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E25">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BF5E25">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BF5E25">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BF5E25">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BF5E25">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BF5E25">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BF5E25">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BF5E25">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BF5E25">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BF5E25">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BF5E25">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BF5E25">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BF5E25">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BF5E25">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BF5E25">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BF5E25">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BF5E25">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BF5E25">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BF5E25">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BF5E25">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BF5E25">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BF5E25">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BF5E25">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BF5E25">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BF5E25">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BF5E25">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BF5E25">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BF5E25">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BF5E25">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BF5E25">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BF5E25">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BF5E25">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BF5E25">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BF5E25">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BF5E25">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BF5E25">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BF5E25">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BF5E25">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BF5E25">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BF5E25">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BF5E25">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BF5E25">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BF5E25">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BF5E25">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BF5E25">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BF5E25">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BF5E25">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BF5E25">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lastRenderedPageBreak/>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B20C08"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B20C08"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lastRenderedPageBreak/>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lastRenderedPageBreak/>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lastRenderedPageBreak/>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2361018B"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offer subscription. In this scenario, UFE covers mobile single offers 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B68928D"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process, when accepting a campaign</w:t>
            </w:r>
          </w:p>
          <w:p w14:paraId="65CAEC2F" w14:textId="00CABE91" w:rsidR="00273C76" w:rsidRPr="00E73B40" w:rsidRDefault="00273C76" w:rsidP="00B4759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“Product catalogue” process, when adding a </w:t>
            </w:r>
            <w:r w:rsidR="00B4759B">
              <w:rPr>
                <w:color w:val="auto"/>
                <w:sz w:val="20"/>
                <w:szCs w:val="20"/>
                <w:lang w:val="en-IE"/>
              </w:rPr>
              <w:t>mobile</w:t>
            </w:r>
            <w:r w:rsidR="00B4759B" w:rsidRPr="00E73B40">
              <w:rPr>
                <w:color w:val="auto"/>
                <w:sz w:val="20"/>
                <w:szCs w:val="20"/>
                <w:lang w:val="en-IE"/>
              </w:rPr>
              <w:t xml:space="preserve"> </w:t>
            </w:r>
            <w:r w:rsidRPr="00E73B40">
              <w:rPr>
                <w:color w:val="auto"/>
                <w:sz w:val="20"/>
                <w:szCs w:val="20"/>
                <w:lang w:val="en-IE"/>
              </w:rPr>
              <w:t>offer to the basket</w:t>
            </w:r>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2"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63" w:author="Author">
              <w:r w:rsidR="00C10E88">
                <w:rPr>
                  <w:color w:val="auto"/>
                  <w:sz w:val="20"/>
                  <w:szCs w:val="20"/>
                  <w:lang w:val="en-IE"/>
                </w:rPr>
                <w:t xml:space="preserve">PAYG or Pay on Bill </w:t>
              </w:r>
            </w:ins>
            <w:r w:rsidRPr="00E73B40">
              <w:rPr>
                <w:color w:val="auto"/>
                <w:sz w:val="20"/>
                <w:szCs w:val="20"/>
                <w:lang w:val="en-IE"/>
              </w:rPr>
              <w:t>mobile offer to the basket.</w:t>
            </w:r>
            <w:ins w:id="264"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 w:author="Author"/>
                <w:color w:val="auto"/>
                <w:sz w:val="20"/>
                <w:szCs w:val="18"/>
                <w:lang w:val="en-IE" w:eastAsia="en-US"/>
              </w:rPr>
            </w:pPr>
            <w:ins w:id="266"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67"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68"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69"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0"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1" w:author="Author"/>
                <w:color w:val="auto"/>
                <w:sz w:val="20"/>
                <w:szCs w:val="18"/>
                <w:lang w:val="en-IE" w:eastAsia="en-US"/>
              </w:rPr>
            </w:pPr>
            <w:ins w:id="272"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3" w:author="Author"/>
                <w:color w:val="auto"/>
                <w:sz w:val="20"/>
                <w:szCs w:val="18"/>
                <w:lang w:val="en-IE" w:eastAsia="en-US"/>
              </w:rPr>
            </w:pPr>
            <w:ins w:id="274"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5" w:author="Author"/>
                <w:color w:val="auto"/>
                <w:sz w:val="20"/>
                <w:szCs w:val="18"/>
                <w:lang w:val="en-IE" w:eastAsia="en-US"/>
              </w:rPr>
            </w:pPr>
            <w:ins w:id="276"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ins w:id="278"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1"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2"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84"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 w:author="Author"/>
                <w:color w:val="439782"/>
                <w:sz w:val="20"/>
                <w:szCs w:val="18"/>
                <w:lang w:val="en-IE" w:eastAsia="en-US"/>
              </w:rPr>
            </w:pPr>
            <w:ins w:id="286"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7" w:author="Author"/>
                <w:color w:val="439782"/>
                <w:sz w:val="20"/>
                <w:szCs w:val="18"/>
                <w:lang w:val="en-IE" w:eastAsia="en-US"/>
              </w:rPr>
            </w:pPr>
            <w:ins w:id="288"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 w:author="Author"/>
                <w:color w:val="auto"/>
                <w:sz w:val="20"/>
                <w:szCs w:val="18"/>
                <w:lang w:val="en-IE" w:eastAsia="en-US"/>
              </w:rPr>
            </w:pPr>
            <w:ins w:id="290" w:author="Author">
              <w:r w:rsidRPr="00E73B40">
                <w:rPr>
                  <w:color w:val="auto"/>
                  <w:sz w:val="20"/>
                  <w:szCs w:val="18"/>
                  <w:lang w:val="en-IE" w:eastAsia="en-US"/>
                </w:rPr>
                <w:t>-</w:t>
              </w:r>
            </w:ins>
          </w:p>
        </w:tc>
      </w:tr>
      <w:tr w:rsidR="00830D47" w:rsidRPr="00E73B40" w14:paraId="610BE7AB" w14:textId="77777777" w:rsidTr="00B55782">
        <w:trPr>
          <w:trHeight w:val="440"/>
          <w:ins w:id="2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2"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3" w:author="Author"/>
                <w:color w:val="439782"/>
                <w:sz w:val="20"/>
                <w:szCs w:val="18"/>
                <w:lang w:val="en-IE" w:eastAsia="en-US"/>
              </w:rPr>
            </w:pPr>
            <w:ins w:id="294"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5" w:author="Author"/>
                <w:color w:val="auto"/>
                <w:sz w:val="20"/>
                <w:szCs w:val="18"/>
                <w:lang w:val="en-IE" w:eastAsia="en-US"/>
              </w:rPr>
            </w:pPr>
            <w:ins w:id="296"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7" w:author="Author"/>
                <w:color w:val="auto"/>
                <w:sz w:val="20"/>
                <w:szCs w:val="18"/>
                <w:lang w:val="en-IE" w:eastAsia="en-US"/>
              </w:rPr>
            </w:pPr>
            <w:ins w:id="298"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auto"/>
                <w:sz w:val="20"/>
                <w:szCs w:val="18"/>
                <w:lang w:val="en-IE" w:eastAsia="en-US"/>
              </w:rPr>
            </w:pPr>
            <w:ins w:id="300"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439782"/>
                <w:sz w:val="20"/>
                <w:szCs w:val="18"/>
                <w:lang w:val="en-IE" w:eastAsia="en-US"/>
              </w:rPr>
            </w:pPr>
            <w:ins w:id="302"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 w:author="Author"/>
                <w:del w:id="305" w:author="Author"/>
                <w:color w:val="auto"/>
                <w:sz w:val="20"/>
                <w:szCs w:val="18"/>
                <w:lang w:val="en-IE" w:eastAsia="en-US"/>
              </w:rPr>
            </w:pPr>
            <w:ins w:id="306"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07"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 w:author="Author"/>
                <w:color w:val="auto"/>
                <w:sz w:val="20"/>
                <w:szCs w:val="18"/>
                <w:lang w:val="en-IE" w:eastAsia="en-US"/>
              </w:rPr>
            </w:pPr>
            <w:ins w:id="309" w:author="Author">
              <w:del w:id="310"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2"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 w:author="Author"/>
                <w:color w:val="439782"/>
                <w:sz w:val="20"/>
                <w:szCs w:val="18"/>
                <w:lang w:val="en-IE" w:eastAsia="en-US"/>
              </w:rPr>
            </w:pPr>
            <w:ins w:id="314"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 w:author="Author"/>
                <w:b/>
                <w:color w:val="auto"/>
                <w:sz w:val="20"/>
                <w:szCs w:val="18"/>
                <w:lang w:val="en-IE" w:eastAsia="en-US"/>
              </w:rPr>
            </w:pPr>
            <w:ins w:id="316"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 w:author="Author"/>
                <w:color w:val="auto"/>
                <w:sz w:val="20"/>
                <w:szCs w:val="18"/>
                <w:lang w:val="en-IE" w:eastAsia="en-US"/>
              </w:rPr>
            </w:pPr>
            <w:ins w:id="318" w:author="Author">
              <w:r>
                <w:rPr>
                  <w:color w:val="auto"/>
                  <w:sz w:val="20"/>
                  <w:szCs w:val="18"/>
                  <w:lang w:val="en-IE" w:eastAsia="en-US"/>
                </w:rPr>
                <w:t xml:space="preserve">In the upgrade case, the user must select which one of the </w:t>
              </w:r>
              <w:del w:id="319"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0" w:author="Author"/>
                <w:color w:val="auto"/>
                <w:sz w:val="20"/>
                <w:szCs w:val="18"/>
                <w:lang w:val="en-IE" w:eastAsia="en-US"/>
              </w:rPr>
            </w:pPr>
            <w:ins w:id="321" w:author="Author">
              <w:r w:rsidRPr="00E73B40">
                <w:rPr>
                  <w:color w:val="auto"/>
                  <w:sz w:val="20"/>
                  <w:szCs w:val="18"/>
                  <w:lang w:val="en-IE" w:eastAsia="en-US"/>
                </w:rPr>
                <w:t>-</w:t>
              </w:r>
            </w:ins>
          </w:p>
        </w:tc>
      </w:tr>
      <w:tr w:rsidR="00830D47" w:rsidRPr="00E73B40" w14:paraId="0AAAF94A" w14:textId="77777777" w:rsidTr="00B55782">
        <w:trPr>
          <w:trHeight w:val="440"/>
          <w:ins w:id="3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3"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4" w:author="Author"/>
                <w:color w:val="439782"/>
                <w:sz w:val="20"/>
                <w:szCs w:val="18"/>
                <w:lang w:val="en-IE" w:eastAsia="en-US"/>
              </w:rPr>
            </w:pPr>
            <w:ins w:id="325"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 w:author="Author"/>
                <w:color w:val="auto"/>
                <w:sz w:val="20"/>
                <w:szCs w:val="18"/>
                <w:lang w:val="en-IE" w:eastAsia="en-US"/>
              </w:rPr>
            </w:pPr>
            <w:ins w:id="327"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8" w:author="Author"/>
                <w:color w:val="auto"/>
                <w:sz w:val="20"/>
                <w:szCs w:val="18"/>
                <w:lang w:val="en-IE" w:eastAsia="en-US"/>
              </w:rPr>
            </w:pPr>
            <w:ins w:id="329"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 w:author="Author"/>
                <w:color w:val="auto"/>
                <w:sz w:val="20"/>
                <w:szCs w:val="18"/>
                <w:lang w:val="en-IE" w:eastAsia="en-US"/>
              </w:rPr>
            </w:pPr>
            <w:ins w:id="331"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2" w:author="Author"/>
                <w:color w:val="auto"/>
                <w:sz w:val="20"/>
                <w:szCs w:val="18"/>
                <w:lang w:val="en-IE" w:eastAsia="en-US"/>
              </w:rPr>
            </w:pPr>
            <w:ins w:id="333"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6" w:author="Author"/>
                <w:color w:val="auto"/>
                <w:sz w:val="20"/>
                <w:szCs w:val="18"/>
                <w:lang w:val="en-IE" w:eastAsia="en-US"/>
              </w:rPr>
            </w:pPr>
            <w:ins w:id="337"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8" w:author="Author"/>
                <w:color w:val="auto"/>
                <w:sz w:val="20"/>
                <w:szCs w:val="18"/>
                <w:lang w:val="en-IE" w:eastAsia="en-US"/>
              </w:rPr>
            </w:pPr>
            <w:ins w:id="339"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 w:author="Author"/>
                <w:del w:id="345" w:author="Author"/>
                <w:b/>
                <w:color w:val="auto"/>
                <w:sz w:val="20"/>
                <w:szCs w:val="18"/>
                <w:u w:val="single"/>
                <w:lang w:val="en-IE" w:eastAsia="en-US"/>
              </w:rPr>
            </w:pPr>
            <w:ins w:id="346" w:author="Author">
              <w:r w:rsidRPr="00080F30">
                <w:rPr>
                  <w:b/>
                  <w:color w:val="auto"/>
                  <w:sz w:val="20"/>
                  <w:szCs w:val="18"/>
                  <w:u w:val="single"/>
                  <w:lang w:val="en-IE" w:eastAsia="en-US"/>
                </w:rPr>
                <w:t>Note:</w:t>
              </w:r>
              <w:del w:id="347"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8" w:author="Author"/>
                <w:b/>
                <w:color w:val="439782"/>
                <w:sz w:val="20"/>
                <w:szCs w:val="18"/>
                <w:lang w:val="en-IE" w:eastAsia="en-US"/>
              </w:rPr>
            </w:pPr>
            <w:ins w:id="349" w:author="Author">
              <w:del w:id="350"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 w:author="Author"/>
                <w:color w:val="auto"/>
                <w:sz w:val="20"/>
                <w:szCs w:val="18"/>
                <w:lang w:val="en-IE" w:eastAsia="en-US"/>
              </w:rPr>
            </w:pPr>
            <w:ins w:id="352" w:author="Author">
              <w:r w:rsidRPr="00E73B40">
                <w:rPr>
                  <w:color w:val="auto"/>
                  <w:sz w:val="20"/>
                  <w:szCs w:val="18"/>
                  <w:lang w:val="en-IE" w:eastAsia="en-US"/>
                </w:rPr>
                <w:t>-</w:t>
              </w:r>
            </w:ins>
          </w:p>
        </w:tc>
      </w:tr>
      <w:tr w:rsidR="00830D47" w:rsidRPr="00E73B40" w14:paraId="4F70C299" w14:textId="77777777" w:rsidTr="00B55782">
        <w:trPr>
          <w:trHeight w:val="440"/>
          <w:ins w:id="3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54"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5" w:author="Author"/>
                <w:color w:val="439782"/>
                <w:sz w:val="20"/>
                <w:szCs w:val="18"/>
                <w:lang w:val="en-IE" w:eastAsia="en-US"/>
              </w:rPr>
            </w:pPr>
            <w:ins w:id="356"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 w:author="Author"/>
                <w:color w:val="439782"/>
                <w:sz w:val="20"/>
                <w:szCs w:val="18"/>
                <w:lang w:val="en-IE" w:eastAsia="en-US"/>
              </w:rPr>
            </w:pPr>
            <w:ins w:id="358"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 w:author="Author"/>
                <w:color w:val="auto"/>
                <w:sz w:val="20"/>
                <w:szCs w:val="18"/>
                <w:lang w:val="en-IE" w:eastAsia="en-US"/>
              </w:rPr>
            </w:pPr>
            <w:ins w:id="360" w:author="Author">
              <w:r w:rsidRPr="00E73B40">
                <w:rPr>
                  <w:color w:val="auto"/>
                  <w:sz w:val="20"/>
                  <w:szCs w:val="18"/>
                  <w:lang w:val="en-IE" w:eastAsia="en-US"/>
                </w:rPr>
                <w:t>-</w:t>
              </w:r>
            </w:ins>
          </w:p>
        </w:tc>
      </w:tr>
    </w:tbl>
    <w:p w14:paraId="57CD2735" w14:textId="59955F11" w:rsidR="00AE1F6A" w:rsidRDefault="00AE1F6A" w:rsidP="00AE1F6A">
      <w:pPr>
        <w:pStyle w:val="Heading4"/>
        <w:rPr>
          <w:ins w:id="361" w:author="Author"/>
          <w:lang w:val="en-IE"/>
        </w:rPr>
      </w:pPr>
      <w:ins w:id="362"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3" w:author="Author"/>
                <w:color w:val="auto"/>
                <w:sz w:val="20"/>
                <w:szCs w:val="20"/>
                <w:lang w:val="en-IE"/>
              </w:rPr>
            </w:pPr>
            <w:del w:id="364"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5"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66"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67" w:author="Author">
        <w:r w:rsidR="005329FE">
          <w:rPr>
            <w:lang w:val="en-IE"/>
          </w:rPr>
          <w:t>Basket Configuration</w:t>
        </w:r>
      </w:ins>
      <w:del w:id="368"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69" w:name="_Activity_4_»"/>
      <w:bookmarkEnd w:id="369"/>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0"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1" w:author="Author">
              <w:r w:rsidR="00350C86">
                <w:rPr>
                  <w:color w:val="auto"/>
                  <w:sz w:val="20"/>
                  <w:szCs w:val="20"/>
                  <w:lang w:val="en-IE"/>
                </w:rPr>
                <w:t>5</w:t>
              </w:r>
            </w:ins>
            <w:del w:id="372" w:author="Author">
              <w:r w:rsidRPr="00E73B40" w:rsidDel="00350C86">
                <w:rPr>
                  <w:color w:val="auto"/>
                  <w:sz w:val="20"/>
                  <w:szCs w:val="20"/>
                  <w:lang w:val="en-IE"/>
                </w:rPr>
                <w:delText>3</w:delText>
              </w:r>
            </w:del>
            <w:r w:rsidRPr="00E73B40">
              <w:rPr>
                <w:color w:val="auto"/>
                <w:sz w:val="20"/>
                <w:szCs w:val="20"/>
                <w:lang w:val="en-IE"/>
              </w:rPr>
              <w:t xml:space="preserve"> and </w:t>
            </w:r>
            <w:del w:id="373"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74"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75"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77"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79"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 w:author="Author"/>
                <w:color w:val="439782"/>
                <w:sz w:val="20"/>
                <w:szCs w:val="18"/>
                <w:lang w:val="en-IE" w:eastAsia="en-US"/>
              </w:rPr>
            </w:pPr>
            <w:ins w:id="381"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 w:author="Author"/>
                <w:color w:val="auto"/>
                <w:sz w:val="20"/>
                <w:szCs w:val="18"/>
                <w:lang w:val="en-IE" w:eastAsia="en-US"/>
              </w:rPr>
            </w:pPr>
            <w:ins w:id="383"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4" w:author="Author"/>
                <w:color w:val="auto"/>
                <w:sz w:val="20"/>
                <w:szCs w:val="18"/>
                <w:lang w:val="en-IE" w:eastAsia="en-US"/>
              </w:rPr>
            </w:pPr>
            <w:ins w:id="385"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 w:author="Author"/>
                <w:color w:val="auto"/>
                <w:sz w:val="20"/>
                <w:szCs w:val="18"/>
                <w:lang w:val="en-IE" w:eastAsia="en-US"/>
              </w:rPr>
            </w:pPr>
            <w:ins w:id="387"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88"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89"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0" w:author="Author"/>
                <w:color w:val="439782"/>
                <w:sz w:val="20"/>
                <w:szCs w:val="18"/>
                <w:lang w:val="en-IE" w:eastAsia="en-US"/>
              </w:rPr>
            </w:pPr>
            <w:r>
              <w:rPr>
                <w:color w:val="439782"/>
                <w:sz w:val="20"/>
                <w:szCs w:val="18"/>
                <w:lang w:val="en-IE" w:eastAsia="en-US"/>
              </w:rPr>
              <w:t>-</w:t>
            </w:r>
            <w:del w:id="391"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2"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3" w:name="_Alternative_Activity_6"/>
      <w:bookmarkEnd w:id="393"/>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4"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395"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396"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397"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 w:author="Author"/>
                <w:color w:val="auto"/>
                <w:sz w:val="20"/>
                <w:szCs w:val="18"/>
                <w:lang w:val="en-IE" w:eastAsia="en-US"/>
              </w:rPr>
            </w:pPr>
            <w:del w:id="399"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0"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1"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2"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04"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05" w:author="Author">
              <w:r w:rsidR="00D61943">
                <w:rPr>
                  <w:color w:val="auto"/>
                  <w:sz w:val="20"/>
                  <w:szCs w:val="18"/>
                  <w:lang w:val="en-IE" w:eastAsia="en-US"/>
                </w:rPr>
                <w:t>that</w:t>
              </w:r>
            </w:ins>
            <w:del w:id="406"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7"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8"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09"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2"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3"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14"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6"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7"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 w:author="Author"/>
                <w:del w:id="419" w:author="Author"/>
                <w:b/>
                <w:color w:val="auto"/>
                <w:sz w:val="20"/>
                <w:szCs w:val="18"/>
                <w:lang w:val="en-IE" w:eastAsia="en-US"/>
              </w:rPr>
            </w:pPr>
            <w:del w:id="420" w:author="Author">
              <w:r w:rsidRPr="00E73B40" w:rsidDel="008F3730">
                <w:rPr>
                  <w:color w:val="auto"/>
                  <w:sz w:val="20"/>
                  <w:szCs w:val="18"/>
                  <w:lang w:val="en-IE" w:eastAsia="en-US"/>
                </w:rPr>
                <w:delText>UFE validates the port-in number in SRM system, in order to validate that the number is not already a VFIE number.</w:delText>
              </w:r>
            </w:del>
            <w:ins w:id="421"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2" w:author="Author">
              <w:del w:id="423"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 w:author="Author"/>
                <w:color w:val="auto"/>
                <w:sz w:val="20"/>
                <w:szCs w:val="18"/>
                <w:lang w:val="en-IE" w:eastAsia="en-US"/>
              </w:rPr>
            </w:pPr>
            <w:del w:id="425"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26"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27"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8"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29"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0"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 w:author="Author"/>
                <w:color w:val="auto"/>
                <w:sz w:val="20"/>
                <w:szCs w:val="18"/>
                <w:lang w:val="en-IE" w:eastAsia="en-US"/>
              </w:rPr>
            </w:pPr>
            <w:ins w:id="433"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4"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5"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 w:author="Author"/>
                <w:color w:val="439782"/>
                <w:sz w:val="20"/>
                <w:szCs w:val="18"/>
                <w:lang w:val="en-IE" w:eastAsia="en-US"/>
              </w:rPr>
            </w:pPr>
            <w:r>
              <w:rPr>
                <w:color w:val="439782"/>
                <w:sz w:val="20"/>
                <w:szCs w:val="18"/>
                <w:lang w:val="en-IE" w:eastAsia="en-US"/>
              </w:rPr>
              <w:t>9</w:t>
            </w:r>
            <w:ins w:id="437"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ins w:id="439"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 w:author="Author"/>
                <w:color w:val="auto"/>
                <w:sz w:val="20"/>
                <w:szCs w:val="18"/>
                <w:lang w:val="en-IE" w:eastAsia="en-US"/>
              </w:rPr>
            </w:pPr>
            <w:ins w:id="441"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 w:author="Author"/>
                <w:color w:val="auto"/>
                <w:sz w:val="20"/>
                <w:szCs w:val="18"/>
                <w:lang w:val="en-IE" w:eastAsia="en-US"/>
              </w:rPr>
            </w:pPr>
            <w:ins w:id="443"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 w:author="Author"/>
                <w:color w:val="auto"/>
                <w:sz w:val="20"/>
                <w:szCs w:val="18"/>
                <w:lang w:val="en-IE" w:eastAsia="en-US"/>
              </w:rPr>
            </w:pPr>
            <w:ins w:id="445"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48" w:author="Author"/>
                <w:color w:val="auto"/>
                <w:sz w:val="20"/>
                <w:szCs w:val="18"/>
                <w:lang w:val="en-IE" w:eastAsia="en-US"/>
              </w:rPr>
            </w:pPr>
            <w:ins w:id="449"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0" w:author="Author"/>
                <w:color w:val="auto"/>
                <w:sz w:val="20"/>
                <w:szCs w:val="18"/>
                <w:lang w:val="en-IE" w:eastAsia="en-US"/>
              </w:rPr>
            </w:pPr>
            <w:ins w:id="451"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2"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3" w:name="_Alternative_Activity_10"/>
      <w:bookmarkEnd w:id="453"/>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4"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55" w:author="Author">
              <w:r w:rsidR="00325149" w:rsidRPr="00E73B40" w:rsidDel="00C54634">
                <w:rPr>
                  <w:color w:val="auto"/>
                  <w:sz w:val="20"/>
                  <w:szCs w:val="20"/>
                  <w:lang w:val="en-IE"/>
                </w:rPr>
                <w:delText>IMEI</w:delText>
              </w:r>
            </w:del>
            <w:ins w:id="456"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8" w:author="Author">
              <w:r w:rsidRPr="00E73B40">
                <w:rPr>
                  <w:color w:val="auto"/>
                  <w:sz w:val="20"/>
                  <w:szCs w:val="20"/>
                  <w:lang w:val="en-IE"/>
                </w:rPr>
                <w:t xml:space="preserve">When scanning the </w:t>
              </w:r>
              <w:del w:id="459"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0" w:author="Author"/>
                <w:color w:val="auto"/>
                <w:sz w:val="20"/>
                <w:szCs w:val="18"/>
                <w:lang w:val="en-IE" w:eastAsia="en-US"/>
              </w:rPr>
            </w:pPr>
            <w:del w:id="461"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 w:author="Author"/>
                <w:color w:val="auto"/>
                <w:sz w:val="20"/>
                <w:szCs w:val="18"/>
                <w:lang w:val="en-IE" w:eastAsia="en-US"/>
              </w:rPr>
            </w:pPr>
            <w:del w:id="463"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4" w:author="Author"/>
                <w:color w:val="auto"/>
                <w:sz w:val="20"/>
                <w:szCs w:val="18"/>
                <w:lang w:val="en-IE" w:eastAsia="en-US"/>
              </w:rPr>
            </w:pPr>
            <w:del w:id="465"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6" w:author="Author"/>
                <w:color w:val="auto"/>
                <w:sz w:val="20"/>
                <w:szCs w:val="18"/>
                <w:lang w:val="en-IE" w:eastAsia="en-US"/>
              </w:rPr>
            </w:pPr>
            <w:del w:id="467"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8" w:author="Author"/>
                <w:color w:val="auto"/>
                <w:sz w:val="20"/>
                <w:szCs w:val="18"/>
                <w:lang w:val="en-IE" w:eastAsia="en-US"/>
              </w:rPr>
            </w:pPr>
            <w:del w:id="469"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0" w:author="Author"/>
                <w:color w:val="auto"/>
                <w:sz w:val="20"/>
                <w:szCs w:val="18"/>
                <w:lang w:val="en-IE" w:eastAsia="en-US"/>
              </w:rPr>
            </w:pPr>
            <w:del w:id="471"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2" w:author="Author"/>
                <w:color w:val="auto"/>
                <w:sz w:val="20"/>
                <w:szCs w:val="18"/>
                <w:lang w:val="en-IE" w:eastAsia="en-US"/>
              </w:rPr>
            </w:pPr>
            <w:del w:id="473"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2" w:author="Author"/>
                <w:color w:val="auto"/>
                <w:sz w:val="20"/>
                <w:szCs w:val="18"/>
                <w:lang w:val="en-IE" w:eastAsia="en-US"/>
              </w:rPr>
            </w:pPr>
            <w:del w:id="483" w:author="Author">
              <w:r w:rsidRPr="00E73B40" w:rsidDel="00FE7880">
                <w:rPr>
                  <w:color w:val="auto"/>
                  <w:sz w:val="20"/>
                  <w:szCs w:val="18"/>
                  <w:lang w:val="en-IE" w:eastAsia="en-US"/>
                </w:rPr>
                <w:delText>search parameters provided by the user</w:delText>
              </w:r>
            </w:del>
            <w:ins w:id="484"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5"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86"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7" w:author="Author"/>
                <w:color w:val="auto"/>
                <w:sz w:val="20"/>
                <w:szCs w:val="18"/>
                <w:lang w:val="en-IE" w:eastAsia="en-US"/>
              </w:rPr>
            </w:pPr>
            <w:ins w:id="488"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9"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0" w:author="Author"/>
                <w:color w:val="auto"/>
                <w:sz w:val="20"/>
                <w:szCs w:val="18"/>
                <w:lang w:val="en-IE" w:eastAsia="en-US"/>
              </w:rPr>
            </w:pPr>
            <w:r w:rsidRPr="00E73B40">
              <w:rPr>
                <w:color w:val="auto"/>
                <w:sz w:val="20"/>
                <w:szCs w:val="18"/>
                <w:lang w:val="en-IE" w:eastAsia="en-US"/>
              </w:rPr>
              <w:t xml:space="preserve">UFE gets </w:t>
            </w:r>
            <w:ins w:id="491"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 w:author="Author"/>
                <w:color w:val="auto"/>
                <w:sz w:val="20"/>
                <w:szCs w:val="18"/>
                <w:lang w:val="en-IE" w:eastAsia="en-US"/>
              </w:rPr>
            </w:pPr>
            <w:ins w:id="493"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495" w:author="Author">
                <w:r w:rsidR="00571F2E" w:rsidDel="004174CA">
                  <w:rPr>
                    <w:color w:val="auto"/>
                    <w:sz w:val="20"/>
                    <w:szCs w:val="18"/>
                    <w:lang w:val="en-IE" w:eastAsia="en-US"/>
                  </w:rPr>
                  <w:delText>.</w:delText>
                </w:r>
              </w:del>
            </w:ins>
            <w:del w:id="496"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7"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8"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4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0"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1" w:author="Author"/>
                <w:color w:val="595959"/>
                <w:sz w:val="20"/>
                <w:szCs w:val="18"/>
                <w:lang w:val="en-IE" w:eastAsia="en-US"/>
              </w:rPr>
            </w:pPr>
            <w:r>
              <w:rPr>
                <w:color w:val="595959"/>
                <w:sz w:val="20"/>
                <w:szCs w:val="18"/>
                <w:lang w:val="en-IE" w:eastAsia="en-US"/>
              </w:rPr>
              <w:t>10</w:t>
            </w:r>
            <w:ins w:id="502"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3" w:author="Author"/>
                <w:color w:val="auto"/>
                <w:sz w:val="20"/>
                <w:szCs w:val="18"/>
                <w:lang w:val="en-IE" w:eastAsia="en-US"/>
              </w:rPr>
            </w:pPr>
            <w:ins w:id="504" w:author="Author">
              <w:del w:id="505"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 w:author="Author"/>
                <w:color w:val="auto"/>
                <w:sz w:val="20"/>
                <w:szCs w:val="18"/>
                <w:lang w:val="en-IE" w:eastAsia="en-US"/>
              </w:rPr>
            </w:pPr>
            <w:ins w:id="507"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del w:id="509"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0" w:author="Author"/>
                <w:color w:val="595959"/>
                <w:sz w:val="20"/>
                <w:szCs w:val="18"/>
                <w:lang w:val="en-IE" w:eastAsia="en-US"/>
              </w:rPr>
            </w:pPr>
            <w:ins w:id="511"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2" w:author="Author"/>
                <w:color w:val="auto"/>
                <w:sz w:val="20"/>
                <w:szCs w:val="18"/>
                <w:lang w:val="en-IE" w:eastAsia="en-US"/>
              </w:rPr>
            </w:pPr>
            <w:ins w:id="513"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15"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6" w:author="Author"/>
                <w:color w:val="595959"/>
                <w:sz w:val="20"/>
                <w:szCs w:val="18"/>
                <w:lang w:val="en-IE" w:eastAsia="en-US"/>
              </w:rPr>
            </w:pPr>
            <w:r>
              <w:rPr>
                <w:color w:val="595959"/>
                <w:sz w:val="20"/>
                <w:szCs w:val="18"/>
                <w:lang w:val="en-IE" w:eastAsia="en-US"/>
              </w:rPr>
              <w:t>10</w:t>
            </w:r>
            <w:ins w:id="517"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 w:author="Author"/>
                <w:color w:val="auto"/>
                <w:sz w:val="20"/>
                <w:szCs w:val="18"/>
                <w:lang w:val="en-IE" w:eastAsia="en-US"/>
              </w:rPr>
            </w:pPr>
            <w:ins w:id="519"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0" w:author="Author"/>
                <w:color w:val="439782"/>
                <w:sz w:val="20"/>
                <w:szCs w:val="18"/>
                <w:lang w:val="en-IE" w:eastAsia="en-US"/>
              </w:rPr>
            </w:pPr>
            <w:ins w:id="521"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color w:val="439782"/>
                <w:sz w:val="20"/>
                <w:szCs w:val="18"/>
                <w:lang w:val="en-IE" w:eastAsia="en-US"/>
              </w:rPr>
            </w:pPr>
            <w:ins w:id="523"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439782"/>
                <w:sz w:val="20"/>
                <w:szCs w:val="18"/>
                <w:lang w:val="en-IE" w:eastAsia="en-US"/>
              </w:rPr>
            </w:pPr>
            <w:ins w:id="525"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 w:author="Author"/>
                <w:color w:val="auto"/>
                <w:sz w:val="20"/>
                <w:szCs w:val="18"/>
                <w:lang w:val="en-IE" w:eastAsia="en-US"/>
              </w:rPr>
            </w:pPr>
            <w:ins w:id="527"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8" w:author="Author"/>
                <w:color w:val="auto"/>
                <w:sz w:val="20"/>
                <w:szCs w:val="18"/>
                <w:lang w:val="en-IE" w:eastAsia="en-US"/>
              </w:rPr>
            </w:pPr>
            <w:ins w:id="529"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auto"/>
                <w:sz w:val="20"/>
                <w:szCs w:val="18"/>
                <w:lang w:val="en-IE" w:eastAsia="en-US"/>
              </w:rPr>
            </w:pPr>
            <w:ins w:id="531"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595959"/>
                <w:sz w:val="20"/>
                <w:szCs w:val="18"/>
                <w:lang w:val="en-IE" w:eastAsia="en-US"/>
              </w:rPr>
            </w:pPr>
            <w:ins w:id="535"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36"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 w:author="Author"/>
                <w:color w:val="auto"/>
                <w:sz w:val="20"/>
                <w:szCs w:val="18"/>
                <w:lang w:val="en-IE" w:eastAsia="en-US"/>
              </w:rPr>
            </w:pPr>
            <w:ins w:id="538"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 w:author="Author"/>
                <w:color w:val="auto"/>
                <w:sz w:val="20"/>
                <w:szCs w:val="18"/>
                <w:lang w:val="en-IE" w:eastAsia="en-US"/>
              </w:rPr>
            </w:pPr>
            <w:ins w:id="540"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1" w:author="Author"/>
                <w:color w:val="auto"/>
                <w:sz w:val="20"/>
                <w:szCs w:val="18"/>
                <w:lang w:val="en-IE" w:eastAsia="en-US"/>
              </w:rPr>
            </w:pPr>
            <w:ins w:id="542"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44"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5" w:author="Author"/>
                <w:color w:val="595959"/>
                <w:sz w:val="20"/>
                <w:szCs w:val="18"/>
                <w:lang w:val="en-IE" w:eastAsia="en-US"/>
              </w:rPr>
            </w:pPr>
            <w:r>
              <w:rPr>
                <w:color w:val="595959"/>
                <w:sz w:val="20"/>
                <w:szCs w:val="18"/>
                <w:lang w:val="en-IE" w:eastAsia="en-US"/>
              </w:rPr>
              <w:t>10</w:t>
            </w:r>
            <w:ins w:id="546"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7" w:author="Author"/>
                <w:color w:val="auto"/>
                <w:sz w:val="20"/>
                <w:szCs w:val="18"/>
                <w:lang w:val="en-IE" w:eastAsia="en-US"/>
              </w:rPr>
            </w:pPr>
            <w:ins w:id="548"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49"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0" w:author="Author"/>
                <w:color w:val="595959"/>
                <w:sz w:val="20"/>
                <w:szCs w:val="18"/>
                <w:lang w:val="en-IE" w:eastAsia="en-US"/>
              </w:rPr>
            </w:pPr>
            <w:ins w:id="551"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2" w:author="Author"/>
                <w:color w:val="auto"/>
                <w:sz w:val="20"/>
                <w:szCs w:val="18"/>
                <w:lang w:val="en-IE" w:eastAsia="en-US"/>
              </w:rPr>
            </w:pPr>
            <w:ins w:id="553" w:author="Author">
              <w:r w:rsidRPr="00E73B40">
                <w:rPr>
                  <w:color w:val="auto"/>
                  <w:sz w:val="20"/>
                  <w:szCs w:val="18"/>
                  <w:lang w:val="en-IE" w:eastAsia="en-US"/>
                </w:rPr>
                <w:t>-</w:t>
              </w:r>
            </w:ins>
          </w:p>
        </w:tc>
      </w:tr>
      <w:tr w:rsidR="00681787" w:rsidRPr="00E73B40" w14:paraId="6AD54738" w14:textId="77777777" w:rsidTr="0083482A">
        <w:trPr>
          <w:trHeight w:val="440"/>
          <w:ins w:id="5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55"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6" w:author="Author"/>
                <w:color w:val="595959"/>
                <w:sz w:val="20"/>
                <w:szCs w:val="18"/>
                <w:lang w:val="en-IE" w:eastAsia="en-US"/>
              </w:rPr>
            </w:pPr>
            <w:r>
              <w:rPr>
                <w:color w:val="595959"/>
                <w:sz w:val="20"/>
                <w:szCs w:val="18"/>
                <w:lang w:val="en-IE" w:eastAsia="en-US"/>
              </w:rPr>
              <w:t>10</w:t>
            </w:r>
            <w:ins w:id="557"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8" w:author="Author"/>
                <w:color w:val="auto"/>
                <w:sz w:val="20"/>
                <w:szCs w:val="18"/>
                <w:lang w:val="en-IE" w:eastAsia="en-US"/>
              </w:rPr>
            </w:pPr>
            <w:ins w:id="559"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0" w:author="Author"/>
                <w:b/>
                <w:color w:val="auto"/>
                <w:sz w:val="20"/>
                <w:szCs w:val="18"/>
                <w:lang w:val="en-IE" w:eastAsia="en-US"/>
              </w:rPr>
            </w:pPr>
            <w:ins w:id="561"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2" w:author="Author"/>
                <w:color w:val="auto"/>
                <w:sz w:val="20"/>
                <w:szCs w:val="18"/>
                <w:lang w:val="en-IE" w:eastAsia="en-US"/>
              </w:rPr>
            </w:pPr>
            <w:ins w:id="563"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439782"/>
                <w:sz w:val="20"/>
                <w:szCs w:val="18"/>
                <w:lang w:val="en-IE" w:eastAsia="en-US"/>
              </w:rPr>
            </w:pPr>
            <w:ins w:id="56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6" w:author="Author"/>
                <w:color w:val="auto"/>
                <w:sz w:val="20"/>
                <w:szCs w:val="18"/>
                <w:lang w:val="en-IE" w:eastAsia="en-US"/>
              </w:rPr>
            </w:pPr>
            <w:ins w:id="567"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8" w:author="Author"/>
                <w:color w:val="auto"/>
                <w:sz w:val="20"/>
                <w:szCs w:val="18"/>
                <w:lang w:val="en-IE" w:eastAsia="en-US"/>
              </w:rPr>
            </w:pPr>
            <w:ins w:id="569"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0"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1" w:author="Author"/>
                <w:color w:val="595959"/>
                <w:sz w:val="20"/>
                <w:szCs w:val="18"/>
                <w:lang w:val="en-IE" w:eastAsia="en-US"/>
              </w:rPr>
            </w:pPr>
            <w:ins w:id="572"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3"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74"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76"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7" w:author="Author"/>
                <w:color w:val="595959"/>
                <w:sz w:val="20"/>
                <w:szCs w:val="18"/>
                <w:lang w:val="en-IE" w:eastAsia="en-US"/>
              </w:rPr>
            </w:pPr>
            <w:ins w:id="578"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9" w:author="Author"/>
                <w:color w:val="auto"/>
                <w:sz w:val="20"/>
                <w:szCs w:val="18"/>
                <w:lang w:val="en-IE" w:eastAsia="en-US"/>
              </w:rPr>
            </w:pPr>
            <w:ins w:id="580"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1" w:author="Author"/>
                <w:b/>
                <w:color w:val="595959"/>
                <w:sz w:val="20"/>
                <w:szCs w:val="18"/>
                <w:lang w:val="en-IE" w:eastAsia="en-US"/>
              </w:rPr>
            </w:pPr>
            <w:ins w:id="582"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3" w:author="Author"/>
                <w:color w:val="auto"/>
                <w:sz w:val="20"/>
                <w:szCs w:val="18"/>
                <w:lang w:val="en-IE" w:eastAsia="en-US"/>
              </w:rPr>
            </w:pPr>
            <w:ins w:id="584"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85"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86" w:author="Author"/>
          <w:b/>
          <w:lang w:val="en-IE"/>
        </w:rPr>
      </w:pPr>
      <w:ins w:id="587"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88"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8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0" w:author="Author"/>
                <w:b w:val="0"/>
                <w:sz w:val="20"/>
                <w:szCs w:val="20"/>
                <w:lang w:val="en-IE"/>
              </w:rPr>
            </w:pPr>
            <w:del w:id="591" w:author="Author">
              <w:r w:rsidRPr="00E73B40" w:rsidDel="009C010F">
                <w:rPr>
                  <w:sz w:val="20"/>
                  <w:szCs w:val="20"/>
                  <w:lang w:val="en-IE"/>
                </w:rPr>
                <w:delText>Activity Specification</w:delText>
              </w:r>
            </w:del>
          </w:p>
        </w:tc>
      </w:tr>
      <w:tr w:rsidR="00286FF6" w:rsidRPr="00E73B40" w:rsidDel="009C010F" w14:paraId="7DD97DF4" w14:textId="24BDD322" w:rsidTr="008A5D78">
        <w:trPr>
          <w:trHeight w:hRule="exact" w:val="756"/>
          <w:del w:id="5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3" w:author="Author"/>
                <w:color w:val="auto"/>
                <w:sz w:val="20"/>
                <w:szCs w:val="20"/>
                <w:lang w:val="en-IE"/>
              </w:rPr>
            </w:pPr>
            <w:del w:id="594"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5" w:author="Author"/>
                <w:color w:val="auto"/>
                <w:sz w:val="20"/>
                <w:szCs w:val="20"/>
                <w:lang w:val="en-IE"/>
              </w:rPr>
            </w:pPr>
            <w:del w:id="596"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7" w:author="Author"/>
                <w:color w:val="auto"/>
                <w:sz w:val="20"/>
                <w:szCs w:val="20"/>
                <w:lang w:val="en-IE"/>
              </w:rPr>
            </w:pPr>
            <w:del w:id="598"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5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0" w:author="Author"/>
                <w:color w:val="auto"/>
                <w:sz w:val="20"/>
                <w:szCs w:val="20"/>
                <w:lang w:val="en-IE"/>
              </w:rPr>
            </w:pPr>
            <w:del w:id="601"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2" w:author="Author"/>
                <w:color w:val="auto"/>
                <w:sz w:val="20"/>
                <w:szCs w:val="20"/>
                <w:lang w:val="en-IE"/>
              </w:rPr>
            </w:pPr>
            <w:del w:id="603"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04"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05" w:author="Author"/>
                <w:color w:val="auto"/>
                <w:sz w:val="20"/>
                <w:szCs w:val="20"/>
                <w:lang w:val="en-IE"/>
              </w:rPr>
            </w:pPr>
            <w:del w:id="606"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07" w:author="Author"/>
                <w:color w:val="auto"/>
                <w:sz w:val="20"/>
                <w:szCs w:val="20"/>
                <w:lang w:val="en-IE"/>
              </w:rPr>
            </w:pPr>
            <w:ins w:id="608" w:author="Author">
              <w:del w:id="609"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0"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1" w:author="Author"/>
                <w:b w:val="0"/>
                <w:color w:val="auto"/>
                <w:sz w:val="20"/>
                <w:szCs w:val="20"/>
                <w:lang w:val="en-IE"/>
              </w:rPr>
            </w:pPr>
            <w:del w:id="612"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3" w:author="Author"/>
                <w:color w:val="auto"/>
                <w:sz w:val="20"/>
                <w:szCs w:val="20"/>
                <w:lang w:val="en-IE"/>
              </w:rPr>
            </w:pPr>
            <w:del w:id="614"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5" w:author="Author"/>
                <w:color w:val="auto"/>
                <w:sz w:val="20"/>
                <w:szCs w:val="20"/>
                <w:lang w:val="en-IE"/>
              </w:rPr>
            </w:pPr>
            <w:del w:id="616"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18" w:author="Author"/>
                <w:color w:val="auto"/>
                <w:sz w:val="20"/>
                <w:szCs w:val="20"/>
                <w:lang w:val="en-IE"/>
              </w:rPr>
            </w:pPr>
            <w:del w:id="619"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0" w:author="Author"/>
                <w:b/>
                <w:color w:val="auto"/>
                <w:sz w:val="18"/>
                <w:szCs w:val="18"/>
                <w:lang w:val="en-IE" w:eastAsia="en-US"/>
              </w:rPr>
            </w:pPr>
            <w:del w:id="621"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2" w:author="Author"/>
                <w:b/>
                <w:color w:val="auto"/>
                <w:sz w:val="18"/>
                <w:szCs w:val="18"/>
                <w:lang w:val="en-IE" w:eastAsia="en-US"/>
              </w:rPr>
            </w:pPr>
            <w:del w:id="623"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25"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6" w:author="Author"/>
                <w:color w:val="595959"/>
                <w:sz w:val="20"/>
                <w:szCs w:val="18"/>
                <w:lang w:val="en-IE" w:eastAsia="en-US"/>
              </w:rPr>
            </w:pPr>
            <w:del w:id="62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8" w:author="Author"/>
                <w:color w:val="auto"/>
                <w:sz w:val="20"/>
                <w:szCs w:val="18"/>
                <w:lang w:val="en-IE" w:eastAsia="en-US"/>
              </w:rPr>
            </w:pPr>
            <w:del w:id="629"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0" w:author="Author"/>
                <w:color w:val="auto"/>
                <w:sz w:val="20"/>
                <w:szCs w:val="18"/>
                <w:lang w:val="en-IE" w:eastAsia="en-US"/>
              </w:rPr>
            </w:pPr>
            <w:del w:id="631"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2" w:author="Author"/>
                <w:color w:val="auto"/>
                <w:sz w:val="20"/>
                <w:szCs w:val="18"/>
                <w:lang w:val="en-IE" w:eastAsia="en-US"/>
              </w:rPr>
            </w:pPr>
            <w:del w:id="633"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4" w:author="Author"/>
                <w:color w:val="auto"/>
                <w:sz w:val="20"/>
                <w:szCs w:val="18"/>
                <w:lang w:val="en-IE" w:eastAsia="en-US"/>
              </w:rPr>
            </w:pPr>
            <w:del w:id="635"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6" w:author="Author"/>
                <w:color w:val="auto"/>
                <w:sz w:val="20"/>
                <w:szCs w:val="18"/>
                <w:lang w:val="en-IE" w:eastAsia="en-US"/>
              </w:rPr>
            </w:pPr>
            <w:del w:id="637"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38" w:author="Author"/>
                <w:color w:val="auto"/>
                <w:sz w:val="20"/>
                <w:szCs w:val="18"/>
                <w:lang w:val="en-IE" w:eastAsia="en-US"/>
              </w:rPr>
            </w:pPr>
            <w:del w:id="639"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auto"/>
                <w:sz w:val="20"/>
                <w:szCs w:val="18"/>
                <w:lang w:val="en-IE" w:eastAsia="en-US"/>
              </w:rPr>
            </w:pPr>
            <w:del w:id="641"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1"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2" w:author="Author"/>
                <w:color w:val="595959"/>
                <w:sz w:val="20"/>
                <w:szCs w:val="18"/>
                <w:lang w:val="en-IE" w:eastAsia="en-US"/>
              </w:rPr>
            </w:pPr>
            <w:del w:id="653"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4" w:author="Author"/>
                <w:del w:id="655" w:author="Author"/>
                <w:color w:val="auto"/>
                <w:sz w:val="20"/>
                <w:szCs w:val="18"/>
                <w:lang w:val="en-IE" w:eastAsia="en-US"/>
              </w:rPr>
            </w:pPr>
            <w:ins w:id="656" w:author="Author">
              <w:del w:id="657"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8" w:author="Author"/>
                <w:del w:id="659" w:author="Author"/>
                <w:rFonts w:cs="Arial"/>
                <w:color w:val="000000"/>
                <w:sz w:val="20"/>
                <w:szCs w:val="21"/>
                <w:lang w:val="en-IE"/>
              </w:rPr>
            </w:pPr>
            <w:ins w:id="660" w:author="Author">
              <w:del w:id="661"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2" w:author="Author"/>
                <w:del w:id="663" w:author="Author"/>
                <w:rFonts w:cs="Arial"/>
                <w:color w:val="000000"/>
                <w:sz w:val="20"/>
                <w:szCs w:val="21"/>
                <w:lang w:val="en-IE"/>
              </w:rPr>
            </w:pPr>
            <w:ins w:id="664" w:author="Author">
              <w:del w:id="665"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66" w:author="Author"/>
                <w:del w:id="667" w:author="Author"/>
                <w:color w:val="auto"/>
                <w:sz w:val="20"/>
                <w:szCs w:val="18"/>
                <w:lang w:val="en-IE" w:eastAsia="en-US"/>
              </w:rPr>
            </w:pPr>
            <w:ins w:id="668" w:author="Author">
              <w:del w:id="669"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0" w:author="Author"/>
                <w:del w:id="671" w:author="Author"/>
                <w:color w:val="auto"/>
                <w:sz w:val="20"/>
                <w:szCs w:val="18"/>
                <w:lang w:val="en-IE" w:eastAsia="en-US"/>
              </w:rPr>
            </w:pPr>
            <w:ins w:id="672" w:author="Author">
              <w:del w:id="673"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4" w:author="Author"/>
                <w:del w:id="675" w:author="Author"/>
                <w:color w:val="auto"/>
                <w:sz w:val="20"/>
                <w:szCs w:val="18"/>
                <w:lang w:val="en-IE" w:eastAsia="en-US"/>
              </w:rPr>
            </w:pPr>
            <w:ins w:id="676" w:author="Author">
              <w:del w:id="677"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78" w:author="Author"/>
                <w:color w:val="auto"/>
                <w:sz w:val="20"/>
                <w:szCs w:val="18"/>
                <w:lang w:val="en-IE" w:eastAsia="en-US"/>
              </w:rPr>
            </w:pPr>
            <w:ins w:id="679" w:author="Author">
              <w:del w:id="680"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1" w:author="Author"/>
                <w:color w:val="auto"/>
                <w:sz w:val="20"/>
                <w:szCs w:val="18"/>
                <w:lang w:val="en-IE" w:eastAsia="en-US"/>
              </w:rPr>
            </w:pPr>
            <w:ins w:id="682" w:author="Author">
              <w:del w:id="683"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85"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6" w:author="Author"/>
                <w:color w:val="595959"/>
                <w:sz w:val="20"/>
                <w:szCs w:val="18"/>
                <w:lang w:val="en-IE" w:eastAsia="en-US"/>
              </w:rPr>
            </w:pPr>
            <w:del w:id="68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8" w:author="Author"/>
                <w:color w:val="auto"/>
                <w:sz w:val="20"/>
                <w:szCs w:val="18"/>
                <w:lang w:val="en-IE" w:eastAsia="en-US"/>
              </w:rPr>
            </w:pPr>
            <w:del w:id="689"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0" w:author="Author"/>
                <w:color w:val="auto"/>
                <w:sz w:val="20"/>
                <w:szCs w:val="18"/>
                <w:lang w:val="en-IE" w:eastAsia="en-US"/>
              </w:rPr>
            </w:pPr>
            <w:del w:id="691"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auto"/>
                <w:sz w:val="20"/>
                <w:szCs w:val="18"/>
                <w:lang w:val="en-IE" w:eastAsia="en-US"/>
              </w:rPr>
            </w:pPr>
            <w:del w:id="693"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4" w:author="Author"/>
                <w:color w:val="auto"/>
                <w:sz w:val="20"/>
                <w:szCs w:val="18"/>
                <w:lang w:val="en-IE" w:eastAsia="en-US"/>
              </w:rPr>
            </w:pPr>
            <w:del w:id="695"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696" w:author="Author"/>
          <w:del w:id="6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698" w:author="Author"/>
                <w:del w:id="699"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0" w:author="Author"/>
                <w:del w:id="701" w:author="Author"/>
                <w:color w:val="595959"/>
                <w:sz w:val="20"/>
                <w:szCs w:val="18"/>
                <w:lang w:val="en-IE" w:eastAsia="en-US"/>
              </w:rPr>
            </w:pPr>
            <w:ins w:id="702" w:author="Author">
              <w:del w:id="703" w:author="Author">
                <w:r w:rsidRPr="00E73B40" w:rsidDel="009C010F">
                  <w:rPr>
                    <w:color w:val="595959"/>
                    <w:sz w:val="20"/>
                    <w:szCs w:val="18"/>
                    <w:lang w:val="en-IE" w:eastAsia="en-US"/>
                  </w:rPr>
                  <w:delText>1</w:delText>
                </w:r>
              </w:del>
            </w:ins>
            <w:del w:id="704" w:author="Author">
              <w:r w:rsidR="003A4B53" w:rsidDel="009C010F">
                <w:rPr>
                  <w:color w:val="595959"/>
                  <w:sz w:val="20"/>
                  <w:szCs w:val="18"/>
                  <w:lang w:val="en-IE" w:eastAsia="en-US"/>
                </w:rPr>
                <w:delText>2</w:delText>
              </w:r>
            </w:del>
            <w:ins w:id="705" w:author="Author">
              <w:del w:id="706"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7" w:author="Author"/>
                <w:del w:id="708" w:author="Author"/>
                <w:color w:val="auto"/>
                <w:sz w:val="20"/>
                <w:szCs w:val="18"/>
                <w:lang w:val="en-IE" w:eastAsia="en-US"/>
              </w:rPr>
            </w:pPr>
            <w:ins w:id="709" w:author="Author">
              <w:del w:id="710"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1" w:author="Author"/>
                <w:del w:id="712" w:author="Author"/>
                <w:color w:val="auto"/>
                <w:sz w:val="20"/>
                <w:szCs w:val="18"/>
                <w:lang w:val="en-IE" w:eastAsia="en-US"/>
              </w:rPr>
            </w:pPr>
            <w:ins w:id="713" w:author="Author">
              <w:del w:id="714"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15" w:name="_Activity_13_»"/>
      <w:bookmarkEnd w:id="715"/>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16"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7"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18"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19"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0"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1" w:author="Author"/>
          <w:lang w:val="en-IE"/>
        </w:rPr>
      </w:pPr>
      <w:r w:rsidRPr="00E73B40">
        <w:rPr>
          <w:lang w:val="en-IE"/>
        </w:rPr>
        <w:t>Alternative Activity 1</w:t>
      </w:r>
      <w:r w:rsidR="003A4B53">
        <w:rPr>
          <w:lang w:val="en-IE"/>
        </w:rPr>
        <w:t>5</w:t>
      </w:r>
      <w:ins w:id="722"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24" w:author="Author"/>
                <w:b w:val="0"/>
                <w:sz w:val="20"/>
                <w:szCs w:val="20"/>
                <w:lang w:val="en-IE"/>
              </w:rPr>
            </w:pPr>
            <w:ins w:id="725"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27" w:author="Author"/>
                <w:color w:val="auto"/>
                <w:sz w:val="20"/>
                <w:szCs w:val="20"/>
                <w:lang w:val="en-IE"/>
              </w:rPr>
            </w:pPr>
            <w:ins w:id="728"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29" w:author="Author"/>
                <w:color w:val="auto"/>
                <w:sz w:val="20"/>
                <w:szCs w:val="20"/>
                <w:lang w:val="en-IE"/>
              </w:rPr>
            </w:pPr>
            <w:ins w:id="730"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1" w:author="Author"/>
                <w:color w:val="auto"/>
                <w:sz w:val="20"/>
                <w:szCs w:val="20"/>
                <w:lang w:val="en-IE"/>
              </w:rPr>
            </w:pPr>
            <w:ins w:id="732" w:author="Author">
              <w:r w:rsidRPr="00E73B40">
                <w:rPr>
                  <w:color w:val="auto"/>
                  <w:sz w:val="20"/>
                  <w:szCs w:val="20"/>
                  <w:lang w:val="en-IE"/>
                </w:rPr>
                <w:t>Agent in Shop</w:t>
              </w:r>
            </w:ins>
          </w:p>
        </w:tc>
      </w:tr>
      <w:tr w:rsidR="002D19BF" w:rsidRPr="00E73B40" w14:paraId="7485D9A3" w14:textId="77777777" w:rsidTr="00483214">
        <w:trPr>
          <w:trHeight w:hRule="exact" w:val="397"/>
          <w:ins w:id="7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34" w:author="Author"/>
                <w:color w:val="auto"/>
                <w:sz w:val="20"/>
                <w:szCs w:val="20"/>
                <w:lang w:val="en-IE"/>
              </w:rPr>
            </w:pPr>
            <w:ins w:id="735"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6" w:author="Author"/>
                <w:color w:val="auto"/>
                <w:sz w:val="20"/>
                <w:szCs w:val="20"/>
                <w:lang w:val="en-IE"/>
              </w:rPr>
            </w:pPr>
            <w:ins w:id="737" w:author="Author">
              <w:r w:rsidRPr="00E73B40">
                <w:rPr>
                  <w:color w:val="auto"/>
                  <w:sz w:val="20"/>
                  <w:szCs w:val="20"/>
                  <w:lang w:val="en-IE"/>
                </w:rPr>
                <w:t>UFE</w:t>
              </w:r>
            </w:ins>
          </w:p>
        </w:tc>
      </w:tr>
      <w:tr w:rsidR="002D19BF" w:rsidRPr="00E73B40" w14:paraId="1F56166A" w14:textId="77777777" w:rsidTr="00483214">
        <w:trPr>
          <w:trHeight w:val="440"/>
          <w:ins w:id="738"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39" w:author="Author"/>
                <w:color w:val="auto"/>
                <w:sz w:val="20"/>
                <w:szCs w:val="20"/>
                <w:lang w:val="en-IE"/>
              </w:rPr>
            </w:pPr>
            <w:ins w:id="740"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1" w:author="Author"/>
                <w:color w:val="auto"/>
                <w:sz w:val="20"/>
                <w:szCs w:val="20"/>
                <w:lang w:val="en-IE"/>
              </w:rPr>
            </w:pPr>
            <w:ins w:id="742" w:author="Author">
              <w:r>
                <w:rPr>
                  <w:color w:val="auto"/>
                  <w:sz w:val="20"/>
                  <w:szCs w:val="20"/>
                  <w:lang w:val="en-IE"/>
                </w:rPr>
                <w:t>Apply Coupon Component</w:t>
              </w:r>
            </w:ins>
          </w:p>
        </w:tc>
      </w:tr>
      <w:tr w:rsidR="002D19BF" w:rsidRPr="00E73B40" w14:paraId="1AD436AD" w14:textId="77777777" w:rsidTr="00483214">
        <w:trPr>
          <w:trHeight w:val="440"/>
          <w:ins w:id="743"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44" w:author="Author"/>
                <w:b w:val="0"/>
                <w:color w:val="auto"/>
                <w:sz w:val="20"/>
                <w:szCs w:val="20"/>
                <w:lang w:val="en-IE"/>
              </w:rPr>
            </w:pPr>
            <w:ins w:id="745"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6" w:author="Author"/>
                <w:color w:val="auto"/>
                <w:sz w:val="20"/>
                <w:szCs w:val="20"/>
                <w:lang w:val="en-IE"/>
              </w:rPr>
            </w:pPr>
            <w:ins w:id="747"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8" w:author="Author"/>
                <w:color w:val="auto"/>
                <w:sz w:val="20"/>
                <w:szCs w:val="20"/>
                <w:lang w:val="en-IE"/>
              </w:rPr>
            </w:pPr>
            <w:ins w:id="749"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1" w:author="Author"/>
                <w:color w:val="auto"/>
                <w:sz w:val="20"/>
                <w:szCs w:val="20"/>
                <w:lang w:val="en-IE"/>
              </w:rPr>
            </w:pPr>
            <w:ins w:id="752"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3" w:author="Author"/>
                <w:b/>
                <w:color w:val="auto"/>
                <w:sz w:val="18"/>
                <w:szCs w:val="18"/>
                <w:lang w:val="en-IE" w:eastAsia="en-US"/>
              </w:rPr>
            </w:pPr>
            <w:ins w:id="754"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55" w:author="Author"/>
                <w:b/>
                <w:color w:val="auto"/>
                <w:sz w:val="18"/>
                <w:szCs w:val="18"/>
                <w:lang w:val="en-IE" w:eastAsia="en-US"/>
              </w:rPr>
            </w:pPr>
            <w:ins w:id="756" w:author="Author">
              <w:r w:rsidRPr="00E73B40">
                <w:rPr>
                  <w:b/>
                  <w:color w:val="auto"/>
                  <w:sz w:val="18"/>
                  <w:szCs w:val="18"/>
                  <w:lang w:val="en-IE"/>
                </w:rPr>
                <w:t>Messages (Error &amp; Warnings)</w:t>
              </w:r>
            </w:ins>
          </w:p>
        </w:tc>
      </w:tr>
      <w:tr w:rsidR="006C627E" w:rsidRPr="00E73B40" w14:paraId="46330676" w14:textId="77777777" w:rsidTr="00483214">
        <w:trPr>
          <w:trHeight w:val="440"/>
          <w:ins w:id="7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58"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59" w:author="Author"/>
                <w:color w:val="595959"/>
                <w:sz w:val="20"/>
                <w:szCs w:val="18"/>
                <w:lang w:val="en-IE" w:eastAsia="en-US"/>
              </w:rPr>
            </w:pPr>
            <w:ins w:id="760" w:author="Author">
              <w:r w:rsidRPr="00E73B40">
                <w:rPr>
                  <w:color w:val="595959"/>
                  <w:sz w:val="20"/>
                  <w:szCs w:val="18"/>
                  <w:lang w:val="en-IE" w:eastAsia="en-US"/>
                </w:rPr>
                <w:t>1</w:t>
              </w:r>
            </w:ins>
            <w:r>
              <w:rPr>
                <w:color w:val="595959"/>
                <w:sz w:val="20"/>
                <w:szCs w:val="18"/>
                <w:lang w:val="en-IE" w:eastAsia="en-US"/>
              </w:rPr>
              <w:t>5</w:t>
            </w:r>
            <w:ins w:id="761"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2" w:author="Author"/>
                <w:color w:val="auto"/>
                <w:sz w:val="20"/>
                <w:szCs w:val="18"/>
                <w:lang w:val="en-IE" w:eastAsia="en-US"/>
              </w:rPr>
            </w:pPr>
            <w:ins w:id="763"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4" w:author="Author"/>
                <w:color w:val="auto"/>
                <w:sz w:val="20"/>
                <w:szCs w:val="18"/>
                <w:lang w:val="en-IE" w:eastAsia="en-US"/>
              </w:rPr>
            </w:pPr>
            <w:ins w:id="765" w:author="Author">
              <w:r w:rsidRPr="00E73B40">
                <w:rPr>
                  <w:color w:val="auto"/>
                  <w:sz w:val="20"/>
                  <w:szCs w:val="18"/>
                  <w:lang w:val="en-IE" w:eastAsia="en-US"/>
                </w:rPr>
                <w:t>-</w:t>
              </w:r>
            </w:ins>
          </w:p>
        </w:tc>
      </w:tr>
      <w:tr w:rsidR="006C627E" w:rsidRPr="00E73B40" w14:paraId="03AEC76E" w14:textId="77777777" w:rsidTr="00483214">
        <w:trPr>
          <w:trHeight w:val="440"/>
          <w:ins w:id="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67"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8" w:author="Author"/>
                <w:color w:val="595959"/>
                <w:sz w:val="20"/>
                <w:szCs w:val="18"/>
                <w:lang w:val="en-IE" w:eastAsia="en-US"/>
              </w:rPr>
            </w:pPr>
            <w:ins w:id="769" w:author="Author">
              <w:r w:rsidRPr="00E73B40">
                <w:rPr>
                  <w:color w:val="595959"/>
                  <w:sz w:val="20"/>
                  <w:szCs w:val="18"/>
                  <w:lang w:val="en-IE" w:eastAsia="en-US"/>
                </w:rPr>
                <w:t>1</w:t>
              </w:r>
            </w:ins>
            <w:r>
              <w:rPr>
                <w:color w:val="595959"/>
                <w:sz w:val="20"/>
                <w:szCs w:val="18"/>
                <w:lang w:val="en-IE" w:eastAsia="en-US"/>
              </w:rPr>
              <w:t>5</w:t>
            </w:r>
            <w:ins w:id="770"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1" w:author="Author"/>
                <w:color w:val="auto"/>
                <w:sz w:val="20"/>
                <w:szCs w:val="18"/>
                <w:lang w:val="en-IE" w:eastAsia="en-US"/>
              </w:rPr>
            </w:pPr>
            <w:ins w:id="772"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auto"/>
                <w:sz w:val="20"/>
                <w:szCs w:val="18"/>
                <w:lang w:val="en-IE" w:eastAsia="en-US"/>
              </w:rPr>
            </w:pPr>
            <w:ins w:id="774"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5" w:author="Author"/>
                <w:del w:id="776" w:author="Author"/>
                <w:color w:val="auto"/>
                <w:sz w:val="20"/>
                <w:szCs w:val="18"/>
                <w:lang w:val="en-IE" w:eastAsia="en-US"/>
              </w:rPr>
            </w:pPr>
            <w:ins w:id="777"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del w:id="780"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1" w:author="Author"/>
                <w:color w:val="auto"/>
                <w:sz w:val="20"/>
                <w:szCs w:val="18"/>
                <w:lang w:val="en-IE" w:eastAsia="en-US"/>
              </w:rPr>
            </w:pPr>
            <w:ins w:id="782"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3" w:author="Author"/>
                <w:color w:val="auto"/>
                <w:sz w:val="20"/>
                <w:szCs w:val="18"/>
                <w:lang w:val="en-IE" w:eastAsia="en-US"/>
              </w:rPr>
            </w:pPr>
            <w:ins w:id="784"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86"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7" w:author="Author"/>
                <w:color w:val="595959"/>
                <w:sz w:val="20"/>
                <w:szCs w:val="18"/>
                <w:lang w:val="en-IE" w:eastAsia="en-US"/>
              </w:rPr>
            </w:pPr>
            <w:ins w:id="788"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9" w:author="Author"/>
                <w:color w:val="595959"/>
                <w:sz w:val="20"/>
                <w:szCs w:val="18"/>
                <w:lang w:val="en-IE" w:eastAsia="en-US"/>
              </w:rPr>
            </w:pPr>
            <w:ins w:id="790"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1" w:author="Author"/>
                <w:color w:val="auto"/>
                <w:sz w:val="20"/>
                <w:szCs w:val="18"/>
                <w:lang w:val="en-IE" w:eastAsia="en-US"/>
              </w:rPr>
            </w:pPr>
            <w:ins w:id="792"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3" w:author="Author"/>
          <w:lang w:val="en-IE"/>
        </w:rPr>
      </w:pPr>
    </w:p>
    <w:p w14:paraId="368733BB" w14:textId="3972C171" w:rsidR="001671F5" w:rsidRPr="00E73B40" w:rsidRDefault="001671F5" w:rsidP="001671F5">
      <w:pPr>
        <w:pStyle w:val="Heading5"/>
        <w:rPr>
          <w:ins w:id="794" w:author="Author"/>
          <w:lang w:val="en-IE"/>
        </w:rPr>
      </w:pPr>
      <w:ins w:id="795" w:author="Author">
        <w:r w:rsidRPr="00E73B40">
          <w:rPr>
            <w:lang w:val="en-IE"/>
          </w:rPr>
          <w:t>Alternative Activity 1</w:t>
        </w:r>
      </w:ins>
      <w:r w:rsidR="003A4B53">
        <w:rPr>
          <w:lang w:val="en-IE"/>
        </w:rPr>
        <w:t>6</w:t>
      </w:r>
      <w:ins w:id="796"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79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798" w:author="Author"/>
                <w:b w:val="0"/>
                <w:sz w:val="20"/>
                <w:szCs w:val="20"/>
                <w:lang w:val="en-IE"/>
              </w:rPr>
            </w:pPr>
            <w:ins w:id="799"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1" w:author="Author"/>
                <w:color w:val="auto"/>
                <w:sz w:val="20"/>
                <w:szCs w:val="20"/>
                <w:lang w:val="en-IE"/>
              </w:rPr>
            </w:pPr>
            <w:ins w:id="802"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3" w:author="Author"/>
                <w:color w:val="auto"/>
                <w:sz w:val="20"/>
                <w:szCs w:val="20"/>
                <w:lang w:val="en-IE"/>
              </w:rPr>
            </w:pPr>
            <w:ins w:id="804"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5" w:author="Author"/>
                <w:color w:val="auto"/>
                <w:sz w:val="20"/>
                <w:szCs w:val="20"/>
                <w:lang w:val="en-IE"/>
              </w:rPr>
            </w:pPr>
            <w:ins w:id="806" w:author="Author">
              <w:r w:rsidRPr="00E73B40">
                <w:rPr>
                  <w:color w:val="auto"/>
                  <w:sz w:val="20"/>
                  <w:szCs w:val="20"/>
                  <w:lang w:val="en-IE"/>
                </w:rPr>
                <w:t>Agent in Shop</w:t>
              </w:r>
            </w:ins>
          </w:p>
        </w:tc>
      </w:tr>
      <w:tr w:rsidR="001671F5" w:rsidRPr="00E73B40" w14:paraId="57861470" w14:textId="77777777" w:rsidTr="00A834B1">
        <w:trPr>
          <w:trHeight w:hRule="exact" w:val="397"/>
          <w:ins w:id="8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08" w:author="Author"/>
                <w:color w:val="auto"/>
                <w:sz w:val="20"/>
                <w:szCs w:val="20"/>
                <w:lang w:val="en-IE"/>
              </w:rPr>
            </w:pPr>
            <w:ins w:id="809"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0" w:author="Author"/>
                <w:color w:val="auto"/>
                <w:sz w:val="20"/>
                <w:szCs w:val="20"/>
                <w:lang w:val="en-IE"/>
              </w:rPr>
            </w:pPr>
            <w:ins w:id="811" w:author="Author">
              <w:r w:rsidRPr="00E73B40">
                <w:rPr>
                  <w:color w:val="auto"/>
                  <w:sz w:val="20"/>
                  <w:szCs w:val="20"/>
                  <w:lang w:val="en-IE"/>
                </w:rPr>
                <w:t>UFE</w:t>
              </w:r>
            </w:ins>
          </w:p>
        </w:tc>
      </w:tr>
      <w:tr w:rsidR="001671F5" w:rsidRPr="00E73B40" w14:paraId="3256D045" w14:textId="77777777" w:rsidTr="00A834B1">
        <w:trPr>
          <w:trHeight w:val="440"/>
          <w:ins w:id="812"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3" w:author="Author"/>
                <w:color w:val="auto"/>
                <w:sz w:val="20"/>
                <w:szCs w:val="20"/>
                <w:lang w:val="en-IE"/>
              </w:rPr>
            </w:pPr>
            <w:ins w:id="814"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15" w:author="Author"/>
                <w:color w:val="auto"/>
                <w:sz w:val="20"/>
                <w:szCs w:val="20"/>
                <w:lang w:val="en-IE"/>
              </w:rPr>
            </w:pPr>
            <w:ins w:id="816" w:author="Author">
              <w:del w:id="817"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18"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19" w:author="Author"/>
                <w:b w:val="0"/>
                <w:color w:val="auto"/>
                <w:sz w:val="20"/>
                <w:szCs w:val="20"/>
                <w:lang w:val="en-IE"/>
              </w:rPr>
            </w:pPr>
            <w:ins w:id="820"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1" w:author="Author"/>
                <w:color w:val="auto"/>
                <w:sz w:val="20"/>
                <w:szCs w:val="20"/>
                <w:lang w:val="en-IE"/>
              </w:rPr>
            </w:pPr>
            <w:ins w:id="822"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3" w:author="Author"/>
                <w:color w:val="auto"/>
                <w:sz w:val="20"/>
                <w:szCs w:val="20"/>
                <w:lang w:val="en-IE"/>
              </w:rPr>
            </w:pPr>
            <w:ins w:id="824"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5" w:author="Author"/>
                <w:color w:val="auto"/>
                <w:sz w:val="20"/>
                <w:szCs w:val="20"/>
                <w:lang w:val="en-IE"/>
              </w:rPr>
            </w:pPr>
            <w:ins w:id="826" w:author="Author">
              <w:r>
                <w:rPr>
                  <w:color w:val="auto"/>
                  <w:sz w:val="20"/>
                  <w:szCs w:val="20"/>
                  <w:lang w:val="en-IE"/>
                </w:rPr>
                <w:t>The user closes UFE in browser.</w:t>
              </w:r>
            </w:ins>
          </w:p>
        </w:tc>
      </w:tr>
      <w:tr w:rsidR="00934906" w:rsidRPr="00E73B40" w14:paraId="7C4610DB" w14:textId="77777777" w:rsidTr="00A834B1">
        <w:trPr>
          <w:trHeight w:val="440"/>
          <w:ins w:id="82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28" w:author="Author"/>
                <w:color w:val="auto"/>
                <w:sz w:val="20"/>
                <w:szCs w:val="20"/>
                <w:lang w:val="en-IE"/>
              </w:rPr>
            </w:pPr>
            <w:ins w:id="829"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0" w:author="Author"/>
                <w:b/>
                <w:color w:val="auto"/>
                <w:sz w:val="18"/>
                <w:szCs w:val="18"/>
                <w:lang w:val="en-IE" w:eastAsia="en-US"/>
              </w:rPr>
            </w:pPr>
            <w:ins w:id="831"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2" w:author="Author"/>
                <w:b/>
                <w:color w:val="auto"/>
                <w:sz w:val="18"/>
                <w:szCs w:val="18"/>
                <w:lang w:val="en-IE" w:eastAsia="en-US"/>
              </w:rPr>
            </w:pPr>
            <w:ins w:id="833" w:author="Author">
              <w:r w:rsidRPr="00E73B40">
                <w:rPr>
                  <w:b/>
                  <w:color w:val="auto"/>
                  <w:sz w:val="18"/>
                  <w:szCs w:val="18"/>
                  <w:lang w:val="en-IE"/>
                </w:rPr>
                <w:t>Messages (Error &amp; Warnings)</w:t>
              </w:r>
            </w:ins>
          </w:p>
        </w:tc>
      </w:tr>
      <w:tr w:rsidR="00934906" w:rsidRPr="00E73B40" w14:paraId="661C00D7" w14:textId="77777777" w:rsidTr="00A834B1">
        <w:trPr>
          <w:trHeight w:val="440"/>
          <w:ins w:id="8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35"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6" w:author="Author"/>
                <w:color w:val="595959"/>
                <w:sz w:val="20"/>
                <w:szCs w:val="18"/>
                <w:lang w:val="en-IE" w:eastAsia="en-US"/>
              </w:rPr>
            </w:pPr>
            <w:ins w:id="837" w:author="Author">
              <w:r>
                <w:rPr>
                  <w:color w:val="595959"/>
                  <w:sz w:val="20"/>
                  <w:szCs w:val="18"/>
                  <w:lang w:val="en-IE" w:eastAsia="en-US"/>
                </w:rPr>
                <w:t>1</w:t>
              </w:r>
            </w:ins>
            <w:r w:rsidR="003A4B53">
              <w:rPr>
                <w:color w:val="595959"/>
                <w:sz w:val="20"/>
                <w:szCs w:val="18"/>
                <w:lang w:val="en-IE" w:eastAsia="en-US"/>
              </w:rPr>
              <w:t>6</w:t>
            </w:r>
            <w:ins w:id="838"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9" w:author="Author"/>
                <w:color w:val="auto"/>
                <w:sz w:val="20"/>
                <w:szCs w:val="18"/>
                <w:lang w:val="en-IE" w:eastAsia="en-US"/>
              </w:rPr>
            </w:pPr>
            <w:ins w:id="840"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1" w:author="Author"/>
                <w:color w:val="auto"/>
                <w:sz w:val="20"/>
                <w:szCs w:val="18"/>
                <w:lang w:val="en-IE" w:eastAsia="en-US"/>
              </w:rPr>
            </w:pPr>
            <w:ins w:id="842"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3" w:author="Author"/>
                <w:color w:val="auto"/>
                <w:sz w:val="20"/>
                <w:szCs w:val="18"/>
                <w:lang w:val="en-IE" w:eastAsia="en-US"/>
              </w:rPr>
            </w:pPr>
            <w:ins w:id="844"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46"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7" w:author="Author"/>
                <w:color w:val="595959"/>
                <w:sz w:val="20"/>
                <w:szCs w:val="18"/>
                <w:lang w:val="en-IE" w:eastAsia="en-US"/>
              </w:rPr>
            </w:pPr>
            <w:ins w:id="848" w:author="Author">
              <w:r>
                <w:rPr>
                  <w:color w:val="595959"/>
                  <w:sz w:val="20"/>
                  <w:szCs w:val="18"/>
                  <w:lang w:val="en-IE" w:eastAsia="en-US"/>
                </w:rPr>
                <w:t>1</w:t>
              </w:r>
            </w:ins>
            <w:r w:rsidR="003A4B53">
              <w:rPr>
                <w:color w:val="595959"/>
                <w:sz w:val="20"/>
                <w:szCs w:val="18"/>
                <w:lang w:val="en-IE" w:eastAsia="en-US"/>
              </w:rPr>
              <w:t>6</w:t>
            </w:r>
            <w:ins w:id="849"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0" w:author="Author"/>
                <w:color w:val="auto"/>
                <w:sz w:val="20"/>
                <w:szCs w:val="18"/>
                <w:lang w:val="en-IE" w:eastAsia="en-US"/>
              </w:rPr>
            </w:pPr>
            <w:ins w:id="851"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2" w:author="Author"/>
                <w:color w:val="auto"/>
                <w:sz w:val="20"/>
                <w:szCs w:val="18"/>
                <w:lang w:val="en-IE" w:eastAsia="en-US"/>
              </w:rPr>
            </w:pPr>
            <w:ins w:id="853"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4" w:author="Author"/>
                <w:color w:val="595959"/>
                <w:sz w:val="20"/>
                <w:szCs w:val="18"/>
                <w:lang w:val="en-IE" w:eastAsia="en-US"/>
              </w:rPr>
            </w:pPr>
            <w:ins w:id="855"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6" w:author="Author"/>
                <w:color w:val="auto"/>
                <w:sz w:val="20"/>
                <w:szCs w:val="18"/>
                <w:lang w:val="en-IE" w:eastAsia="en-US"/>
              </w:rPr>
            </w:pPr>
            <w:ins w:id="857"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8" w:author="Author"/>
                <w:color w:val="auto"/>
                <w:sz w:val="20"/>
                <w:szCs w:val="18"/>
                <w:lang w:val="en-IE" w:eastAsia="en-US"/>
              </w:rPr>
            </w:pPr>
            <w:ins w:id="859"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0" w:author="Author"/>
                <w:color w:val="auto"/>
                <w:sz w:val="20"/>
                <w:szCs w:val="18"/>
                <w:lang w:val="en-IE" w:eastAsia="en-US"/>
              </w:rPr>
            </w:pPr>
          </w:p>
        </w:tc>
      </w:tr>
      <w:tr w:rsidR="00934906" w:rsidRPr="00E73B40" w14:paraId="29CA9559" w14:textId="77777777" w:rsidTr="00A834B1">
        <w:trPr>
          <w:trHeight w:val="440"/>
          <w:ins w:id="8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2"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3" w:author="Author"/>
                <w:color w:val="595959"/>
                <w:sz w:val="20"/>
                <w:szCs w:val="18"/>
                <w:lang w:val="en-IE" w:eastAsia="en-US"/>
              </w:rPr>
            </w:pPr>
            <w:ins w:id="864" w:author="Author">
              <w:r>
                <w:rPr>
                  <w:color w:val="595959"/>
                  <w:sz w:val="20"/>
                  <w:szCs w:val="18"/>
                  <w:lang w:val="en-IE" w:eastAsia="en-US"/>
                </w:rPr>
                <w:t>1</w:t>
              </w:r>
            </w:ins>
            <w:r w:rsidR="003A4B53">
              <w:rPr>
                <w:color w:val="595959"/>
                <w:sz w:val="20"/>
                <w:szCs w:val="18"/>
                <w:lang w:val="en-IE" w:eastAsia="en-US"/>
              </w:rPr>
              <w:t>6</w:t>
            </w:r>
            <w:ins w:id="865"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6" w:author="Author"/>
                <w:color w:val="auto"/>
                <w:sz w:val="20"/>
                <w:szCs w:val="18"/>
                <w:lang w:val="en-IE" w:eastAsia="en-US"/>
              </w:rPr>
            </w:pPr>
            <w:ins w:id="867"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del w:id="869" w:author="Author"/>
                <w:color w:val="auto"/>
                <w:sz w:val="20"/>
                <w:szCs w:val="18"/>
                <w:lang w:val="en-IE" w:eastAsia="en-US"/>
              </w:rPr>
            </w:pPr>
            <w:ins w:id="870" w:author="Author">
              <w:r>
                <w:rPr>
                  <w:color w:val="auto"/>
                  <w:sz w:val="20"/>
                  <w:szCs w:val="18"/>
                  <w:lang w:val="en-IE" w:eastAsia="en-US"/>
                </w:rPr>
                <w:t>If the user chooses the option “Stay”, UFE will remain open in the same state.</w:t>
              </w:r>
              <w:del w:id="871"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2"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3" w:author="Author"/>
                <w:del w:id="874" w:author="Author"/>
                <w:i/>
                <w:color w:val="auto"/>
                <w:sz w:val="20"/>
                <w:szCs w:val="18"/>
                <w:lang w:val="en-IE" w:eastAsia="en-US"/>
              </w:rPr>
            </w:pPr>
            <w:ins w:id="875" w:author="Author">
              <w:del w:id="876"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7" w:author="Author"/>
                <w:del w:id="878" w:author="Author"/>
                <w:i/>
                <w:color w:val="auto"/>
                <w:sz w:val="20"/>
                <w:szCs w:val="18"/>
                <w:lang w:val="en-IE" w:eastAsia="en-US"/>
              </w:rPr>
            </w:pPr>
            <w:ins w:id="879" w:author="Author">
              <w:r>
                <w:rPr>
                  <w:color w:val="auto"/>
                  <w:sz w:val="20"/>
                  <w:szCs w:val="18"/>
                  <w:lang w:val="en-IE" w:eastAsia="en-US"/>
                </w:rPr>
                <w:t xml:space="preserve">If </w:t>
              </w:r>
              <w:r w:rsidR="00655EB9">
                <w:rPr>
                  <w:color w:val="auto"/>
                  <w:sz w:val="20"/>
                  <w:szCs w:val="18"/>
                  <w:lang w:val="en-IE" w:eastAsia="en-US"/>
                </w:rPr>
                <w:t>the user chooses “Leave”</w:t>
              </w:r>
              <w:del w:id="880" w:author="Author">
                <w:r w:rsidDel="00655EB9">
                  <w:rPr>
                    <w:color w:val="auto"/>
                    <w:sz w:val="20"/>
                    <w:szCs w:val="18"/>
                    <w:lang w:val="en-IE" w:eastAsia="en-US"/>
                  </w:rPr>
                  <w:delText>no</w:delText>
                </w:r>
              </w:del>
              <w:r>
                <w:rPr>
                  <w:color w:val="auto"/>
                  <w:sz w:val="20"/>
                  <w:szCs w:val="18"/>
                  <w:lang w:val="en-IE" w:eastAsia="en-US"/>
                </w:rPr>
                <w:t xml:space="preserve">, UFE will </w:t>
              </w:r>
              <w:del w:id="881"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2" w:author="Author">
              <w:r w:rsidR="00B55EC1" w:rsidDel="001F11B4">
                <w:rPr>
                  <w:i/>
                  <w:color w:val="auto"/>
                  <w:sz w:val="20"/>
                  <w:szCs w:val="18"/>
                  <w:lang w:val="en-IE" w:eastAsia="en-US"/>
                </w:rPr>
                <w:delText>6</w:delText>
              </w:r>
            </w:del>
            <w:ins w:id="883" w:author="Author">
              <w:del w:id="884"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5" w:author="Author"/>
                <w:color w:val="595959"/>
                <w:sz w:val="20"/>
                <w:szCs w:val="18"/>
                <w:lang w:val="en-IE" w:eastAsia="en-US"/>
              </w:rPr>
            </w:pPr>
            <w:ins w:id="886" w:author="Author">
              <w:del w:id="887"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88" w:author="Author"/>
                <w:color w:val="auto"/>
                <w:sz w:val="20"/>
                <w:szCs w:val="18"/>
                <w:lang w:val="en-IE" w:eastAsia="en-US"/>
              </w:rPr>
            </w:pPr>
            <w:ins w:id="889"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0" w:author="Author"/>
          <w:lang w:val="en-IE"/>
        </w:rPr>
      </w:pPr>
    </w:p>
    <w:p w14:paraId="21214F80" w14:textId="77777777" w:rsidR="001671F5" w:rsidRPr="00E73B40" w:rsidRDefault="001671F5" w:rsidP="001671F5">
      <w:pPr>
        <w:pStyle w:val="UnnumberedHeading"/>
        <w:rPr>
          <w:ins w:id="891" w:author="Author"/>
          <w:lang w:val="en-IE"/>
        </w:rPr>
      </w:pPr>
    </w:p>
    <w:p w14:paraId="1F174DB2" w14:textId="0567A389" w:rsidR="00B15F29" w:rsidRPr="00E73B40" w:rsidDel="00350C86" w:rsidRDefault="00B15F29" w:rsidP="00B15F29">
      <w:pPr>
        <w:pStyle w:val="UnnumberedHeading"/>
        <w:rPr>
          <w:ins w:id="892" w:author="Author"/>
          <w:del w:id="893" w:author="Author"/>
          <w:lang w:val="en-IE"/>
        </w:rPr>
      </w:pPr>
    </w:p>
    <w:p w14:paraId="5CEC6E5C" w14:textId="73F967E7" w:rsidR="007B69E4" w:rsidRPr="00E73B40" w:rsidDel="00350C86" w:rsidRDefault="007B69E4" w:rsidP="00C630C7">
      <w:pPr>
        <w:rPr>
          <w:del w:id="894" w:author="Author"/>
          <w:lang w:val="en-IE"/>
        </w:rPr>
      </w:pPr>
    </w:p>
    <w:p w14:paraId="04D8D7C9" w14:textId="2AF17E6B" w:rsidR="00AF6EDD" w:rsidRPr="00E73B40" w:rsidRDefault="00AF6EDD" w:rsidP="00864F84">
      <w:pPr>
        <w:pStyle w:val="Heading5"/>
        <w:keepNext/>
        <w:tabs>
          <w:tab w:val="left" w:pos="3969"/>
        </w:tabs>
        <w:rPr>
          <w:lang w:val="en-IE"/>
        </w:rPr>
      </w:pPr>
      <w:bookmarkStart w:id="895" w:name="_Activity_17_»"/>
      <w:bookmarkEnd w:id="895"/>
      <w:r w:rsidRPr="00E73B40">
        <w:rPr>
          <w:lang w:val="en-IE"/>
        </w:rPr>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lastRenderedPageBreak/>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896"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897"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w:t>
            </w:r>
            <w:bookmarkStart w:id="898" w:name="_GoBack"/>
            <w:bookmarkEnd w:id="898"/>
            <w:r w:rsidRPr="00E73B40">
              <w:rPr>
                <w:color w:val="auto"/>
                <w:sz w:val="20"/>
                <w:szCs w:val="20"/>
                <w:lang w:val="en-IE"/>
              </w:rPr>
              <w:t>ated to the products in the basket.</w:t>
            </w:r>
          </w:p>
          <w:p w14:paraId="182C1912" w14:textId="1990E27D" w:rsidR="00AF6EDD" w:rsidRPr="00E73B40" w:rsidDel="00B20C08"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899" w:author="Author"/>
                <w:color w:val="auto"/>
                <w:sz w:val="20"/>
                <w:szCs w:val="20"/>
                <w:lang w:val="en-IE"/>
              </w:rPr>
            </w:pPr>
            <w:del w:id="900" w:author="Author">
              <w:r w:rsidRPr="00E73B40" w:rsidDel="00B20C08">
                <w:rPr>
                  <w:color w:val="auto"/>
                  <w:sz w:val="20"/>
                  <w:szCs w:val="20"/>
                  <w:lang w:val="en-IE"/>
                </w:rPr>
                <w:delText>Prices and c</w:delText>
              </w:r>
              <w:r w:rsidR="00AF6EDD" w:rsidRPr="00E73B40" w:rsidDel="00B20C08">
                <w:rPr>
                  <w:color w:val="auto"/>
                  <w:sz w:val="20"/>
                  <w:szCs w:val="20"/>
                  <w:lang w:val="en-IE"/>
                </w:rPr>
                <w:delText>ost</w:delText>
              </w:r>
              <w:r w:rsidRPr="00E73B40" w:rsidDel="00B20C08">
                <w:rPr>
                  <w:color w:val="auto"/>
                  <w:sz w:val="20"/>
                  <w:szCs w:val="20"/>
                  <w:lang w:val="en-IE"/>
                </w:rPr>
                <w:delText>s</w:delText>
              </w:r>
              <w:r w:rsidR="00AF6EDD" w:rsidRPr="00E73B40" w:rsidDel="00B20C08">
                <w:rPr>
                  <w:color w:val="auto"/>
                  <w:sz w:val="20"/>
                  <w:szCs w:val="20"/>
                  <w:lang w:val="en-IE"/>
                </w:rPr>
                <w:delText xml:space="preserve"> displayed until this moment are merely </w:delText>
              </w:r>
              <w:r w:rsidRPr="00E73B40" w:rsidDel="00B20C08">
                <w:rPr>
                  <w:color w:val="auto"/>
                  <w:sz w:val="20"/>
                  <w:szCs w:val="20"/>
                  <w:lang w:val="en-IE"/>
                </w:rPr>
                <w:delText>indicative. The real costs and prices are only known by the Quotation system.</w:delText>
              </w:r>
            </w:del>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901"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02"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3"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4"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05"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06" w:author="Author">
              <w:r w:rsidR="00A458BA" w:rsidRPr="00E73B40" w:rsidDel="009B2569">
                <w:rPr>
                  <w:color w:val="auto"/>
                  <w:sz w:val="20"/>
                  <w:szCs w:val="18"/>
                  <w:lang w:val="en-IE" w:eastAsia="en-US"/>
                </w:rPr>
                <w:delText>UFE informs the user about it and add it on the corresponding product/offer.</w:delText>
              </w:r>
            </w:del>
            <w:ins w:id="907" w:author="Author">
              <w:del w:id="908"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09"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10"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11"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12" w:author="Author"/>
          <w:del w:id="913" w:author="Author"/>
          <w:lang w:val="en-IE"/>
        </w:rPr>
      </w:pPr>
      <w:ins w:id="914" w:author="Author">
        <w:del w:id="915"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16" w:author="Author"/>
          <w:del w:id="91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18" w:author="Author"/>
                <w:del w:id="919" w:author="Author"/>
                <w:b w:val="0"/>
                <w:sz w:val="20"/>
                <w:szCs w:val="20"/>
                <w:lang w:val="en-IE"/>
              </w:rPr>
            </w:pPr>
            <w:ins w:id="920" w:author="Author">
              <w:del w:id="921" w:author="Author">
                <w:r w:rsidRPr="00E73B40" w:rsidDel="0096303A">
                  <w:rPr>
                    <w:sz w:val="20"/>
                    <w:szCs w:val="20"/>
                    <w:lang w:val="en-IE"/>
                  </w:rPr>
                  <w:delText>Activity Specification</w:delText>
                </w:r>
              </w:del>
            </w:ins>
          </w:p>
        </w:tc>
      </w:tr>
      <w:tr w:rsidR="00490BE6" w:rsidRPr="00E73B40" w:rsidDel="0096303A" w14:paraId="457977C1" w14:textId="5A4652A1" w:rsidTr="00D25112">
        <w:trPr>
          <w:trHeight w:hRule="exact" w:val="756"/>
          <w:ins w:id="922" w:author="Author"/>
          <w:del w:id="92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4" w:author="Author"/>
                <w:del w:id="925" w:author="Author"/>
                <w:color w:val="auto"/>
                <w:sz w:val="20"/>
                <w:szCs w:val="20"/>
                <w:lang w:val="en-IE"/>
              </w:rPr>
            </w:pPr>
            <w:ins w:id="926" w:author="Author">
              <w:del w:id="927"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8" w:author="Author"/>
                <w:del w:id="929" w:author="Author"/>
                <w:color w:val="auto"/>
                <w:sz w:val="20"/>
                <w:szCs w:val="20"/>
                <w:lang w:val="en-IE"/>
              </w:rPr>
            </w:pPr>
            <w:ins w:id="930" w:author="Author">
              <w:del w:id="931"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2" w:author="Author"/>
                <w:del w:id="933" w:author="Author"/>
                <w:color w:val="auto"/>
                <w:sz w:val="20"/>
                <w:szCs w:val="20"/>
                <w:lang w:val="en-IE"/>
              </w:rPr>
            </w:pPr>
            <w:ins w:id="934" w:author="Author">
              <w:del w:id="935"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36" w:author="Author"/>
          <w:del w:id="9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38" w:author="Author"/>
                <w:del w:id="939" w:author="Author"/>
                <w:color w:val="auto"/>
                <w:sz w:val="20"/>
                <w:szCs w:val="20"/>
                <w:lang w:val="en-IE"/>
              </w:rPr>
            </w:pPr>
            <w:ins w:id="940" w:author="Author">
              <w:del w:id="941"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42" w:author="Author"/>
                <w:del w:id="943" w:author="Author"/>
                <w:color w:val="auto"/>
                <w:sz w:val="20"/>
                <w:szCs w:val="20"/>
                <w:lang w:val="en-IE"/>
              </w:rPr>
            </w:pPr>
            <w:ins w:id="944" w:author="Author">
              <w:del w:id="945"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46" w:author="Author"/>
          <w:del w:id="947"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48" w:author="Author"/>
                <w:del w:id="949" w:author="Author"/>
                <w:color w:val="auto"/>
                <w:sz w:val="20"/>
                <w:szCs w:val="20"/>
                <w:lang w:val="en-IE"/>
              </w:rPr>
            </w:pPr>
            <w:ins w:id="950" w:author="Author">
              <w:del w:id="951"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2" w:author="Author"/>
                <w:del w:id="953" w:author="Author"/>
                <w:color w:val="auto"/>
                <w:sz w:val="20"/>
                <w:szCs w:val="20"/>
                <w:lang w:val="en-IE"/>
              </w:rPr>
            </w:pPr>
            <w:ins w:id="954" w:author="Author">
              <w:del w:id="955"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56" w:author="Author"/>
          <w:del w:id="957"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58" w:author="Author"/>
                <w:del w:id="959" w:author="Author"/>
                <w:b w:val="0"/>
                <w:color w:val="auto"/>
                <w:sz w:val="20"/>
                <w:szCs w:val="20"/>
                <w:lang w:val="en-IE"/>
              </w:rPr>
            </w:pPr>
            <w:ins w:id="960" w:author="Author">
              <w:del w:id="961"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2" w:author="Author"/>
                <w:del w:id="963" w:author="Author"/>
                <w:color w:val="auto"/>
                <w:sz w:val="20"/>
                <w:szCs w:val="20"/>
                <w:lang w:val="en-IE"/>
              </w:rPr>
            </w:pPr>
            <w:ins w:id="964" w:author="Author">
              <w:del w:id="965"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6" w:author="Author"/>
                <w:del w:id="967" w:author="Author"/>
                <w:color w:val="auto"/>
                <w:sz w:val="20"/>
                <w:szCs w:val="20"/>
                <w:lang w:val="en-IE"/>
              </w:rPr>
            </w:pPr>
            <w:ins w:id="968" w:author="Author">
              <w:del w:id="969"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70" w:author="Author"/>
                <w:del w:id="971" w:author="Author"/>
                <w:b/>
                <w:color w:val="auto"/>
                <w:sz w:val="20"/>
                <w:szCs w:val="20"/>
                <w:lang w:val="en-IE"/>
              </w:rPr>
            </w:pPr>
            <w:ins w:id="972" w:author="Author">
              <w:del w:id="973"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4" w:author="Author"/>
          <w:del w:id="97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76" w:author="Author"/>
                <w:del w:id="977" w:author="Author"/>
                <w:color w:val="auto"/>
                <w:sz w:val="20"/>
                <w:szCs w:val="20"/>
                <w:lang w:val="en-IE"/>
              </w:rPr>
            </w:pPr>
            <w:ins w:id="978" w:author="Author">
              <w:del w:id="979"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80" w:author="Author"/>
                <w:del w:id="981" w:author="Author"/>
                <w:b/>
                <w:color w:val="auto"/>
                <w:sz w:val="18"/>
                <w:szCs w:val="18"/>
                <w:lang w:val="en-IE" w:eastAsia="en-US"/>
              </w:rPr>
            </w:pPr>
            <w:ins w:id="982" w:author="Author">
              <w:del w:id="983"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4" w:author="Author"/>
                <w:del w:id="985" w:author="Author"/>
                <w:b/>
                <w:color w:val="auto"/>
                <w:sz w:val="18"/>
                <w:szCs w:val="18"/>
                <w:lang w:val="en-IE" w:eastAsia="en-US"/>
              </w:rPr>
            </w:pPr>
            <w:ins w:id="986" w:author="Author">
              <w:del w:id="987"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88" w:author="Author"/>
          <w:del w:id="9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90" w:author="Author"/>
                <w:del w:id="991"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2" w:author="Author"/>
                <w:del w:id="993" w:author="Author"/>
                <w:color w:val="595959" w:themeColor="text1" w:themeTint="A6"/>
                <w:sz w:val="20"/>
                <w:szCs w:val="18"/>
                <w:lang w:val="en-IE" w:eastAsia="en-US"/>
              </w:rPr>
            </w:pPr>
            <w:ins w:id="994" w:author="Author">
              <w:del w:id="995"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6" w:author="Author"/>
                <w:del w:id="997" w:author="Author"/>
                <w:color w:val="auto"/>
                <w:sz w:val="20"/>
                <w:szCs w:val="18"/>
                <w:lang w:val="en-IE" w:eastAsia="en-US"/>
              </w:rPr>
            </w:pPr>
            <w:ins w:id="998" w:author="Author">
              <w:del w:id="999"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0" w:author="Author"/>
                <w:del w:id="1001" w:author="Author"/>
                <w:color w:val="auto"/>
                <w:sz w:val="20"/>
                <w:szCs w:val="18"/>
                <w:lang w:val="en-IE" w:eastAsia="en-US"/>
              </w:rPr>
            </w:pPr>
            <w:ins w:id="1002" w:author="Author">
              <w:del w:id="1003"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4" w:author="Author"/>
                <w:del w:id="1005" w:author="Author"/>
                <w:color w:val="auto"/>
                <w:sz w:val="20"/>
                <w:szCs w:val="18"/>
                <w:lang w:val="en-IE" w:eastAsia="en-US"/>
              </w:rPr>
            </w:pPr>
            <w:ins w:id="1006" w:author="Author">
              <w:del w:id="1007"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8" w:author="Author"/>
                <w:del w:id="1009" w:author="Author"/>
                <w:color w:val="auto"/>
                <w:sz w:val="20"/>
                <w:szCs w:val="18"/>
                <w:lang w:val="en-IE" w:eastAsia="en-US"/>
              </w:rPr>
            </w:pPr>
            <w:ins w:id="1010" w:author="Author">
              <w:del w:id="1011"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2" w:author="Author"/>
                <w:del w:id="1013" w:author="Author"/>
                <w:color w:val="auto"/>
                <w:sz w:val="20"/>
                <w:szCs w:val="18"/>
                <w:lang w:val="en-IE" w:eastAsia="en-US"/>
              </w:rPr>
            </w:pPr>
            <w:ins w:id="1014" w:author="Author">
              <w:del w:id="1015"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6" w:author="Author"/>
                <w:del w:id="1017" w:author="Author"/>
                <w:color w:val="auto"/>
                <w:sz w:val="20"/>
                <w:szCs w:val="18"/>
                <w:lang w:val="en-IE" w:eastAsia="en-US"/>
              </w:rPr>
            </w:pPr>
            <w:ins w:id="1018" w:author="Author">
              <w:del w:id="1019"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0" w:author="Author"/>
                <w:del w:id="1021" w:author="Author"/>
                <w:color w:val="auto"/>
                <w:sz w:val="20"/>
                <w:szCs w:val="18"/>
                <w:lang w:val="en-IE" w:eastAsia="en-US"/>
              </w:rPr>
            </w:pPr>
            <w:ins w:id="1022" w:author="Author">
              <w:del w:id="1023"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4" w:author="Author"/>
                <w:del w:id="1025" w:author="Author"/>
                <w:color w:val="auto"/>
                <w:sz w:val="20"/>
                <w:szCs w:val="18"/>
                <w:lang w:val="en-IE" w:eastAsia="en-US"/>
              </w:rPr>
            </w:pPr>
            <w:ins w:id="1026" w:author="Author">
              <w:del w:id="1027"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8" w:author="Author"/>
                <w:del w:id="1029" w:author="Author"/>
                <w:color w:val="auto"/>
                <w:sz w:val="20"/>
                <w:szCs w:val="18"/>
                <w:lang w:val="en-IE" w:eastAsia="en-US"/>
              </w:rPr>
            </w:pPr>
            <w:ins w:id="1030" w:author="Author">
              <w:del w:id="1031"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2" w:author="Author"/>
                <w:del w:id="1033" w:author="Author"/>
                <w:color w:val="auto"/>
                <w:sz w:val="20"/>
                <w:szCs w:val="18"/>
                <w:lang w:val="en-IE" w:eastAsia="en-US"/>
              </w:rPr>
            </w:pPr>
            <w:ins w:id="1034" w:author="Author">
              <w:del w:id="1035"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6" w:author="Author"/>
                <w:del w:id="1037" w:author="Author"/>
                <w:color w:val="auto"/>
                <w:sz w:val="20"/>
                <w:szCs w:val="18"/>
                <w:lang w:val="en-IE" w:eastAsia="en-US"/>
              </w:rPr>
            </w:pPr>
            <w:ins w:id="1038" w:author="Author">
              <w:del w:id="1039"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0" w:author="Author"/>
                <w:del w:id="1041" w:author="Author"/>
                <w:color w:val="auto"/>
                <w:sz w:val="20"/>
                <w:szCs w:val="18"/>
                <w:lang w:val="en-IE" w:eastAsia="en-US"/>
              </w:rPr>
            </w:pPr>
            <w:ins w:id="1042" w:author="Author">
              <w:del w:id="1043"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4" w:author="Author"/>
          <w:del w:id="10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46" w:author="Author"/>
                <w:del w:id="1047"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48" w:author="Author"/>
                <w:del w:id="1049" w:author="Author"/>
                <w:color w:val="595959" w:themeColor="text1" w:themeTint="A6"/>
                <w:sz w:val="20"/>
                <w:szCs w:val="18"/>
                <w:lang w:val="en-IE" w:eastAsia="en-US"/>
              </w:rPr>
            </w:pPr>
            <w:ins w:id="1050" w:author="Author">
              <w:del w:id="1051"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2" w:author="Author"/>
                <w:del w:id="1053" w:author="Author"/>
                <w:color w:val="auto"/>
                <w:sz w:val="20"/>
                <w:szCs w:val="18"/>
                <w:lang w:val="en-IE" w:eastAsia="en-US"/>
              </w:rPr>
            </w:pPr>
            <w:ins w:id="1054" w:author="Author">
              <w:del w:id="1055"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6" w:author="Author"/>
                <w:del w:id="1057" w:author="Author"/>
                <w:color w:val="auto"/>
                <w:sz w:val="20"/>
                <w:szCs w:val="18"/>
                <w:lang w:val="en-IE" w:eastAsia="en-US"/>
              </w:rPr>
            </w:pPr>
            <w:ins w:id="1058" w:author="Author">
              <w:del w:id="1059"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60" w:author="Author"/>
                <w:del w:id="1061" w:author="Author"/>
                <w:color w:val="auto"/>
                <w:sz w:val="20"/>
                <w:szCs w:val="18"/>
                <w:lang w:val="en-IE" w:eastAsia="en-US"/>
              </w:rPr>
            </w:pPr>
            <w:ins w:id="1062" w:author="Author">
              <w:del w:id="1063"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4" w:author="Author"/>
                <w:del w:id="1065" w:author="Author"/>
                <w:color w:val="auto"/>
                <w:sz w:val="20"/>
                <w:szCs w:val="18"/>
                <w:lang w:val="en-IE" w:eastAsia="en-US"/>
              </w:rPr>
            </w:pPr>
            <w:ins w:id="1066" w:author="Author">
              <w:del w:id="1067"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8" w:author="Author"/>
                <w:del w:id="1069" w:author="Author"/>
                <w:color w:val="auto"/>
                <w:sz w:val="20"/>
                <w:szCs w:val="18"/>
                <w:lang w:val="en-IE" w:eastAsia="en-US"/>
              </w:rPr>
            </w:pPr>
            <w:ins w:id="1070" w:author="Author">
              <w:del w:id="1071"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72" w:author="Author"/>
                <w:del w:id="1073" w:author="Author"/>
                <w:color w:val="auto"/>
                <w:sz w:val="20"/>
                <w:szCs w:val="18"/>
                <w:lang w:val="en-IE" w:eastAsia="en-US"/>
              </w:rPr>
            </w:pPr>
            <w:ins w:id="1074" w:author="Author">
              <w:del w:id="1075"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76" w:author="Author"/>
                <w:del w:id="1077"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78" w:author="Author"/>
                <w:del w:id="1079" w:author="Author"/>
                <w:color w:val="auto"/>
                <w:sz w:val="20"/>
                <w:szCs w:val="18"/>
                <w:lang w:val="en-IE" w:eastAsia="en-US"/>
              </w:rPr>
            </w:pPr>
            <w:ins w:id="1080" w:author="Author">
              <w:del w:id="1081"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82" w:author="Author"/>
          <w:del w:id="10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4" w:author="Author"/>
                <w:del w:id="1085"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6" w:author="Author"/>
                <w:del w:id="1087" w:author="Author"/>
                <w:color w:val="595959" w:themeColor="text1" w:themeTint="A6"/>
                <w:sz w:val="20"/>
                <w:szCs w:val="18"/>
                <w:lang w:val="en-IE" w:eastAsia="en-US"/>
              </w:rPr>
            </w:pPr>
            <w:ins w:id="1088" w:author="Author">
              <w:del w:id="1089"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0" w:author="Author"/>
                <w:del w:id="1091" w:author="Author"/>
                <w:color w:val="auto"/>
                <w:sz w:val="20"/>
                <w:szCs w:val="18"/>
                <w:lang w:val="en-IE" w:eastAsia="en-US"/>
              </w:rPr>
            </w:pPr>
            <w:ins w:id="1092" w:author="Author">
              <w:del w:id="1093"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4" w:author="Author"/>
                <w:del w:id="1095"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96" w:author="Author"/>
                <w:del w:id="1097" w:author="Author"/>
                <w:color w:val="auto"/>
                <w:sz w:val="20"/>
                <w:szCs w:val="18"/>
                <w:lang w:val="en-IE" w:eastAsia="en-US"/>
              </w:rPr>
            </w:pPr>
            <w:ins w:id="1098" w:author="Author">
              <w:del w:id="1099"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100" w:author="Author"/>
          <w:del w:id="1101"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102" w:author="Author"/>
          <w:lang w:val="en-IE"/>
        </w:rPr>
      </w:pPr>
      <w:del w:id="1103"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05" w:author="Author"/>
                <w:b w:val="0"/>
                <w:sz w:val="20"/>
                <w:szCs w:val="20"/>
                <w:lang w:val="en-IE"/>
              </w:rPr>
            </w:pPr>
            <w:del w:id="1106"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08" w:author="Author"/>
                <w:color w:val="auto"/>
                <w:sz w:val="20"/>
                <w:szCs w:val="20"/>
                <w:lang w:val="en-IE"/>
              </w:rPr>
            </w:pPr>
            <w:del w:id="1109"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0" w:author="Author"/>
                <w:color w:val="auto"/>
                <w:sz w:val="20"/>
                <w:szCs w:val="20"/>
                <w:lang w:val="en-IE"/>
              </w:rPr>
            </w:pPr>
            <w:del w:id="1111"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2" w:author="Author"/>
                <w:color w:val="auto"/>
                <w:sz w:val="20"/>
                <w:szCs w:val="20"/>
                <w:lang w:val="en-IE"/>
              </w:rPr>
            </w:pPr>
            <w:del w:id="1113"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15" w:author="Author"/>
                <w:color w:val="auto"/>
                <w:sz w:val="20"/>
                <w:szCs w:val="20"/>
                <w:lang w:val="en-IE"/>
              </w:rPr>
            </w:pPr>
            <w:del w:id="1116"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7" w:author="Author"/>
                <w:color w:val="auto"/>
                <w:sz w:val="20"/>
                <w:szCs w:val="20"/>
                <w:lang w:val="en-IE"/>
              </w:rPr>
            </w:pPr>
            <w:del w:id="1118"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19"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20" w:author="Author"/>
                <w:color w:val="auto"/>
                <w:sz w:val="20"/>
                <w:szCs w:val="20"/>
                <w:lang w:val="en-IE"/>
              </w:rPr>
            </w:pPr>
            <w:del w:id="1121"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2" w:author="Author"/>
                <w:color w:val="auto"/>
                <w:sz w:val="20"/>
                <w:szCs w:val="20"/>
                <w:lang w:val="en-IE"/>
              </w:rPr>
            </w:pPr>
            <w:del w:id="1123"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4"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25" w:author="Author"/>
                <w:b w:val="0"/>
                <w:color w:val="auto"/>
                <w:sz w:val="20"/>
                <w:szCs w:val="20"/>
                <w:lang w:val="en-IE"/>
              </w:rPr>
            </w:pPr>
            <w:del w:id="1126" w:author="Author">
              <w:r w:rsidRPr="00E73B40" w:rsidDel="00547FB0">
                <w:rPr>
                  <w:color w:val="auto"/>
                  <w:sz w:val="20"/>
                  <w:szCs w:val="20"/>
                  <w:lang w:val="en-IE"/>
                </w:rPr>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7" w:author="Author"/>
                <w:color w:val="auto"/>
                <w:sz w:val="20"/>
                <w:szCs w:val="20"/>
                <w:lang w:val="en-IE"/>
              </w:rPr>
            </w:pPr>
            <w:del w:id="1128" w:author="Author">
              <w:r w:rsidRPr="00E73B40" w:rsidDel="00547FB0">
                <w:rPr>
                  <w:color w:val="auto"/>
                  <w:sz w:val="20"/>
                  <w:szCs w:val="20"/>
                  <w:lang w:val="en-IE"/>
                </w:rPr>
                <w:delText xml:space="preserve">This activity is only performed when the basked </w:delText>
              </w:r>
            </w:del>
            <w:ins w:id="1129" w:author="Author">
              <w:del w:id="1130"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31"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2" w:author="Author"/>
                <w:color w:val="auto"/>
                <w:sz w:val="20"/>
                <w:szCs w:val="20"/>
                <w:lang w:val="en-IE"/>
              </w:rPr>
            </w:pPr>
            <w:del w:id="1133"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4" w:author="Author"/>
                <w:color w:val="auto"/>
                <w:sz w:val="20"/>
                <w:szCs w:val="20"/>
                <w:lang w:val="en-IE"/>
              </w:rPr>
            </w:pPr>
            <w:del w:id="1135"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6" w:author="Author"/>
                <w:color w:val="auto"/>
                <w:sz w:val="20"/>
                <w:szCs w:val="20"/>
                <w:lang w:val="en-IE"/>
              </w:rPr>
            </w:pPr>
            <w:del w:id="1137"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8" w:author="Author"/>
                <w:color w:val="auto"/>
                <w:sz w:val="20"/>
                <w:szCs w:val="20"/>
                <w:lang w:val="en-IE"/>
              </w:rPr>
            </w:pPr>
            <w:del w:id="1139"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40" w:author="Author"/>
                <w:color w:val="auto"/>
                <w:sz w:val="20"/>
                <w:szCs w:val="20"/>
                <w:lang w:val="en-IE"/>
              </w:rPr>
            </w:pPr>
            <w:del w:id="1141"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2" w:author="Author"/>
                <w:color w:val="auto"/>
                <w:sz w:val="20"/>
                <w:szCs w:val="20"/>
                <w:lang w:val="en-IE"/>
              </w:rPr>
            </w:pPr>
            <w:del w:id="1143"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4" w:author="Author"/>
                <w:color w:val="auto"/>
                <w:sz w:val="20"/>
                <w:szCs w:val="20"/>
                <w:lang w:val="en-IE"/>
              </w:rPr>
            </w:pPr>
            <w:del w:id="1145"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4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47" w:author="Author"/>
                <w:color w:val="auto"/>
                <w:sz w:val="20"/>
                <w:szCs w:val="20"/>
                <w:lang w:val="en-IE"/>
              </w:rPr>
            </w:pPr>
            <w:del w:id="1148"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49"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50" w:author="Author"/>
                <w:b/>
                <w:color w:val="auto"/>
                <w:sz w:val="18"/>
                <w:szCs w:val="18"/>
                <w:lang w:val="en-IE" w:eastAsia="en-US"/>
              </w:rPr>
            </w:pPr>
            <w:del w:id="1151"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52" w:author="Author"/>
                <w:b/>
                <w:color w:val="auto"/>
                <w:sz w:val="18"/>
                <w:szCs w:val="18"/>
                <w:lang w:val="en-IE" w:eastAsia="en-US"/>
              </w:rPr>
            </w:pPr>
            <w:del w:id="1153"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55"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56" w:author="Author"/>
                <w:del w:id="1157" w:author="Author"/>
                <w:color w:val="439782"/>
                <w:sz w:val="20"/>
                <w:szCs w:val="18"/>
                <w:lang w:val="en-IE" w:eastAsia="en-US"/>
              </w:rPr>
            </w:pPr>
            <w:ins w:id="1158" w:author="Author">
              <w:del w:id="1159"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60" w:author="Author"/>
                <w:del w:id="1161" w:author="Author"/>
                <w:color w:val="auto"/>
                <w:sz w:val="20"/>
                <w:szCs w:val="18"/>
                <w:lang w:val="en-IE" w:eastAsia="en-US"/>
              </w:rPr>
            </w:pPr>
            <w:ins w:id="1162" w:author="Author">
              <w:del w:id="1163"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4" w:author="Author"/>
                <w:del w:id="1165" w:author="Author"/>
                <w:color w:val="auto"/>
                <w:sz w:val="20"/>
                <w:szCs w:val="18"/>
                <w:lang w:val="en-IE" w:eastAsia="en-US"/>
              </w:rPr>
            </w:pPr>
            <w:ins w:id="1166" w:author="Author">
              <w:del w:id="1167"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8" w:author="Author"/>
                <w:del w:id="1169" w:author="Author"/>
                <w:color w:val="auto"/>
                <w:sz w:val="20"/>
                <w:szCs w:val="18"/>
                <w:lang w:val="en-IE" w:eastAsia="en-US"/>
              </w:rPr>
            </w:pPr>
            <w:ins w:id="1170" w:author="Author">
              <w:del w:id="1171"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72" w:author="Author"/>
                <w:color w:val="auto"/>
                <w:sz w:val="20"/>
                <w:szCs w:val="18"/>
                <w:lang w:val="en-IE" w:eastAsia="en-US"/>
              </w:rPr>
            </w:pPr>
            <w:ins w:id="1173" w:author="Author">
              <w:del w:id="1174"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75" w:author="Author"/>
                <w:color w:val="auto"/>
                <w:sz w:val="20"/>
                <w:szCs w:val="18"/>
                <w:lang w:val="en-IE" w:eastAsia="en-US"/>
              </w:rPr>
            </w:pPr>
            <w:del w:id="1176"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77" w:author="Author"/>
          <w:del w:id="11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79" w:author="Author"/>
                <w:del w:id="1180"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1" w:author="Author"/>
                <w:del w:id="1182" w:author="Author"/>
                <w:color w:val="439782"/>
                <w:sz w:val="20"/>
                <w:szCs w:val="18"/>
                <w:lang w:val="en-IE" w:eastAsia="en-US"/>
              </w:rPr>
            </w:pPr>
            <w:ins w:id="1183" w:author="Author">
              <w:del w:id="1184"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5" w:author="Author"/>
                <w:del w:id="1186" w:author="Author"/>
                <w:color w:val="auto"/>
                <w:sz w:val="20"/>
                <w:szCs w:val="18"/>
                <w:lang w:val="en-IE" w:eastAsia="en-US"/>
              </w:rPr>
            </w:pPr>
            <w:ins w:id="1187" w:author="Author">
              <w:del w:id="1188"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89" w:author="Author"/>
                <w:del w:id="1190" w:author="Author"/>
                <w:color w:val="auto"/>
                <w:sz w:val="20"/>
                <w:szCs w:val="18"/>
                <w:lang w:val="en-IE" w:eastAsia="en-US"/>
              </w:rPr>
            </w:pPr>
            <w:ins w:id="1191" w:author="Author">
              <w:del w:id="1192"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3" w:author="Author"/>
                <w:del w:id="1194" w:author="Author"/>
                <w:color w:val="auto"/>
                <w:sz w:val="20"/>
                <w:szCs w:val="18"/>
                <w:lang w:val="en-IE" w:eastAsia="en-US"/>
              </w:rPr>
            </w:pPr>
            <w:ins w:id="1195" w:author="Author">
              <w:del w:id="1196"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7" w:author="Author"/>
                <w:del w:id="1198" w:author="Author"/>
                <w:color w:val="auto"/>
                <w:sz w:val="20"/>
                <w:szCs w:val="18"/>
                <w:lang w:val="en-IE" w:eastAsia="en-US"/>
              </w:rPr>
            </w:pPr>
            <w:ins w:id="1199" w:author="Author">
              <w:del w:id="1200"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01" w:author="Author"/>
                <w:del w:id="1202" w:author="Author"/>
                <w:color w:val="439782"/>
                <w:sz w:val="20"/>
                <w:szCs w:val="18"/>
                <w:lang w:val="en-IE" w:eastAsia="en-US"/>
              </w:rPr>
            </w:pPr>
            <w:ins w:id="1203" w:author="Author">
              <w:del w:id="1204"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05" w:author="Author"/>
                <w:del w:id="1206" w:author="Author"/>
                <w:color w:val="auto"/>
                <w:sz w:val="20"/>
                <w:szCs w:val="18"/>
                <w:lang w:val="en-IE" w:eastAsia="en-US"/>
              </w:rPr>
            </w:pPr>
            <w:ins w:id="1207" w:author="Author">
              <w:del w:id="1208"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09" w:author="Author"/>
          <w:del w:id="12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11" w:author="Author"/>
                <w:del w:id="1212"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3" w:author="Author"/>
                <w:del w:id="1214" w:author="Author"/>
                <w:color w:val="439782"/>
                <w:sz w:val="20"/>
                <w:szCs w:val="18"/>
                <w:lang w:val="en-IE" w:eastAsia="en-US"/>
              </w:rPr>
            </w:pPr>
            <w:ins w:id="1215" w:author="Author">
              <w:del w:id="1216"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7" w:author="Author"/>
                <w:del w:id="1218" w:author="Author"/>
                <w:color w:val="auto"/>
                <w:sz w:val="20"/>
                <w:szCs w:val="18"/>
                <w:lang w:val="en-IE" w:eastAsia="en-US"/>
              </w:rPr>
            </w:pPr>
            <w:ins w:id="1219" w:author="Author">
              <w:del w:id="1220"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21" w:author="Author"/>
                <w:del w:id="1222" w:author="Author"/>
                <w:color w:val="439782"/>
                <w:sz w:val="20"/>
                <w:szCs w:val="18"/>
                <w:lang w:val="en-IE" w:eastAsia="en-US"/>
              </w:rPr>
            </w:pPr>
            <w:ins w:id="1223" w:author="Author">
              <w:del w:id="1224"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25" w:author="Author"/>
                <w:del w:id="1226" w:author="Author"/>
                <w:color w:val="auto"/>
                <w:sz w:val="20"/>
                <w:szCs w:val="18"/>
                <w:lang w:val="en-IE" w:eastAsia="en-US"/>
              </w:rPr>
            </w:pPr>
            <w:ins w:id="1227" w:author="Author">
              <w:del w:id="1228"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29" w:name="_Alternate_Activity_18"/>
      <w:bookmarkEnd w:id="1229"/>
      <w:ins w:id="1230"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31" w:author="Author">
              <w:r>
                <w:rPr>
                  <w:color w:val="auto"/>
                  <w:sz w:val="20"/>
                  <w:szCs w:val="20"/>
                  <w:lang w:val="en-IE"/>
                </w:rPr>
                <w:t xml:space="preserve">Choose </w:t>
              </w:r>
            </w:ins>
            <w:r w:rsidR="00340DE9" w:rsidRPr="00E73B40">
              <w:rPr>
                <w:color w:val="auto"/>
                <w:sz w:val="20"/>
                <w:szCs w:val="20"/>
                <w:lang w:val="en-IE"/>
              </w:rPr>
              <w:t>Billing profile details step</w:t>
            </w:r>
            <w:ins w:id="1232"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3"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4" w:author="Author">
              <w:r w:rsidRPr="00E73B40" w:rsidDel="0096303A">
                <w:rPr>
                  <w:color w:val="auto"/>
                  <w:sz w:val="20"/>
                  <w:szCs w:val="20"/>
                  <w:lang w:val="en-IE"/>
                </w:rPr>
                <w:delText>For existing customer, meaning that there is a contextualized billing customer</w:delText>
              </w:r>
            </w:del>
            <w:ins w:id="1235"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6"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7" w:author="Author"/>
                <w:color w:val="auto"/>
                <w:sz w:val="20"/>
                <w:szCs w:val="20"/>
                <w:lang w:val="en-IE"/>
              </w:rPr>
            </w:pPr>
            <w:del w:id="1238"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9" w:author="Author"/>
                <w:color w:val="auto"/>
                <w:sz w:val="20"/>
                <w:szCs w:val="20"/>
                <w:lang w:val="en-IE"/>
              </w:rPr>
            </w:pPr>
            <w:del w:id="1240"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41" w:author="Author"/>
                <w:color w:val="auto"/>
                <w:sz w:val="20"/>
                <w:szCs w:val="20"/>
                <w:lang w:val="en-IE"/>
              </w:rPr>
            </w:pPr>
            <w:del w:id="1242"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3"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4"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5" w:author="Author"/>
                <w:color w:val="auto"/>
                <w:sz w:val="20"/>
                <w:szCs w:val="20"/>
                <w:lang w:val="en-IE"/>
              </w:rPr>
            </w:pPr>
            <w:ins w:id="1246"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7" w:author="Author"/>
                <w:color w:val="auto"/>
                <w:sz w:val="20"/>
                <w:szCs w:val="20"/>
                <w:lang w:val="en-IE"/>
              </w:rPr>
            </w:pPr>
            <w:ins w:id="1248"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49" w:author="Author"/>
                <w:color w:val="auto"/>
                <w:sz w:val="20"/>
                <w:szCs w:val="18"/>
                <w:lang w:val="en-IE" w:eastAsia="en-US"/>
              </w:rPr>
            </w:pPr>
            <w:ins w:id="1250"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51"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3"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4" w:author="Author"/>
                <w:color w:val="595959" w:themeColor="text1" w:themeTint="A6"/>
                <w:sz w:val="20"/>
                <w:szCs w:val="18"/>
                <w:lang w:val="en-IE" w:eastAsia="en-US"/>
              </w:rPr>
            </w:pPr>
            <w:ins w:id="1255"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6" w:author="Author"/>
                <w:color w:val="auto"/>
                <w:sz w:val="20"/>
                <w:szCs w:val="18"/>
                <w:lang w:val="en-IE" w:eastAsia="en-US"/>
              </w:rPr>
            </w:pPr>
            <w:ins w:id="1257"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8" w:author="Author"/>
                <w:color w:val="auto"/>
                <w:sz w:val="20"/>
                <w:szCs w:val="18"/>
                <w:lang w:val="en-IE" w:eastAsia="en-US"/>
              </w:rPr>
            </w:pPr>
            <w:ins w:id="1259"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0" w:author="Author"/>
                <w:color w:val="595959" w:themeColor="text1" w:themeTint="A6"/>
                <w:sz w:val="20"/>
                <w:szCs w:val="18"/>
                <w:lang w:val="en-IE" w:eastAsia="en-US"/>
              </w:rPr>
            </w:pPr>
            <w:ins w:id="1261"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62" w:author="Author"/>
                <w:color w:val="auto"/>
                <w:sz w:val="20"/>
                <w:szCs w:val="18"/>
                <w:lang w:val="en-IE" w:eastAsia="en-US"/>
              </w:rPr>
            </w:pPr>
            <w:ins w:id="1263"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4" w:author="Author"/>
                <w:color w:val="auto"/>
                <w:sz w:val="20"/>
                <w:szCs w:val="18"/>
                <w:lang w:val="en-IE" w:eastAsia="en-US"/>
              </w:rPr>
            </w:pPr>
            <w:del w:id="1265"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66"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67"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8"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69"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70"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71" w:author="Author"/>
                <w:del w:id="1272" w:author="Author"/>
                <w:color w:val="auto"/>
                <w:sz w:val="20"/>
                <w:szCs w:val="18"/>
                <w:lang w:val="en-IE" w:eastAsia="en-US"/>
              </w:rPr>
            </w:pPr>
            <w:del w:id="1273"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4" w:author="Author">
              <w:del w:id="1275"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76"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77" w:author="Author">
              <w:r>
                <w:rPr>
                  <w:color w:val="auto"/>
                  <w:sz w:val="20"/>
                  <w:szCs w:val="18"/>
                  <w:lang w:val="en-IE" w:eastAsia="en-US"/>
                </w:rPr>
                <w:t xml:space="preserve">warning </w:t>
              </w:r>
            </w:ins>
            <w:r w:rsidRPr="00E73B40">
              <w:rPr>
                <w:color w:val="auto"/>
                <w:sz w:val="20"/>
                <w:szCs w:val="18"/>
                <w:lang w:val="en-IE" w:eastAsia="en-US"/>
              </w:rPr>
              <w:t>message WM_SAL_5</w:t>
            </w:r>
            <w:ins w:id="1278"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79"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0" w:author="Author"/>
                <w:color w:val="auto"/>
                <w:sz w:val="20"/>
                <w:szCs w:val="18"/>
                <w:lang w:val="en-IE" w:eastAsia="en-US"/>
              </w:rPr>
            </w:pPr>
            <w:r w:rsidRPr="00E73B40">
              <w:rPr>
                <w:color w:val="auto"/>
                <w:sz w:val="20"/>
                <w:szCs w:val="18"/>
                <w:lang w:val="en-IE" w:eastAsia="en-US"/>
              </w:rPr>
              <w:t xml:space="preserve">In this </w:t>
            </w:r>
            <w:ins w:id="1281" w:author="Author">
              <w:r w:rsidR="0080434F">
                <w:rPr>
                  <w:color w:val="auto"/>
                  <w:sz w:val="20"/>
                  <w:szCs w:val="18"/>
                  <w:lang w:val="en-IE" w:eastAsia="en-US"/>
                </w:rPr>
                <w:t>scenario</w:t>
              </w:r>
            </w:ins>
            <w:r w:rsidRPr="00E73B40">
              <w:rPr>
                <w:color w:val="auto"/>
                <w:sz w:val="20"/>
                <w:szCs w:val="18"/>
                <w:lang w:val="en-IE" w:eastAsia="en-US"/>
              </w:rPr>
              <w:t xml:space="preserve">, </w:t>
            </w:r>
            <w:ins w:id="1282"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3"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4" w:author="Author"/>
                <w:color w:val="auto"/>
                <w:sz w:val="20"/>
                <w:szCs w:val="18"/>
                <w:lang w:val="en-IE" w:eastAsia="en-US"/>
              </w:rPr>
            </w:pPr>
            <w:del w:id="1285"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6" w:author="Author"/>
                <w:color w:val="auto"/>
                <w:sz w:val="20"/>
                <w:szCs w:val="18"/>
                <w:lang w:val="en-IE" w:eastAsia="en-US"/>
              </w:rPr>
            </w:pPr>
            <w:del w:id="1287"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8" w:author="Author"/>
                <w:color w:val="auto"/>
                <w:sz w:val="20"/>
                <w:szCs w:val="18"/>
                <w:lang w:val="en-IE" w:eastAsia="en-US"/>
              </w:rPr>
            </w:pPr>
            <w:del w:id="1289" w:author="Author">
              <w:r w:rsidRPr="00E73B40" w:rsidDel="005453EC">
                <w:rPr>
                  <w:color w:val="auto"/>
                  <w:sz w:val="20"/>
                  <w:szCs w:val="18"/>
                  <w:lang w:val="en-IE" w:eastAsia="en-US"/>
                </w:rPr>
                <w:delText>For full details on “Create case” sub process, please refer to [4].</w:delText>
              </w:r>
            </w:del>
            <w:ins w:id="1290" w:author="Author">
              <w:r>
                <w:rPr>
                  <w:color w:val="auto"/>
                  <w:sz w:val="20"/>
                  <w:szCs w:val="18"/>
                  <w:lang w:val="en-IE" w:eastAsia="en-US"/>
                </w:rPr>
                <w:t xml:space="preserve">via warning message WM_SAL_10. If the user press the “Next” button, in case of the result of the referral returns advanced payment or deposit, </w:t>
              </w:r>
              <w:del w:id="1291"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92"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3"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295"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6" w:author="Author"/>
                <w:color w:val="595959" w:themeColor="text1" w:themeTint="A6"/>
                <w:sz w:val="20"/>
                <w:szCs w:val="18"/>
                <w:lang w:val="en-IE" w:eastAsia="en-US"/>
              </w:rPr>
            </w:pPr>
            <w:ins w:id="1297"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298"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9" w:author="Author"/>
                <w:del w:id="1300" w:author="Author"/>
                <w:color w:val="auto"/>
                <w:sz w:val="20"/>
                <w:szCs w:val="18"/>
                <w:lang w:val="en-IE" w:eastAsia="en-US"/>
              </w:rPr>
            </w:pPr>
            <w:ins w:id="1301" w:author="Author">
              <w:del w:id="1302"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 w:author="Author"/>
                <w:color w:val="auto"/>
                <w:sz w:val="20"/>
                <w:szCs w:val="18"/>
                <w:lang w:val="en-IE" w:eastAsia="en-US"/>
              </w:rPr>
            </w:pPr>
            <w:ins w:id="1304"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5" w:author="Author"/>
                <w:color w:val="auto"/>
                <w:sz w:val="20"/>
                <w:szCs w:val="18"/>
                <w:lang w:val="en-IE" w:eastAsia="en-US"/>
              </w:rPr>
            </w:pPr>
            <w:ins w:id="1306"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 w:author="Author"/>
                <w:color w:val="auto"/>
                <w:sz w:val="20"/>
                <w:szCs w:val="18"/>
                <w:lang w:val="en-IE" w:eastAsia="en-US"/>
              </w:rPr>
            </w:pPr>
            <w:ins w:id="1308"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 w:author="Author"/>
                <w:color w:val="auto"/>
                <w:sz w:val="20"/>
                <w:szCs w:val="18"/>
                <w:lang w:val="en-IE" w:eastAsia="en-US"/>
              </w:rPr>
            </w:pPr>
            <w:ins w:id="1310"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1" w:author="Author"/>
                <w:color w:val="auto"/>
                <w:sz w:val="20"/>
                <w:szCs w:val="18"/>
                <w:lang w:val="en-IE" w:eastAsia="en-US"/>
              </w:rPr>
            </w:pPr>
            <w:ins w:id="1312"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3" w:author="Author"/>
                <w:color w:val="auto"/>
                <w:sz w:val="20"/>
                <w:szCs w:val="18"/>
                <w:lang w:val="en-IE" w:eastAsia="en-US"/>
              </w:rPr>
            </w:pPr>
            <w:ins w:id="1314"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5" w:author="Author"/>
                <w:color w:val="auto"/>
                <w:sz w:val="20"/>
                <w:szCs w:val="18"/>
                <w:lang w:val="en-IE" w:eastAsia="en-US"/>
              </w:rPr>
            </w:pPr>
            <w:ins w:id="1316" w:author="Author">
              <w:del w:id="1317"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18"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9" w:author="Author"/>
                <w:color w:val="439782"/>
                <w:sz w:val="20"/>
                <w:szCs w:val="18"/>
                <w:lang w:val="en-IE" w:eastAsia="en-US"/>
              </w:rPr>
            </w:pPr>
            <w:ins w:id="1320"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21" w:author="Author"/>
                <w:color w:val="auto"/>
                <w:sz w:val="20"/>
                <w:szCs w:val="18"/>
                <w:lang w:val="en-IE" w:eastAsia="en-US"/>
              </w:rPr>
            </w:pPr>
            <w:ins w:id="1322"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3"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25"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6" w:author="Author"/>
                <w:color w:val="595959" w:themeColor="text1" w:themeTint="A6"/>
                <w:sz w:val="20"/>
                <w:szCs w:val="18"/>
                <w:lang w:val="en-IE" w:eastAsia="en-US"/>
              </w:rPr>
            </w:pPr>
            <w:ins w:id="1327"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28"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9" w:author="Author"/>
                <w:color w:val="auto"/>
                <w:sz w:val="20"/>
                <w:szCs w:val="18"/>
                <w:lang w:val="en-IE" w:eastAsia="en-US"/>
              </w:rPr>
            </w:pPr>
            <w:ins w:id="1330"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1" w:author="Author"/>
                <w:color w:val="auto"/>
                <w:sz w:val="20"/>
                <w:szCs w:val="18"/>
                <w:lang w:val="en-IE" w:eastAsia="en-US"/>
              </w:rPr>
            </w:pPr>
            <w:ins w:id="1332"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3" w:author="Author"/>
                <w:color w:val="auto"/>
                <w:sz w:val="20"/>
                <w:szCs w:val="18"/>
                <w:lang w:val="en-IE" w:eastAsia="en-US"/>
              </w:rPr>
            </w:pPr>
            <w:ins w:id="1334"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5" w:author="Author"/>
                <w:color w:val="auto"/>
                <w:sz w:val="20"/>
                <w:szCs w:val="18"/>
                <w:lang w:val="en-IE" w:eastAsia="en-US"/>
              </w:rPr>
            </w:pPr>
            <w:ins w:id="1336"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7" w:author="Author"/>
                <w:color w:val="auto"/>
                <w:sz w:val="20"/>
                <w:szCs w:val="18"/>
                <w:lang w:val="en-IE" w:eastAsia="en-US"/>
              </w:rPr>
            </w:pPr>
            <w:ins w:id="1338"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39" w:author="Author"/>
                <w:color w:val="auto"/>
                <w:sz w:val="20"/>
                <w:szCs w:val="18"/>
                <w:lang w:val="en-IE" w:eastAsia="en-US"/>
              </w:rPr>
            </w:pPr>
            <w:ins w:id="1340"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41"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42"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4"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5" w:author="Author"/>
                <w:color w:val="595959" w:themeColor="text1" w:themeTint="A6"/>
                <w:sz w:val="20"/>
                <w:szCs w:val="18"/>
                <w:lang w:val="en-IE" w:eastAsia="en-US"/>
              </w:rPr>
            </w:pPr>
            <w:ins w:id="1346"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47"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8" w:author="Author"/>
                <w:color w:val="auto"/>
                <w:sz w:val="20"/>
                <w:szCs w:val="18"/>
                <w:lang w:val="en-IE" w:eastAsia="en-US"/>
              </w:rPr>
            </w:pPr>
            <w:ins w:id="1349"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50" w:author="Author"/>
                <w:color w:val="439782"/>
                <w:sz w:val="20"/>
                <w:szCs w:val="18"/>
                <w:lang w:val="en-IE" w:eastAsia="en-US"/>
              </w:rPr>
            </w:pPr>
            <w:ins w:id="1351"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52" w:author="Author"/>
                <w:color w:val="auto"/>
                <w:sz w:val="20"/>
                <w:szCs w:val="18"/>
                <w:lang w:val="en-IE" w:eastAsia="en-US"/>
              </w:rPr>
            </w:pPr>
            <w:ins w:id="1353" w:author="Author">
              <w:r>
                <w:rPr>
                  <w:color w:val="auto"/>
                  <w:sz w:val="20"/>
                  <w:szCs w:val="18"/>
                  <w:lang w:val="en-IE" w:eastAsia="en-US"/>
                </w:rPr>
                <w:t>-</w:t>
              </w:r>
            </w:ins>
          </w:p>
        </w:tc>
      </w:tr>
    </w:tbl>
    <w:p w14:paraId="23880E7A" w14:textId="77777777" w:rsidR="00613576" w:rsidRPr="00613576" w:rsidRDefault="00613576" w:rsidP="00613576">
      <w:pPr>
        <w:rPr>
          <w:ins w:id="1354" w:author="Author"/>
          <w:lang w:val="en-IE"/>
        </w:rPr>
      </w:pPr>
    </w:p>
    <w:p w14:paraId="0BB9D682" w14:textId="2D568F6D" w:rsidR="00BF6397" w:rsidRPr="00E73B40" w:rsidDel="00E460E2" w:rsidRDefault="00BF6397" w:rsidP="00BF6397">
      <w:pPr>
        <w:pStyle w:val="Heading4"/>
        <w:rPr>
          <w:del w:id="1355" w:author="Author"/>
          <w:lang w:val="en-IE"/>
        </w:rPr>
      </w:pPr>
      <w:del w:id="1356"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57" w:author="Author"/>
          <w:lang w:val="en-IE"/>
        </w:rPr>
      </w:pPr>
      <w:del w:id="1358"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5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60" w:author="Author"/>
                <w:b w:val="0"/>
                <w:sz w:val="20"/>
                <w:szCs w:val="20"/>
                <w:lang w:val="en-IE"/>
              </w:rPr>
            </w:pPr>
            <w:del w:id="1361"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6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3" w:author="Author"/>
                <w:color w:val="auto"/>
                <w:sz w:val="20"/>
                <w:szCs w:val="20"/>
                <w:lang w:val="en-IE"/>
              </w:rPr>
            </w:pPr>
            <w:del w:id="1364"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5" w:author="Author"/>
                <w:color w:val="auto"/>
                <w:sz w:val="20"/>
                <w:szCs w:val="20"/>
                <w:lang w:val="en-IE"/>
              </w:rPr>
            </w:pPr>
            <w:del w:id="1366"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7" w:author="Author"/>
                <w:color w:val="auto"/>
                <w:sz w:val="20"/>
                <w:szCs w:val="20"/>
                <w:lang w:val="en-IE"/>
              </w:rPr>
            </w:pPr>
            <w:del w:id="1368"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6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70" w:author="Author"/>
                <w:color w:val="auto"/>
                <w:sz w:val="20"/>
                <w:szCs w:val="20"/>
                <w:lang w:val="en-IE"/>
              </w:rPr>
            </w:pPr>
            <w:del w:id="1371"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72" w:author="Author"/>
                <w:color w:val="auto"/>
                <w:sz w:val="20"/>
                <w:szCs w:val="20"/>
                <w:lang w:val="en-IE"/>
              </w:rPr>
            </w:pPr>
            <w:del w:id="1373"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4"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75" w:author="Author"/>
                <w:color w:val="auto"/>
                <w:sz w:val="20"/>
                <w:szCs w:val="20"/>
                <w:lang w:val="en-IE"/>
              </w:rPr>
            </w:pPr>
            <w:del w:id="1376"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77" w:author="Author"/>
                <w:color w:val="auto"/>
                <w:sz w:val="20"/>
                <w:szCs w:val="20"/>
                <w:lang w:val="en-IE"/>
              </w:rPr>
            </w:pPr>
            <w:del w:id="1378"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79"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80" w:author="Author"/>
                <w:b w:val="0"/>
                <w:color w:val="auto"/>
                <w:sz w:val="20"/>
                <w:szCs w:val="20"/>
                <w:lang w:val="en-IE"/>
              </w:rPr>
            </w:pPr>
            <w:del w:id="1381"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82" w:author="Author"/>
                <w:del w:id="1383" w:author="Author"/>
                <w:color w:val="auto"/>
                <w:sz w:val="20"/>
                <w:szCs w:val="20"/>
                <w:lang w:val="en-IE"/>
              </w:rPr>
            </w:pPr>
            <w:del w:id="1384"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5" w:author="Author"/>
                <w:color w:val="auto"/>
                <w:sz w:val="20"/>
                <w:szCs w:val="20"/>
                <w:lang w:val="en-IE"/>
              </w:rPr>
            </w:pPr>
            <w:ins w:id="1386" w:author="Author">
              <w:del w:id="1387"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8" w:author="Author"/>
                <w:color w:val="auto"/>
                <w:sz w:val="20"/>
                <w:szCs w:val="20"/>
                <w:lang w:val="en-IE"/>
              </w:rPr>
            </w:pPr>
            <w:del w:id="1389"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9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91" w:author="Author"/>
                <w:color w:val="auto"/>
                <w:sz w:val="20"/>
                <w:szCs w:val="20"/>
                <w:lang w:val="en-IE"/>
              </w:rPr>
            </w:pPr>
            <w:del w:id="1392"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3"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4" w:author="Author"/>
                <w:b/>
                <w:color w:val="auto"/>
                <w:sz w:val="18"/>
                <w:szCs w:val="18"/>
                <w:lang w:val="en-IE" w:eastAsia="en-US"/>
              </w:rPr>
            </w:pPr>
            <w:del w:id="1395"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396" w:author="Author"/>
                <w:b/>
                <w:color w:val="auto"/>
                <w:sz w:val="18"/>
                <w:szCs w:val="18"/>
                <w:lang w:val="en-IE" w:eastAsia="en-US"/>
              </w:rPr>
            </w:pPr>
            <w:del w:id="1397"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39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399"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0" w:author="Author"/>
                <w:color w:val="595959"/>
                <w:sz w:val="20"/>
                <w:szCs w:val="18"/>
                <w:lang w:val="en-IE" w:eastAsia="en-US"/>
              </w:rPr>
            </w:pPr>
            <w:del w:id="1401"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02" w:author="Author"/>
                <w:del w:id="1403" w:author="Author"/>
                <w:color w:val="auto"/>
                <w:sz w:val="20"/>
                <w:szCs w:val="18"/>
                <w:lang w:val="en-IE" w:eastAsia="en-US"/>
              </w:rPr>
            </w:pPr>
            <w:del w:id="1404" w:author="Author">
              <w:r w:rsidRPr="00E73B40" w:rsidDel="00E460E2">
                <w:rPr>
                  <w:color w:val="auto"/>
                  <w:sz w:val="20"/>
                  <w:szCs w:val="18"/>
                  <w:lang w:val="en-IE" w:eastAsia="en-US"/>
                </w:rPr>
                <w:delText xml:space="preserve">UFE gets the available slots for the technician visit </w:delText>
              </w:r>
            </w:del>
            <w:ins w:id="1405" w:author="Author">
              <w:del w:id="1406" w:author="Author">
                <w:r w:rsidR="00711ECA" w:rsidRPr="00E73B40" w:rsidDel="00E460E2">
                  <w:rPr>
                    <w:color w:val="auto"/>
                    <w:sz w:val="20"/>
                    <w:szCs w:val="18"/>
                    <w:lang w:val="en-IE" w:eastAsia="en-US"/>
                  </w:rPr>
                  <w:delText>for SIRO provider</w:delText>
                </w:r>
              </w:del>
            </w:ins>
            <w:del w:id="1407"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08" w:author="Author">
              <w:del w:id="1409" w:author="Author">
                <w:r w:rsidR="00711ECA" w:rsidRPr="00E73B40" w:rsidDel="00E460E2">
                  <w:rPr>
                    <w:color w:val="auto"/>
                    <w:sz w:val="20"/>
                    <w:szCs w:val="18"/>
                    <w:lang w:val="en-IE" w:eastAsia="en-US"/>
                  </w:rPr>
                  <w:delText>Only SIRO will have a service to know what slots are available</w:delText>
                </w:r>
              </w:del>
            </w:ins>
            <w:del w:id="1410"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1" w:author="Author"/>
                <w:color w:val="auto"/>
                <w:sz w:val="20"/>
                <w:szCs w:val="18"/>
                <w:lang w:val="en-IE" w:eastAsia="en-US"/>
              </w:rPr>
            </w:pPr>
            <w:ins w:id="1412" w:author="Author">
              <w:del w:id="1413"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4" w:author="Author"/>
                <w:color w:val="auto"/>
                <w:sz w:val="20"/>
                <w:szCs w:val="18"/>
                <w:lang w:val="en-IE" w:eastAsia="en-US"/>
              </w:rPr>
            </w:pPr>
            <w:del w:id="1415"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6" w:author="Author"/>
                <w:color w:val="auto"/>
                <w:sz w:val="20"/>
                <w:szCs w:val="18"/>
                <w:lang w:val="en-IE" w:eastAsia="en-US"/>
              </w:rPr>
            </w:pPr>
            <w:del w:id="1417"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19"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0" w:author="Author"/>
                <w:color w:val="595959"/>
                <w:sz w:val="20"/>
                <w:szCs w:val="18"/>
                <w:lang w:val="en-IE" w:eastAsia="en-US"/>
              </w:rPr>
            </w:pPr>
            <w:del w:id="1421"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2" w:author="Author"/>
                <w:color w:val="auto"/>
                <w:sz w:val="20"/>
                <w:szCs w:val="18"/>
                <w:lang w:val="en-IE" w:eastAsia="en-US"/>
              </w:rPr>
            </w:pPr>
            <w:del w:id="1423"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4" w:author="Author">
              <w:del w:id="1425" w:author="Author">
                <w:r w:rsidRPr="00E73B40" w:rsidDel="00E460E2">
                  <w:rPr>
                    <w:color w:val="auto"/>
                    <w:sz w:val="20"/>
                    <w:szCs w:val="18"/>
                    <w:lang w:val="en-IE" w:eastAsia="en-US"/>
                  </w:rPr>
                  <w:delText>, the user may choose any of the available slots</w:delText>
                </w:r>
              </w:del>
            </w:ins>
            <w:del w:id="1426"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27" w:author="Author"/>
                <w:del w:id="1428" w:author="Author"/>
                <w:color w:val="auto"/>
                <w:sz w:val="20"/>
                <w:szCs w:val="18"/>
                <w:lang w:val="en-IE" w:eastAsia="en-US"/>
              </w:rPr>
            </w:pPr>
            <w:del w:id="1429"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0" w:author="Author"/>
                <w:color w:val="auto"/>
                <w:sz w:val="20"/>
                <w:szCs w:val="18"/>
                <w:lang w:val="en-IE" w:eastAsia="en-US"/>
              </w:rPr>
            </w:pPr>
            <w:ins w:id="1431" w:author="Author">
              <w:del w:id="1432"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3" w:author="Author"/>
                <w:color w:val="auto"/>
                <w:sz w:val="20"/>
                <w:szCs w:val="18"/>
                <w:lang w:val="en-IE" w:eastAsia="en-US"/>
              </w:rPr>
            </w:pPr>
            <w:del w:id="1434"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36"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7" w:author="Author"/>
                <w:color w:val="595959"/>
                <w:sz w:val="20"/>
                <w:szCs w:val="18"/>
                <w:lang w:val="en-IE" w:eastAsia="en-US"/>
              </w:rPr>
            </w:pPr>
            <w:del w:id="143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9" w:author="Author"/>
                <w:color w:val="auto"/>
                <w:sz w:val="20"/>
                <w:szCs w:val="18"/>
                <w:lang w:val="en-IE" w:eastAsia="en-US"/>
              </w:rPr>
            </w:pPr>
            <w:del w:id="1440"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1" w:author="Author"/>
                <w:color w:val="auto"/>
                <w:sz w:val="20"/>
                <w:szCs w:val="18"/>
                <w:lang w:val="en-IE" w:eastAsia="en-US"/>
              </w:rPr>
            </w:pPr>
            <w:del w:id="1442"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3" w:author="Author"/>
                <w:color w:val="auto"/>
                <w:sz w:val="20"/>
                <w:szCs w:val="18"/>
                <w:lang w:val="en-IE" w:eastAsia="en-US"/>
              </w:rPr>
            </w:pPr>
            <w:del w:id="1444"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45" w:author="Author">
              <w:del w:id="1446" w:author="Author">
                <w:r w:rsidR="006C7157" w:rsidDel="00E460E2">
                  <w:rPr>
                    <w:color w:val="auto"/>
                    <w:sz w:val="20"/>
                    <w:szCs w:val="18"/>
                    <w:lang w:val="en-IE" w:eastAsia="en-US"/>
                  </w:rPr>
                  <w:delText>57 and the user will not be able to continue.</w:delText>
                </w:r>
              </w:del>
            </w:ins>
            <w:del w:id="1447"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49"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0" w:author="Author"/>
                <w:color w:val="595959"/>
                <w:sz w:val="20"/>
                <w:szCs w:val="18"/>
                <w:lang w:val="en-IE" w:eastAsia="en-US"/>
              </w:rPr>
            </w:pPr>
            <w:del w:id="1451"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2" w:author="Author"/>
                <w:color w:val="auto"/>
                <w:sz w:val="20"/>
                <w:szCs w:val="18"/>
                <w:lang w:val="en-IE" w:eastAsia="en-US"/>
              </w:rPr>
            </w:pPr>
            <w:ins w:id="1453" w:author="Author">
              <w:del w:id="1454"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55"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6" w:author="Author"/>
                <w:color w:val="auto"/>
                <w:sz w:val="20"/>
                <w:szCs w:val="18"/>
                <w:lang w:val="en-IE" w:eastAsia="en-US"/>
              </w:rPr>
            </w:pPr>
            <w:del w:id="1457"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58" w:author="Author"/>
                <w:color w:val="auto"/>
                <w:sz w:val="20"/>
                <w:szCs w:val="18"/>
                <w:lang w:val="en-IE" w:eastAsia="en-US"/>
              </w:rPr>
            </w:pPr>
            <w:del w:id="1459"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60" w:author="Author"/>
          <w:del w:id="14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62" w:author="Author"/>
                <w:del w:id="1463"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4" w:author="Author"/>
                <w:del w:id="1465" w:author="Author"/>
                <w:color w:val="595959"/>
                <w:sz w:val="20"/>
                <w:szCs w:val="18"/>
                <w:lang w:val="en-IE" w:eastAsia="en-US"/>
              </w:rPr>
            </w:pPr>
            <w:ins w:id="1466" w:author="Author">
              <w:del w:id="1467"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8" w:author="Author"/>
                <w:del w:id="1469" w:author="Author"/>
                <w:color w:val="auto"/>
                <w:sz w:val="20"/>
                <w:szCs w:val="18"/>
                <w:lang w:val="en-IE" w:eastAsia="en-US"/>
              </w:rPr>
            </w:pPr>
            <w:ins w:id="1470" w:author="Author">
              <w:del w:id="1471"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72" w:author="Author"/>
                <w:del w:id="1473" w:author="Author"/>
                <w:color w:val="595959"/>
                <w:sz w:val="20"/>
                <w:szCs w:val="18"/>
                <w:lang w:val="en-IE" w:eastAsia="en-US"/>
              </w:rPr>
            </w:pPr>
            <w:ins w:id="1474" w:author="Author">
              <w:del w:id="1475"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6" w:author="Author"/>
                <w:del w:id="1477" w:author="Author"/>
                <w:color w:val="auto"/>
                <w:sz w:val="20"/>
                <w:szCs w:val="18"/>
                <w:lang w:val="en-IE" w:eastAsia="en-US"/>
              </w:rPr>
            </w:pPr>
            <w:ins w:id="1478" w:author="Author">
              <w:del w:id="1479"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80" w:author="Author"/>
                <w:del w:id="1481" w:author="Author"/>
                <w:color w:val="auto"/>
                <w:sz w:val="20"/>
                <w:szCs w:val="18"/>
                <w:lang w:val="en-IE" w:eastAsia="en-US"/>
              </w:rPr>
            </w:pPr>
            <w:ins w:id="1482" w:author="Author">
              <w:del w:id="1483"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4" w:author="Author"/>
          <w:del w:id="14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86" w:author="Author"/>
                <w:del w:id="1487"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8" w:author="Author"/>
                <w:del w:id="1489" w:author="Author"/>
                <w:color w:val="595959"/>
                <w:sz w:val="20"/>
                <w:szCs w:val="18"/>
                <w:lang w:val="en-IE" w:eastAsia="en-US"/>
              </w:rPr>
            </w:pPr>
            <w:ins w:id="1490" w:author="Author">
              <w:del w:id="1491"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92" w:author="Author"/>
                <w:del w:id="1493" w:author="Author"/>
                <w:color w:val="595959"/>
                <w:sz w:val="20"/>
                <w:szCs w:val="18"/>
                <w:lang w:val="en-IE" w:eastAsia="en-US"/>
              </w:rPr>
            </w:pPr>
            <w:ins w:id="1494" w:author="Author">
              <w:del w:id="1495"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96" w:author="Author"/>
                <w:del w:id="1497" w:author="Author"/>
                <w:color w:val="auto"/>
                <w:sz w:val="20"/>
                <w:szCs w:val="18"/>
                <w:lang w:val="en-IE" w:eastAsia="en-US"/>
              </w:rPr>
            </w:pPr>
            <w:ins w:id="1498" w:author="Author">
              <w:del w:id="1499"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500" w:author="Author"/>
          <w:lang w:val="en-IE"/>
        </w:rPr>
      </w:pPr>
    </w:p>
    <w:p w14:paraId="4D1BE700" w14:textId="0FC1B4A8" w:rsidR="00BF6397" w:rsidRPr="00E73B40" w:rsidRDefault="00BF6397" w:rsidP="00BF6397">
      <w:pPr>
        <w:pStyle w:val="Heading4"/>
        <w:rPr>
          <w:lang w:val="en-IE"/>
        </w:rPr>
      </w:pPr>
      <w:r w:rsidRPr="00E73B40">
        <w:rPr>
          <w:lang w:val="en-IE"/>
        </w:rPr>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501" w:name="_Activity_19_»"/>
      <w:bookmarkEnd w:id="1501"/>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502" w:author="Author"/>
                <w:color w:val="auto"/>
                <w:sz w:val="20"/>
                <w:szCs w:val="20"/>
                <w:lang w:val="en-IE"/>
              </w:rPr>
            </w:pPr>
            <w:ins w:id="1503"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4"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05" w:author="Author"/>
                <w:color w:val="auto"/>
                <w:sz w:val="20"/>
                <w:szCs w:val="20"/>
                <w:lang w:val="en-IE"/>
              </w:rPr>
            </w:pPr>
            <w:ins w:id="1506"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07" w:author="Author">
              <w:r w:rsidR="003172E0" w:rsidRPr="00E73B40" w:rsidDel="007A2235">
                <w:rPr>
                  <w:color w:val="auto"/>
                  <w:sz w:val="20"/>
                  <w:szCs w:val="20"/>
                  <w:lang w:val="en-IE"/>
                </w:rPr>
                <w:delText>The user chooses the shipment type and fills the corresponding details</w:delText>
              </w:r>
            </w:del>
            <w:ins w:id="1508"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09"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10"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1" w:author="Author"/>
                <w:color w:val="auto"/>
                <w:sz w:val="20"/>
                <w:szCs w:val="20"/>
                <w:lang w:val="en-IE"/>
              </w:rPr>
            </w:pPr>
            <w:del w:id="1512"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3" w:author="Author"/>
                <w:color w:val="auto"/>
                <w:sz w:val="20"/>
                <w:szCs w:val="20"/>
                <w:lang w:val="en-IE"/>
              </w:rPr>
            </w:pPr>
            <w:del w:id="1514"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5" w:author="Author"/>
                <w:color w:val="auto"/>
                <w:sz w:val="20"/>
                <w:szCs w:val="20"/>
                <w:lang w:val="en-IE"/>
              </w:rPr>
            </w:pPr>
            <w:del w:id="1516"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7" w:author="Author"/>
                <w:color w:val="auto"/>
                <w:sz w:val="20"/>
                <w:szCs w:val="20"/>
                <w:lang w:val="en-IE"/>
              </w:rPr>
            </w:pPr>
            <w:del w:id="1518"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19" w:author="Author"/>
                <w:color w:val="auto"/>
                <w:sz w:val="20"/>
                <w:szCs w:val="20"/>
                <w:lang w:val="en-IE"/>
              </w:rPr>
            </w:pPr>
            <w:del w:id="1520"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21"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22"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3"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4"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25"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6" w:author="Author"/>
                <w:color w:val="auto"/>
                <w:sz w:val="20"/>
                <w:szCs w:val="18"/>
                <w:lang w:val="en-IE" w:eastAsia="en-US"/>
              </w:rPr>
            </w:pPr>
            <w:del w:id="1527"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28"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29" w:author="Author"/>
                <w:color w:val="439782"/>
                <w:sz w:val="20"/>
                <w:szCs w:val="18"/>
                <w:lang w:val="en-IE" w:eastAsia="en-US"/>
              </w:rPr>
            </w:pPr>
            <w:r>
              <w:rPr>
                <w:color w:val="439782"/>
                <w:sz w:val="20"/>
                <w:szCs w:val="18"/>
                <w:lang w:val="en-IE" w:eastAsia="en-US"/>
              </w:rPr>
              <w:t>19</w:t>
            </w:r>
            <w:ins w:id="1530"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1" w:author="Author"/>
                <w:color w:val="auto"/>
                <w:sz w:val="20"/>
                <w:szCs w:val="18"/>
                <w:lang w:val="en-IE" w:eastAsia="en-US"/>
              </w:rPr>
            </w:pPr>
            <w:ins w:id="1532"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3" w:author="Author"/>
                <w:del w:id="1534" w:author="Author"/>
                <w:color w:val="auto"/>
                <w:sz w:val="20"/>
                <w:szCs w:val="18"/>
                <w:lang w:val="en-IE" w:eastAsia="en-US"/>
              </w:rPr>
            </w:pPr>
            <w:ins w:id="1535" w:author="Author">
              <w:del w:id="1536"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7" w:author="Author"/>
                <w:color w:val="auto"/>
                <w:sz w:val="20"/>
                <w:szCs w:val="18"/>
                <w:lang w:val="en-IE" w:eastAsia="en-US"/>
              </w:rPr>
            </w:pPr>
            <w:ins w:id="1538"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39" w:author="Author"/>
                <w:color w:val="auto"/>
                <w:sz w:val="20"/>
                <w:szCs w:val="18"/>
                <w:lang w:val="en-IE" w:eastAsia="en-US"/>
              </w:rPr>
            </w:pPr>
            <w:ins w:id="1540"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1" w:author="Author"/>
                <w:color w:val="auto"/>
                <w:sz w:val="20"/>
                <w:szCs w:val="18"/>
                <w:lang w:val="en-IE" w:eastAsia="en-US"/>
              </w:rPr>
            </w:pPr>
            <w:ins w:id="1542"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3" w:author="Author"/>
                <w:color w:val="auto"/>
                <w:sz w:val="20"/>
                <w:szCs w:val="18"/>
                <w:lang w:val="en-IE" w:eastAsia="en-US"/>
              </w:rPr>
            </w:pPr>
            <w:ins w:id="1544"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5" w:author="Author"/>
                <w:color w:val="auto"/>
                <w:sz w:val="20"/>
                <w:szCs w:val="18"/>
                <w:lang w:val="en-IE" w:eastAsia="en-US"/>
              </w:rPr>
            </w:pPr>
            <w:ins w:id="1546"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7" w:author="Author"/>
                <w:color w:val="auto"/>
                <w:sz w:val="20"/>
                <w:szCs w:val="18"/>
                <w:lang w:val="en-IE" w:eastAsia="en-US"/>
              </w:rPr>
            </w:pPr>
            <w:ins w:id="1548"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9" w:author="Author"/>
                <w:color w:val="auto"/>
                <w:sz w:val="20"/>
                <w:szCs w:val="18"/>
                <w:lang w:val="en-IE" w:eastAsia="en-US"/>
              </w:rPr>
            </w:pPr>
            <w:ins w:id="1550"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1" w:author="Author"/>
                <w:color w:val="auto"/>
                <w:sz w:val="20"/>
                <w:szCs w:val="18"/>
                <w:lang w:val="en-IE" w:eastAsia="en-US"/>
              </w:rPr>
            </w:pPr>
            <w:ins w:id="1552" w:author="Author">
              <w:del w:id="1553"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4" w:author="Author"/>
                <w:color w:val="auto"/>
                <w:sz w:val="20"/>
                <w:szCs w:val="18"/>
                <w:lang w:val="en-IE" w:eastAsia="en-US"/>
              </w:rPr>
            </w:pPr>
            <w:ins w:id="1555"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6" w:author="Author"/>
                <w:color w:val="auto"/>
                <w:sz w:val="20"/>
                <w:szCs w:val="18"/>
                <w:lang w:val="en-IE" w:eastAsia="en-US"/>
              </w:rPr>
            </w:pPr>
            <w:ins w:id="1557"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8" w:author="Author"/>
                <w:color w:val="auto"/>
                <w:sz w:val="20"/>
                <w:szCs w:val="18"/>
                <w:lang w:val="en-IE" w:eastAsia="en-US"/>
              </w:rPr>
            </w:pPr>
            <w:ins w:id="1559"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60"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61" w:author="Author"/>
                <w:color w:val="auto"/>
                <w:sz w:val="20"/>
                <w:szCs w:val="18"/>
                <w:lang w:val="en-IE" w:eastAsia="en-US"/>
              </w:rPr>
            </w:pPr>
            <w:r w:rsidRPr="00E73B40">
              <w:rPr>
                <w:color w:val="auto"/>
                <w:sz w:val="20"/>
                <w:szCs w:val="18"/>
                <w:lang w:val="en-IE" w:eastAsia="en-US"/>
              </w:rPr>
              <w:t>-</w:t>
            </w:r>
            <w:del w:id="1562"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3"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65"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6" w:author="Author"/>
                <w:color w:val="439782"/>
                <w:sz w:val="20"/>
                <w:szCs w:val="18"/>
                <w:lang w:val="en-IE" w:eastAsia="en-US"/>
              </w:rPr>
            </w:pPr>
            <w:r>
              <w:rPr>
                <w:color w:val="439782"/>
                <w:sz w:val="20"/>
                <w:szCs w:val="18"/>
                <w:lang w:val="en-IE" w:eastAsia="en-US"/>
              </w:rPr>
              <w:t>19</w:t>
            </w:r>
            <w:ins w:id="1567"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8" w:author="Author"/>
                <w:color w:val="auto"/>
                <w:sz w:val="20"/>
                <w:szCs w:val="18"/>
                <w:lang w:val="en-IE" w:eastAsia="en-US"/>
              </w:rPr>
            </w:pPr>
            <w:r w:rsidRPr="00E73B40">
              <w:rPr>
                <w:color w:val="auto"/>
                <w:sz w:val="20"/>
                <w:szCs w:val="18"/>
                <w:lang w:val="en-IE" w:eastAsia="en-US"/>
              </w:rPr>
              <w:t xml:space="preserve">UFE </w:t>
            </w:r>
            <w:ins w:id="1569" w:author="Author">
              <w:r w:rsidRPr="00E73B40">
                <w:rPr>
                  <w:color w:val="auto"/>
                  <w:sz w:val="20"/>
                  <w:szCs w:val="18"/>
                  <w:lang w:val="en-IE" w:eastAsia="en-US"/>
                </w:rPr>
                <w:t xml:space="preserve">displays the </w:t>
              </w:r>
              <w:del w:id="1570"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71"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72"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3"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4"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5" w:author="Author"/>
                <w:color w:val="439782"/>
                <w:sz w:val="20"/>
                <w:szCs w:val="18"/>
                <w:lang w:val="en-IE" w:eastAsia="en-US"/>
              </w:rPr>
            </w:pPr>
            <w:ins w:id="1576"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7" w:author="Author"/>
                <w:color w:val="auto"/>
                <w:sz w:val="20"/>
                <w:szCs w:val="18"/>
                <w:lang w:val="en-IE" w:eastAsia="en-US"/>
              </w:rPr>
            </w:pPr>
            <w:ins w:id="1578" w:author="Author">
              <w:r w:rsidRPr="00E73B40">
                <w:rPr>
                  <w:color w:val="auto"/>
                  <w:sz w:val="20"/>
                  <w:szCs w:val="18"/>
                  <w:lang w:val="en-IE" w:eastAsia="en-US"/>
                </w:rPr>
                <w:t>-</w:t>
              </w:r>
            </w:ins>
          </w:p>
        </w:tc>
      </w:tr>
      <w:tr w:rsidR="00586BE7" w:rsidRPr="00E73B40" w14:paraId="52504282" w14:textId="77777777" w:rsidTr="008A5D78">
        <w:trPr>
          <w:trHeight w:val="440"/>
          <w:ins w:id="15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80"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1" w:author="Author"/>
                <w:color w:val="439782"/>
                <w:sz w:val="20"/>
                <w:szCs w:val="18"/>
                <w:lang w:val="en-IE" w:eastAsia="en-US"/>
              </w:rPr>
            </w:pPr>
            <w:r>
              <w:rPr>
                <w:color w:val="439782"/>
                <w:sz w:val="20"/>
                <w:szCs w:val="18"/>
                <w:lang w:val="en-IE" w:eastAsia="en-US"/>
              </w:rPr>
              <w:t>19</w:t>
            </w:r>
            <w:ins w:id="1582"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3" w:author="Author"/>
                <w:color w:val="auto"/>
                <w:sz w:val="20"/>
                <w:szCs w:val="18"/>
                <w:lang w:val="en-IE" w:eastAsia="en-US"/>
              </w:rPr>
            </w:pPr>
            <w:ins w:id="1584"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5" w:author="Author"/>
                <w:color w:val="auto"/>
                <w:sz w:val="20"/>
                <w:szCs w:val="18"/>
                <w:lang w:val="en-IE" w:eastAsia="en-US"/>
              </w:rPr>
            </w:pPr>
            <w:ins w:id="1586"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7" w:author="Author"/>
                <w:color w:val="439782"/>
                <w:sz w:val="20"/>
                <w:szCs w:val="18"/>
                <w:lang w:val="en-IE" w:eastAsia="en-US"/>
              </w:rPr>
            </w:pPr>
            <w:ins w:id="1588"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9" w:author="Author"/>
                <w:color w:val="auto"/>
                <w:sz w:val="20"/>
                <w:szCs w:val="18"/>
                <w:lang w:val="en-IE" w:eastAsia="en-US"/>
              </w:rPr>
            </w:pPr>
            <w:ins w:id="1590"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91" w:name="_Activity_20_»"/>
      <w:bookmarkEnd w:id="1591"/>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92" w:author="Author">
              <w:r w:rsidR="007B53AF">
                <w:rPr>
                  <w:color w:val="auto"/>
                  <w:sz w:val="20"/>
                  <w:szCs w:val="20"/>
                  <w:lang w:val="en-IE"/>
                </w:rPr>
                <w:t xml:space="preserve"> and the corresponding lead time frame</w:t>
              </w:r>
              <w:del w:id="1593"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4" w:author="Author"/>
                <w:color w:val="auto"/>
                <w:sz w:val="20"/>
                <w:szCs w:val="20"/>
                <w:lang w:val="en-IE"/>
              </w:rPr>
            </w:pPr>
            <w:del w:id="1595"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596"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597"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8" w:author="Author"/>
                <w:color w:val="auto"/>
                <w:sz w:val="20"/>
                <w:szCs w:val="18"/>
                <w:lang w:val="en-IE" w:eastAsia="en-US"/>
              </w:rPr>
            </w:pPr>
            <w:ins w:id="1599"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0" w:author="Author">
              <w:r w:rsidRPr="00E73B40">
                <w:rPr>
                  <w:color w:val="auto"/>
                  <w:sz w:val="20"/>
                  <w:szCs w:val="18"/>
                  <w:lang w:val="en-IE" w:eastAsia="en-US"/>
                </w:rPr>
                <w:t xml:space="preserve">UFE </w:t>
              </w:r>
              <w:del w:id="1601"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602"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3"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4"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5" w:author="Author"/>
                <w:color w:val="auto"/>
                <w:sz w:val="20"/>
                <w:szCs w:val="18"/>
                <w:lang w:val="en-IE" w:eastAsia="en-US"/>
              </w:rPr>
            </w:pPr>
            <w:r w:rsidRPr="00E73B40">
              <w:rPr>
                <w:color w:val="auto"/>
                <w:sz w:val="20"/>
                <w:szCs w:val="18"/>
                <w:lang w:val="en-IE" w:eastAsia="en-US"/>
              </w:rPr>
              <w:t xml:space="preserve">If </w:t>
            </w:r>
            <w:ins w:id="1606"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07"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08"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9"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0" w:author="Author"/>
                <w:color w:val="auto"/>
                <w:sz w:val="20"/>
                <w:szCs w:val="18"/>
                <w:lang w:val="en-IE" w:eastAsia="en-US"/>
              </w:rPr>
            </w:pPr>
            <w:ins w:id="1611"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2" w:author="Author"/>
                <w:del w:id="1613" w:author="Author"/>
                <w:color w:val="auto"/>
                <w:sz w:val="20"/>
                <w:szCs w:val="18"/>
                <w:lang w:val="en-IE" w:eastAsia="en-US"/>
              </w:rPr>
            </w:pPr>
            <w:ins w:id="1614" w:author="Author">
              <w:del w:id="1615"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6" w:author="Author"/>
                <w:color w:val="auto"/>
                <w:sz w:val="20"/>
                <w:szCs w:val="18"/>
                <w:lang w:val="en-IE" w:eastAsia="en-US"/>
              </w:rPr>
            </w:pPr>
            <w:ins w:id="1617"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8" w:author="Author">
              <w:del w:id="1619"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21"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2" w:author="Author"/>
                <w:color w:val="439782"/>
                <w:sz w:val="20"/>
                <w:szCs w:val="18"/>
                <w:lang w:val="en-IE" w:eastAsia="en-US"/>
              </w:rPr>
            </w:pPr>
            <w:r>
              <w:rPr>
                <w:color w:val="439782"/>
                <w:sz w:val="20"/>
                <w:szCs w:val="18"/>
                <w:lang w:val="en-IE" w:eastAsia="en-US"/>
              </w:rPr>
              <w:t>20</w:t>
            </w:r>
            <w:ins w:id="1623"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4" w:author="Author"/>
                <w:color w:val="439782"/>
                <w:sz w:val="20"/>
                <w:szCs w:val="18"/>
                <w:lang w:val="en-IE" w:eastAsia="en-US"/>
              </w:rPr>
            </w:pPr>
            <w:ins w:id="1625"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6" w:author="Author"/>
                <w:color w:val="auto"/>
                <w:sz w:val="20"/>
                <w:szCs w:val="18"/>
                <w:lang w:val="en-IE" w:eastAsia="en-US"/>
              </w:rPr>
            </w:pPr>
            <w:ins w:id="1627" w:author="Author">
              <w:r w:rsidRPr="00E73B40">
                <w:rPr>
                  <w:color w:val="auto"/>
                  <w:sz w:val="20"/>
                  <w:szCs w:val="18"/>
                  <w:lang w:val="en-IE" w:eastAsia="en-US"/>
                </w:rPr>
                <w:t>-</w:t>
              </w:r>
            </w:ins>
          </w:p>
        </w:tc>
      </w:tr>
      <w:tr w:rsidR="007B1F19" w:rsidRPr="00E73B40" w14:paraId="7CB83DAA" w14:textId="77777777" w:rsidTr="00B26694">
        <w:trPr>
          <w:trHeight w:val="440"/>
          <w:ins w:id="16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29"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0" w:author="Author"/>
                <w:color w:val="439782"/>
                <w:sz w:val="20"/>
                <w:szCs w:val="18"/>
                <w:lang w:val="en-IE" w:eastAsia="en-US"/>
              </w:rPr>
            </w:pPr>
            <w:ins w:id="1631" w:author="Author">
              <w:r>
                <w:rPr>
                  <w:color w:val="439782"/>
                  <w:sz w:val="20"/>
                  <w:szCs w:val="18"/>
                  <w:lang w:val="en-IE" w:eastAsia="en-US"/>
                </w:rPr>
                <w:t>2</w:t>
              </w:r>
            </w:ins>
            <w:r>
              <w:rPr>
                <w:color w:val="439782"/>
                <w:sz w:val="20"/>
                <w:szCs w:val="18"/>
                <w:lang w:val="en-IE" w:eastAsia="en-US"/>
              </w:rPr>
              <w:t>0</w:t>
            </w:r>
            <w:ins w:id="1632"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3" w:author="Author"/>
                <w:color w:val="auto"/>
                <w:sz w:val="20"/>
                <w:szCs w:val="18"/>
                <w:lang w:val="en-IE" w:eastAsia="en-US"/>
              </w:rPr>
            </w:pPr>
            <w:ins w:id="1634" w:author="Author">
              <w:del w:id="1635"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6" w:author="Author"/>
                <w:color w:val="auto"/>
                <w:sz w:val="20"/>
                <w:szCs w:val="18"/>
                <w:lang w:val="en-IE" w:eastAsia="en-US"/>
              </w:rPr>
            </w:pPr>
            <w:ins w:id="1637"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8" w:author="Author"/>
                <w:color w:val="auto"/>
                <w:sz w:val="20"/>
                <w:szCs w:val="18"/>
                <w:lang w:val="en-IE" w:eastAsia="en-US"/>
              </w:rPr>
            </w:pPr>
            <w:ins w:id="1639"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0" w:author="Author"/>
                <w:color w:val="auto"/>
                <w:sz w:val="20"/>
                <w:szCs w:val="20"/>
                <w:lang w:val="en-IE"/>
              </w:rPr>
            </w:pPr>
            <w:ins w:id="1641"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2" w:author="Author"/>
                <w:del w:id="1643" w:author="Author"/>
                <w:color w:val="auto"/>
                <w:sz w:val="20"/>
                <w:szCs w:val="20"/>
                <w:lang w:val="en-IE"/>
              </w:rPr>
            </w:pPr>
            <w:ins w:id="1644"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5" w:author="Author"/>
                <w:color w:val="auto"/>
                <w:sz w:val="20"/>
                <w:szCs w:val="20"/>
                <w:lang w:val="en-IE"/>
              </w:rPr>
            </w:pPr>
            <w:ins w:id="1646" w:author="Author">
              <w:del w:id="1647"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48" w:author="Author"/>
                <w:color w:val="auto"/>
                <w:sz w:val="20"/>
                <w:szCs w:val="18"/>
                <w:lang w:val="en-IE" w:eastAsia="en-US"/>
              </w:rPr>
            </w:pPr>
            <w:ins w:id="1649"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51"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2" w:author="Author"/>
                <w:color w:val="439782"/>
                <w:sz w:val="20"/>
                <w:szCs w:val="18"/>
                <w:lang w:val="en-IE" w:eastAsia="en-US"/>
              </w:rPr>
            </w:pPr>
            <w:ins w:id="1653"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4" w:author="Author"/>
                <w:color w:val="000000" w:themeColor="text1"/>
                <w:sz w:val="20"/>
                <w:szCs w:val="18"/>
                <w:lang w:val="en-IE" w:eastAsia="en-US"/>
              </w:rPr>
            </w:pPr>
            <w:ins w:id="1655"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56" w:author="Author"/>
                <w:color w:val="auto"/>
                <w:sz w:val="20"/>
                <w:szCs w:val="18"/>
                <w:lang w:val="en-IE" w:eastAsia="en-US"/>
              </w:rPr>
            </w:pPr>
            <w:ins w:id="1657"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8" w:author="Author"/>
                <w:color w:val="auto"/>
                <w:sz w:val="20"/>
                <w:szCs w:val="18"/>
                <w:lang w:val="en-IE" w:eastAsia="en-US"/>
              </w:rPr>
            </w:pPr>
            <w:ins w:id="1659"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0" w:author="Author"/>
                <w:color w:val="auto"/>
                <w:sz w:val="20"/>
                <w:szCs w:val="18"/>
                <w:lang w:val="en-IE" w:eastAsia="en-US"/>
              </w:rPr>
            </w:pPr>
            <w:ins w:id="1661"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2" w:author="Author"/>
                <w:color w:val="auto"/>
                <w:sz w:val="20"/>
                <w:szCs w:val="18"/>
                <w:lang w:val="en-IE" w:eastAsia="en-US"/>
              </w:rPr>
            </w:pPr>
            <w:ins w:id="1663"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4" w:author="Author"/>
                <w:color w:val="auto"/>
                <w:sz w:val="20"/>
                <w:szCs w:val="18"/>
                <w:lang w:val="en-IE" w:eastAsia="en-US"/>
              </w:rPr>
            </w:pPr>
            <w:ins w:id="1665"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6" w:author="Author"/>
                <w:color w:val="auto"/>
                <w:sz w:val="20"/>
                <w:szCs w:val="18"/>
                <w:lang w:val="en-IE" w:eastAsia="en-US"/>
              </w:rPr>
            </w:pPr>
            <w:ins w:id="1667"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8" w:author="Author"/>
                <w:color w:val="auto"/>
                <w:sz w:val="20"/>
                <w:szCs w:val="18"/>
                <w:lang w:val="en-IE" w:eastAsia="en-US"/>
              </w:rPr>
            </w:pPr>
            <w:ins w:id="1669"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0" w:author="Author"/>
                <w:color w:val="auto"/>
                <w:sz w:val="20"/>
                <w:szCs w:val="18"/>
                <w:lang w:val="en-IE" w:eastAsia="en-US"/>
              </w:rPr>
            </w:pPr>
            <w:ins w:id="1671"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2" w:author="Author"/>
                <w:del w:id="1673" w:author="Author"/>
                <w:color w:val="auto"/>
                <w:sz w:val="20"/>
                <w:szCs w:val="18"/>
                <w:lang w:val="en-IE" w:eastAsia="en-US"/>
              </w:rPr>
            </w:pPr>
            <w:ins w:id="1674"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5" w:author="Author"/>
                <w:color w:val="auto"/>
                <w:sz w:val="20"/>
                <w:szCs w:val="18"/>
                <w:lang w:val="en-IE" w:eastAsia="en-US"/>
              </w:rPr>
            </w:pPr>
            <w:ins w:id="1676" w:author="Author">
              <w:del w:id="1677"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8" w:author="Author"/>
                <w:color w:val="auto"/>
                <w:sz w:val="20"/>
                <w:szCs w:val="18"/>
                <w:lang w:val="en-IE" w:eastAsia="en-US"/>
              </w:rPr>
            </w:pPr>
            <w:ins w:id="1679"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80" w:author="Author"/>
                <w:color w:val="auto"/>
                <w:sz w:val="20"/>
                <w:szCs w:val="18"/>
                <w:lang w:val="en-IE" w:eastAsia="en-US"/>
              </w:rPr>
            </w:pPr>
            <w:ins w:id="1681"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2" w:author="Author"/>
                <w:color w:val="439782"/>
                <w:sz w:val="20"/>
                <w:szCs w:val="18"/>
                <w:lang w:val="en-IE" w:eastAsia="en-US"/>
              </w:rPr>
            </w:pPr>
            <w:ins w:id="1683"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4" w:author="Author"/>
                <w:color w:val="auto"/>
                <w:sz w:val="20"/>
                <w:szCs w:val="18"/>
                <w:lang w:val="en-IE" w:eastAsia="en-US"/>
              </w:rPr>
            </w:pPr>
            <w:ins w:id="1685"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87"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8" w:author="Author"/>
                <w:color w:val="439782"/>
                <w:sz w:val="20"/>
                <w:szCs w:val="18"/>
                <w:lang w:val="en-IE" w:eastAsia="en-US"/>
              </w:rPr>
            </w:pPr>
            <w:ins w:id="1689"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90" w:author="Author"/>
                <w:color w:val="auto"/>
                <w:sz w:val="20"/>
                <w:szCs w:val="18"/>
                <w:lang w:val="en-IE" w:eastAsia="en-US"/>
              </w:rPr>
            </w:pPr>
            <w:ins w:id="1691"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2" w:author="Author"/>
                <w:color w:val="auto"/>
                <w:sz w:val="20"/>
                <w:szCs w:val="18"/>
                <w:lang w:val="en-IE" w:eastAsia="en-US"/>
              </w:rPr>
            </w:pPr>
            <w:ins w:id="1693"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4" w:author="Author"/>
                <w:color w:val="auto"/>
                <w:sz w:val="20"/>
                <w:szCs w:val="18"/>
                <w:lang w:val="en-IE" w:eastAsia="en-US"/>
              </w:rPr>
            </w:pPr>
            <w:ins w:id="1695"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6" w:author="Author"/>
                <w:color w:val="auto"/>
                <w:sz w:val="20"/>
                <w:szCs w:val="18"/>
                <w:lang w:val="en-IE" w:eastAsia="en-US"/>
              </w:rPr>
            </w:pPr>
            <w:ins w:id="1697"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8" w:author="Author"/>
                <w:color w:val="auto"/>
                <w:sz w:val="20"/>
                <w:szCs w:val="18"/>
                <w:lang w:val="en-IE" w:eastAsia="en-US"/>
              </w:rPr>
            </w:pPr>
            <w:ins w:id="1699"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700" w:author="Author"/>
                <w:color w:val="auto"/>
                <w:sz w:val="20"/>
                <w:szCs w:val="18"/>
                <w:lang w:val="en-IE" w:eastAsia="en-US"/>
              </w:rPr>
            </w:pPr>
            <w:ins w:id="1701"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702" w:author="Author"/>
                <w:color w:val="auto"/>
                <w:sz w:val="20"/>
                <w:szCs w:val="18"/>
                <w:lang w:val="en-IE" w:eastAsia="en-US"/>
              </w:rPr>
            </w:pPr>
            <w:ins w:id="1703"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4" w:author="Author"/>
                <w:color w:val="439782"/>
                <w:sz w:val="20"/>
                <w:szCs w:val="18"/>
                <w:lang w:val="en-IE" w:eastAsia="en-US"/>
              </w:rPr>
            </w:pPr>
            <w:ins w:id="1705"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6" w:author="Author"/>
                <w:color w:val="auto"/>
                <w:sz w:val="20"/>
                <w:szCs w:val="18"/>
                <w:lang w:val="en-IE" w:eastAsia="en-US"/>
              </w:rPr>
            </w:pPr>
            <w:ins w:id="1707"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08"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09"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10" w:author="Author">
              <w:r w:rsidRPr="00E73B40" w:rsidDel="00F601B3">
                <w:rPr>
                  <w:color w:val="auto"/>
                  <w:sz w:val="20"/>
                  <w:szCs w:val="20"/>
                  <w:lang w:val="en-IE"/>
                </w:rPr>
                <w:delText>Terms and conditions</w:delText>
              </w:r>
            </w:del>
            <w:ins w:id="1711" w:author="Author">
              <w:del w:id="1712"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3" w:author="Author">
              <w:r w:rsidRPr="00E73B40" w:rsidDel="00F601B3">
                <w:rPr>
                  <w:color w:val="auto"/>
                  <w:sz w:val="20"/>
                  <w:szCs w:val="20"/>
                  <w:lang w:val="en-IE"/>
                </w:rPr>
                <w:delText>terms and conditions</w:delText>
              </w:r>
            </w:del>
            <w:ins w:id="1714"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5"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16" w:author="Author">
              <w:r>
                <w:rPr>
                  <w:color w:val="auto"/>
                  <w:sz w:val="20"/>
                  <w:szCs w:val="20"/>
                  <w:lang w:val="en-IE"/>
                </w:rPr>
                <w:t xml:space="preserve">In Call Centre, the contracts will be sent to the Customer </w:t>
              </w:r>
              <w:del w:id="1717"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18"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19"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21"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2" w:author="Author"/>
                <w:color w:val="439782"/>
                <w:sz w:val="20"/>
                <w:szCs w:val="18"/>
                <w:lang w:val="en-IE" w:eastAsia="en-US"/>
              </w:rPr>
            </w:pPr>
            <w:ins w:id="1723" w:author="Author">
              <w:r w:rsidRPr="00E73B40">
                <w:rPr>
                  <w:color w:val="439782"/>
                  <w:sz w:val="20"/>
                  <w:szCs w:val="18"/>
                  <w:lang w:val="en-IE" w:eastAsia="en-US"/>
                </w:rPr>
                <w:t>2</w:t>
              </w:r>
            </w:ins>
            <w:r w:rsidR="00045961">
              <w:rPr>
                <w:color w:val="439782"/>
                <w:sz w:val="20"/>
                <w:szCs w:val="18"/>
                <w:lang w:val="en-IE" w:eastAsia="en-US"/>
              </w:rPr>
              <w:t>1</w:t>
            </w:r>
            <w:ins w:id="1724"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25"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6" w:author="Author"/>
                <w:color w:val="439782"/>
                <w:sz w:val="20"/>
                <w:szCs w:val="18"/>
                <w:lang w:val="en-IE" w:eastAsia="en-US"/>
              </w:rPr>
            </w:pPr>
            <w:ins w:id="1727"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8" w:author="Author"/>
                <w:color w:val="auto"/>
                <w:sz w:val="20"/>
                <w:szCs w:val="18"/>
                <w:lang w:val="en-IE" w:eastAsia="en-US"/>
              </w:rPr>
            </w:pPr>
            <w:ins w:id="1729"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30" w:author="Author"/>
          <w:lang w:val="en-IE"/>
        </w:rPr>
      </w:pPr>
    </w:p>
    <w:p w14:paraId="20FBB425" w14:textId="1D506924" w:rsidR="00F405F1" w:rsidRPr="00E73B40" w:rsidRDefault="00F405F1" w:rsidP="00F405F1">
      <w:pPr>
        <w:pStyle w:val="Heading4"/>
        <w:rPr>
          <w:ins w:id="1731" w:author="Author"/>
          <w:lang w:val="en-IE"/>
        </w:rPr>
      </w:pPr>
      <w:ins w:id="1732"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3" w:author="Author"/>
                <w:color w:val="auto"/>
                <w:sz w:val="20"/>
                <w:szCs w:val="20"/>
                <w:lang w:val="en-IE"/>
              </w:rPr>
            </w:pPr>
            <w:ins w:id="1734"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35"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36"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37" w:author="Author">
              <w:r w:rsidRPr="00E73B40" w:rsidDel="00D62719">
                <w:rPr>
                  <w:color w:val="auto"/>
                  <w:sz w:val="20"/>
                  <w:szCs w:val="20"/>
                  <w:lang w:val="en-IE"/>
                </w:rPr>
                <w:delText>is obtained from MEC</w:delText>
              </w:r>
            </w:del>
            <w:ins w:id="1738"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39"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40" w:author="Author">
              <w:r w:rsidR="00EE6D41">
                <w:rPr>
                  <w:color w:val="auto"/>
                  <w:sz w:val="20"/>
                  <w:szCs w:val="20"/>
                  <w:lang w:val="en-IE"/>
                </w:rPr>
                <w:t>0</w:t>
              </w:r>
            </w:ins>
            <w:del w:id="1741"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2" w:author="Author"/>
                <w:color w:val="auto"/>
                <w:sz w:val="20"/>
                <w:szCs w:val="20"/>
                <w:lang w:val="en-IE"/>
              </w:rPr>
            </w:pPr>
            <w:del w:id="1743"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4" w:author="Author"/>
                <w:color w:val="auto"/>
                <w:sz w:val="20"/>
                <w:szCs w:val="18"/>
                <w:lang w:val="en-IE" w:eastAsia="en-US"/>
              </w:rPr>
            </w:pPr>
            <w:del w:id="1745"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6" w:author="Author"/>
                <w:del w:id="1747" w:author="Author"/>
                <w:color w:val="auto"/>
                <w:sz w:val="20"/>
                <w:szCs w:val="20"/>
                <w:lang w:val="en-IE"/>
              </w:rPr>
            </w:pPr>
            <w:del w:id="1748"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9"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50"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1" w:author="Author"/>
                <w:color w:val="auto"/>
                <w:sz w:val="20"/>
                <w:szCs w:val="18"/>
                <w:lang w:val="en-IE" w:eastAsia="en-US"/>
              </w:rPr>
            </w:pPr>
            <w:ins w:id="1752"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3"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4"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55"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6" w:author="Author"/>
                <w:color w:val="auto"/>
                <w:sz w:val="20"/>
                <w:szCs w:val="18"/>
                <w:lang w:val="en-IE" w:eastAsia="en-US"/>
              </w:rPr>
            </w:pPr>
            <w:ins w:id="1757"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58"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9" w:author="Author"/>
                <w:del w:id="1760" w:author="Author"/>
                <w:color w:val="auto"/>
                <w:sz w:val="20"/>
                <w:szCs w:val="18"/>
                <w:lang w:val="en-IE" w:eastAsia="en-US"/>
              </w:rPr>
            </w:pPr>
            <w:ins w:id="1761" w:author="Author">
              <w:del w:id="1762"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3" w:author="Author"/>
                <w:del w:id="1764" w:author="Author"/>
                <w:color w:val="auto"/>
                <w:sz w:val="20"/>
                <w:szCs w:val="18"/>
                <w:lang w:val="en-IE" w:eastAsia="en-US"/>
              </w:rPr>
            </w:pPr>
            <w:ins w:id="1765" w:author="Author">
              <w:del w:id="1766"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7" w:author="Author"/>
                <w:del w:id="1768" w:author="Author"/>
                <w:color w:val="auto"/>
                <w:sz w:val="20"/>
                <w:szCs w:val="18"/>
                <w:lang w:val="en-IE" w:eastAsia="en-US"/>
              </w:rPr>
            </w:pPr>
            <w:ins w:id="1769" w:author="Author">
              <w:del w:id="1770"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71" w:author="Author"/>
                <w:del w:id="1772" w:author="Author"/>
                <w:color w:val="auto"/>
                <w:sz w:val="20"/>
                <w:szCs w:val="18"/>
                <w:lang w:val="en-IE" w:eastAsia="en-US"/>
              </w:rPr>
            </w:pPr>
            <w:ins w:id="1773" w:author="Author">
              <w:del w:id="1774"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5" w:author="Author"/>
                <w:del w:id="1776" w:author="Author"/>
                <w:b/>
                <w:color w:val="auto"/>
                <w:sz w:val="20"/>
                <w:szCs w:val="20"/>
                <w:lang w:val="en-IE"/>
              </w:rPr>
            </w:pPr>
            <w:ins w:id="1777" w:author="Author">
              <w:del w:id="1778"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9" w:author="Author"/>
                <w:del w:id="1780" w:author="Author"/>
                <w:color w:val="auto"/>
                <w:sz w:val="20"/>
                <w:szCs w:val="18"/>
                <w:lang w:val="en-IE" w:eastAsia="en-US"/>
              </w:rPr>
            </w:pPr>
            <w:ins w:id="1781"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82"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3" w:author="Author"/>
                <w:del w:id="1784" w:author="Author"/>
                <w:color w:val="auto"/>
                <w:sz w:val="20"/>
                <w:szCs w:val="18"/>
                <w:lang w:val="en-IE" w:eastAsia="en-US"/>
              </w:rPr>
            </w:pPr>
            <w:ins w:id="1785" w:author="Author">
              <w:del w:id="1786"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7" w:author="Author"/>
                <w:color w:val="auto"/>
                <w:sz w:val="20"/>
                <w:szCs w:val="18"/>
                <w:lang w:val="en-IE" w:eastAsia="en-US"/>
              </w:rPr>
            </w:pPr>
            <w:del w:id="1788"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89"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90" w:author="Author"/>
                <w:del w:id="1791" w:author="Author"/>
                <w:color w:val="auto"/>
                <w:sz w:val="20"/>
                <w:szCs w:val="18"/>
                <w:lang w:val="en-IE" w:eastAsia="en-US"/>
              </w:rPr>
            </w:pPr>
            <w:del w:id="1792" w:author="Author">
              <w:r w:rsidRPr="00E73B40" w:rsidDel="0012688F">
                <w:rPr>
                  <w:color w:val="auto"/>
                  <w:sz w:val="20"/>
                  <w:szCs w:val="18"/>
                  <w:lang w:val="en-IE" w:eastAsia="en-US"/>
                </w:rPr>
                <w:delText xml:space="preserve">If any </w:delText>
              </w:r>
            </w:del>
            <w:ins w:id="1793" w:author="Author">
              <w:del w:id="1794" w:author="Author">
                <w:r w:rsidR="00760703" w:rsidRPr="00E73B40" w:rsidDel="0012688F">
                  <w:rPr>
                    <w:color w:val="auto"/>
                    <w:sz w:val="20"/>
                    <w:szCs w:val="18"/>
                    <w:lang w:val="en-IE" w:eastAsia="en-US"/>
                  </w:rPr>
                  <w:delText>error occurs</w:delText>
                </w:r>
              </w:del>
            </w:ins>
            <w:del w:id="1795"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6"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7" w:author="Author"/>
                <w:del w:id="1798" w:author="Author"/>
                <w:color w:val="auto"/>
                <w:sz w:val="20"/>
                <w:szCs w:val="18"/>
                <w:lang w:val="en-IE" w:eastAsia="en-US"/>
              </w:rPr>
            </w:pPr>
            <w:ins w:id="1799" w:author="Author">
              <w:del w:id="1800"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01" w:author="Author"/>
                <w:color w:val="auto"/>
                <w:sz w:val="20"/>
                <w:szCs w:val="18"/>
                <w:lang w:val="en-IE" w:eastAsia="en-US"/>
              </w:rPr>
            </w:pPr>
            <w:ins w:id="1802"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3"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4" w:author="Author"/>
                <w:color w:val="auto"/>
                <w:sz w:val="20"/>
                <w:szCs w:val="18"/>
                <w:lang w:val="en-IE" w:eastAsia="en-US"/>
              </w:rPr>
            </w:pPr>
            <w:ins w:id="1805" w:author="Author">
              <w:r>
                <w:rPr>
                  <w:color w:val="auto"/>
                  <w:sz w:val="20"/>
                  <w:szCs w:val="18"/>
                  <w:lang w:val="en-IE" w:eastAsia="en-US"/>
                </w:rPr>
                <w:t>When all documents are</w:t>
              </w:r>
            </w:ins>
            <w:del w:id="1806"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7" w:author="Author"/>
                <w:color w:val="auto"/>
                <w:sz w:val="20"/>
                <w:szCs w:val="18"/>
                <w:lang w:val="en-IE" w:eastAsia="en-US"/>
              </w:rPr>
            </w:pPr>
            <w:del w:id="1808"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9" w:author="Author"/>
                <w:color w:val="auto"/>
                <w:sz w:val="20"/>
                <w:szCs w:val="18"/>
                <w:lang w:val="en-IE" w:eastAsia="en-US"/>
              </w:rPr>
            </w:pPr>
            <w:del w:id="1810"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11" w:author="Author">
              <w:r w:rsidRPr="00E73B40" w:rsidDel="00622F93">
                <w:rPr>
                  <w:color w:val="auto"/>
                  <w:sz w:val="20"/>
                  <w:szCs w:val="18"/>
                  <w:lang w:val="en-IE" w:eastAsia="en-US"/>
                </w:rPr>
                <w:delText xml:space="preserve">For each </w:delText>
              </w:r>
            </w:del>
            <w:ins w:id="1812"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3"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4" w:author="Author"/>
                <w:color w:val="auto"/>
                <w:sz w:val="20"/>
                <w:szCs w:val="18"/>
                <w:lang w:val="en-IE" w:eastAsia="en-US"/>
              </w:rPr>
            </w:pPr>
            <w:ins w:id="1815"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6" w:author="Author"/>
                <w:color w:val="auto"/>
                <w:sz w:val="20"/>
                <w:szCs w:val="18"/>
                <w:lang w:val="en-IE" w:eastAsia="en-US"/>
              </w:rPr>
            </w:pPr>
            <w:del w:id="1817"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18"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19"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20"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21"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22"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3"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4" w:author="Author">
        <w:r w:rsidR="00365777" w:rsidRPr="00E73B40" w:rsidDel="00D74A3B">
          <w:rPr>
            <w:lang w:val="en-IE"/>
          </w:rPr>
          <w:delText>Approved with conditions</w:delText>
        </w:r>
      </w:del>
      <w:ins w:id="1825"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26"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27"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28" w:author="Author"/>
          <w:lang w:val="en-IE"/>
        </w:rPr>
      </w:pPr>
      <w:ins w:id="1829" w:author="Author">
        <w:del w:id="1830" w:author="Author">
          <w:r w:rsidRPr="0047069B" w:rsidDel="00D6078C">
            <w:rPr>
              <w:lang w:val="en-IE"/>
            </w:rPr>
            <w:delText>Vouchers</w:delText>
          </w:r>
          <w:r w:rsidR="008C5E4A" w:rsidRPr="0047069B" w:rsidDel="00D6078C">
            <w:rPr>
              <w:lang w:val="en-IE"/>
            </w:rPr>
            <w:delText xml:space="preserve"> </w:delText>
          </w:r>
        </w:del>
      </w:ins>
      <w:del w:id="1831"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32" w:author="Author"/>
          <w:lang w:val="en-IE"/>
        </w:rPr>
      </w:pPr>
      <w:ins w:id="1833" w:author="Author">
        <w:r w:rsidRPr="00E73B40">
          <w:rPr>
            <w:lang w:val="en-IE"/>
          </w:rPr>
          <w:t xml:space="preserve">Loyalty points will be deduced </w:t>
        </w:r>
        <w:del w:id="1834"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35"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36"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37"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38" w:author="Author"/>
          <w:del w:id="1839"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40" w:author="Author"/>
          <w:sz w:val="16"/>
          <w:lang w:val="en-IE"/>
        </w:rPr>
      </w:pPr>
      <w:ins w:id="1841" w:author="Author">
        <w:del w:id="1842"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3" w:author="Author"/>
          <w:sz w:val="16"/>
          <w:lang w:val="en-IE"/>
        </w:rPr>
      </w:pPr>
      <w:ins w:id="1844"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45" w:author="Author">
        <w:r>
          <w:rPr>
            <w:color w:val="auto"/>
            <w:lang w:val="en-IE" w:eastAsia="en-US"/>
          </w:rPr>
          <w:t>In case of click and collect (store delivery flow), UFE will show with the warning message WM_SAL_2</w:t>
        </w:r>
      </w:ins>
      <w:r w:rsidR="00E96253">
        <w:rPr>
          <w:color w:val="auto"/>
          <w:lang w:val="en-IE" w:eastAsia="en-US"/>
        </w:rPr>
        <w:t>4</w:t>
      </w:r>
      <w:ins w:id="1846"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47" w:name="_Activity_24_»"/>
      <w:bookmarkEnd w:id="1847"/>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8" w:author="Author"/>
                <w:color w:val="auto"/>
                <w:sz w:val="20"/>
                <w:szCs w:val="20"/>
                <w:lang w:val="en-IE"/>
              </w:rPr>
            </w:pPr>
            <w:r w:rsidRPr="00E73B40">
              <w:rPr>
                <w:color w:val="auto"/>
                <w:sz w:val="20"/>
                <w:szCs w:val="20"/>
                <w:lang w:val="en-IE"/>
              </w:rPr>
              <w:t xml:space="preserve">Depending on the scenario (detailed on the following steps), UFE </w:t>
            </w:r>
            <w:del w:id="1849"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50" w:author="Author"/>
                <w:color w:val="auto"/>
                <w:sz w:val="20"/>
                <w:szCs w:val="20"/>
                <w:lang w:val="en-IE"/>
              </w:rPr>
            </w:pPr>
            <w:del w:id="1851"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2" w:author="Author"/>
                <w:color w:val="auto"/>
                <w:sz w:val="20"/>
                <w:szCs w:val="20"/>
                <w:lang w:val="en-IE"/>
              </w:rPr>
            </w:pPr>
            <w:del w:id="1853" w:author="Author">
              <w:r w:rsidRPr="00E73B40" w:rsidDel="007B53AF">
                <w:rPr>
                  <w:color w:val="auto"/>
                  <w:sz w:val="20"/>
                  <w:szCs w:val="20"/>
                  <w:lang w:val="en-IE"/>
                </w:rPr>
                <w:delText>Create billing profile</w:delText>
              </w:r>
            </w:del>
            <w:ins w:id="1854"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5" w:author="Author"/>
                <w:color w:val="auto"/>
                <w:sz w:val="20"/>
                <w:szCs w:val="20"/>
                <w:lang w:val="en-IE"/>
              </w:rPr>
            </w:pPr>
            <w:del w:id="1856" w:author="Author">
              <w:r w:rsidRPr="00E73B40" w:rsidDel="007B53AF">
                <w:rPr>
                  <w:color w:val="auto"/>
                  <w:sz w:val="20"/>
                  <w:szCs w:val="20"/>
                  <w:lang w:val="en-IE"/>
                </w:rPr>
                <w:delText xml:space="preserve">Submit order </w:delText>
              </w:r>
            </w:del>
            <w:ins w:id="1857" w:author="Author">
              <w:del w:id="1858" w:author="Author">
                <w:r w:rsidR="00354707" w:rsidDel="007B53AF">
                  <w:rPr>
                    <w:color w:val="auto"/>
                    <w:sz w:val="20"/>
                    <w:szCs w:val="20"/>
                    <w:lang w:val="en-IE"/>
                  </w:rPr>
                  <w:delText>(detailed in step below)</w:delText>
                </w:r>
              </w:del>
            </w:ins>
            <w:del w:id="1859"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0" w:author="Author"/>
                <w:color w:val="auto"/>
                <w:sz w:val="20"/>
                <w:szCs w:val="20"/>
                <w:lang w:val="en-IE"/>
              </w:rPr>
            </w:pPr>
            <w:del w:id="1861"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2" w:author="Author"/>
                <w:color w:val="auto"/>
                <w:sz w:val="20"/>
                <w:szCs w:val="20"/>
                <w:lang w:val="en-IE"/>
              </w:rPr>
            </w:pPr>
            <w:del w:id="1863"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4" w:author="Author"/>
                <w:color w:val="auto"/>
                <w:sz w:val="20"/>
                <w:szCs w:val="20"/>
                <w:lang w:val="en-IE"/>
              </w:rPr>
            </w:pPr>
            <w:del w:id="1865"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66"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67" w:author="Author"/>
                <w:color w:val="auto"/>
                <w:sz w:val="20"/>
                <w:szCs w:val="18"/>
                <w:lang w:val="en-IE" w:eastAsia="en-US"/>
              </w:rPr>
            </w:pPr>
            <w:del w:id="1868"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69" w:author="Author"/>
                <w:color w:val="auto"/>
                <w:sz w:val="20"/>
                <w:szCs w:val="18"/>
                <w:lang w:val="en-IE" w:eastAsia="en-US"/>
              </w:rPr>
            </w:pPr>
            <w:ins w:id="1870"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71" w:author="Author"/>
                <w:color w:val="auto"/>
                <w:sz w:val="20"/>
                <w:szCs w:val="18"/>
                <w:lang w:val="en-IE" w:eastAsia="en-US"/>
              </w:rPr>
            </w:pPr>
            <w:ins w:id="1872"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3" w:author="Author"/>
                <w:color w:val="auto"/>
                <w:sz w:val="20"/>
                <w:szCs w:val="18"/>
                <w:lang w:val="en-IE" w:eastAsia="en-US"/>
              </w:rPr>
            </w:pPr>
            <w:ins w:id="1874"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5" w:author="Author"/>
                <w:color w:val="auto"/>
                <w:sz w:val="20"/>
                <w:szCs w:val="18"/>
                <w:lang w:val="en-IE" w:eastAsia="en-US"/>
              </w:rPr>
            </w:pPr>
            <w:ins w:id="1876"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77"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78"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79"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0"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1" w:author="Author"/>
                <w:color w:val="auto"/>
                <w:sz w:val="20"/>
                <w:szCs w:val="18"/>
                <w:lang w:val="en-IE" w:eastAsia="en-US"/>
              </w:rPr>
            </w:pPr>
            <w:ins w:id="1882"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3" w:author="Author"/>
                <w:color w:val="auto"/>
                <w:sz w:val="20"/>
                <w:szCs w:val="18"/>
                <w:lang w:val="en-IE" w:eastAsia="en-US"/>
              </w:rPr>
            </w:pPr>
            <w:ins w:id="1884" w:author="Author">
              <w:del w:id="1885"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86"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7"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88"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89"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90" w:author="Author"/>
                <w:color w:val="auto"/>
                <w:sz w:val="20"/>
                <w:szCs w:val="18"/>
                <w:lang w:val="en-IE" w:eastAsia="en-US"/>
              </w:rPr>
            </w:pPr>
            <w:del w:id="1891"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92"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3" w:author="Author"/>
                <w:color w:val="auto"/>
                <w:sz w:val="20"/>
                <w:szCs w:val="18"/>
                <w:lang w:val="en-IE" w:eastAsia="en-US"/>
              </w:rPr>
            </w:pPr>
            <w:del w:id="1894"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5" w:author="Author"/>
                <w:color w:val="439782"/>
                <w:sz w:val="20"/>
                <w:szCs w:val="18"/>
                <w:lang w:val="en-IE" w:eastAsia="en-US"/>
              </w:rPr>
            </w:pPr>
            <w:r>
              <w:rPr>
                <w:color w:val="439782"/>
                <w:sz w:val="20"/>
                <w:szCs w:val="18"/>
                <w:lang w:val="en-IE" w:eastAsia="en-US"/>
              </w:rPr>
              <w:t>24</w:t>
            </w:r>
            <w:ins w:id="1896"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7" w:author="Author"/>
                <w:color w:val="auto"/>
                <w:sz w:val="20"/>
                <w:szCs w:val="18"/>
                <w:lang w:val="en-IE" w:eastAsia="en-US"/>
              </w:rPr>
            </w:pPr>
            <w:ins w:id="1898"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899" w:author="Author"/>
                <w:color w:val="auto"/>
                <w:sz w:val="20"/>
                <w:szCs w:val="18"/>
                <w:lang w:val="en-IE" w:eastAsia="en-US"/>
              </w:rPr>
            </w:pPr>
            <w:ins w:id="1900"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901" w:author="Author"/>
                <w:color w:val="auto"/>
                <w:sz w:val="20"/>
                <w:szCs w:val="18"/>
                <w:lang w:val="en-IE" w:eastAsia="en-US"/>
              </w:rPr>
            </w:pPr>
            <w:ins w:id="1902"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3" w:author="Author"/>
                <w:color w:val="auto"/>
                <w:sz w:val="20"/>
                <w:szCs w:val="18"/>
                <w:lang w:val="en-IE" w:eastAsia="en-US"/>
              </w:rPr>
            </w:pPr>
            <w:ins w:id="1904"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05" w:author="Author"/>
                <w:color w:val="auto"/>
                <w:sz w:val="20"/>
                <w:szCs w:val="18"/>
                <w:lang w:val="en-IE" w:eastAsia="en-US"/>
              </w:rPr>
            </w:pPr>
            <w:ins w:id="1906"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7" w:author="Author"/>
                <w:color w:val="auto"/>
                <w:sz w:val="20"/>
                <w:szCs w:val="18"/>
                <w:lang w:val="en-IE" w:eastAsia="en-US"/>
              </w:rPr>
            </w:pPr>
            <w:ins w:id="1908"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9" w:author="Author"/>
                <w:color w:val="auto"/>
                <w:sz w:val="20"/>
                <w:szCs w:val="18"/>
                <w:lang w:val="en-IE" w:eastAsia="en-US"/>
              </w:rPr>
            </w:pPr>
            <w:ins w:id="1910"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1" w:author="Author"/>
                <w:color w:val="auto"/>
                <w:sz w:val="20"/>
                <w:szCs w:val="18"/>
                <w:lang w:val="en-IE" w:eastAsia="en-US"/>
              </w:rPr>
            </w:pPr>
            <w:ins w:id="1912"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3" w:author="Author"/>
                <w:color w:val="auto"/>
                <w:sz w:val="20"/>
                <w:szCs w:val="18"/>
                <w:lang w:val="en-IE" w:eastAsia="en-US"/>
              </w:rPr>
            </w:pPr>
            <w:ins w:id="1914"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5" w:author="Author"/>
                <w:color w:val="auto"/>
                <w:sz w:val="20"/>
                <w:szCs w:val="18"/>
                <w:lang w:val="en-IE" w:eastAsia="en-US"/>
              </w:rPr>
            </w:pPr>
            <w:ins w:id="1916"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17" w:author="Author"/>
                <w:color w:val="auto"/>
                <w:sz w:val="20"/>
                <w:szCs w:val="18"/>
                <w:lang w:val="en-IE" w:eastAsia="en-US"/>
              </w:rPr>
            </w:pPr>
            <w:ins w:id="1918"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19"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21"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2" w:author="Author"/>
                <w:color w:val="439782"/>
                <w:sz w:val="20"/>
                <w:szCs w:val="18"/>
                <w:lang w:val="en-IE" w:eastAsia="en-US"/>
              </w:rPr>
            </w:pPr>
            <w:ins w:id="1923"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4" w:author="Author"/>
                <w:color w:val="439782"/>
                <w:sz w:val="20"/>
                <w:szCs w:val="18"/>
                <w:lang w:val="en-IE" w:eastAsia="en-US"/>
              </w:rPr>
            </w:pPr>
            <w:ins w:id="1925" w:author="Author">
              <w:r>
                <w:rPr>
                  <w:color w:val="auto"/>
                  <w:sz w:val="20"/>
                  <w:szCs w:val="18"/>
                  <w:lang w:val="en-IE" w:eastAsia="en-US"/>
                </w:rPr>
                <w:t xml:space="preserve">In case of OMS returns an error, UFE will be responsible of calling the respective services to rollback the loyalty points deduction. </w:t>
              </w:r>
              <w:del w:id="1926"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7" w:author="Author"/>
                <w:color w:val="auto"/>
                <w:sz w:val="20"/>
                <w:szCs w:val="18"/>
                <w:lang w:val="en-IE" w:eastAsia="en-US"/>
              </w:rPr>
            </w:pPr>
            <w:ins w:id="1928"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29"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30" w:author="Author"/>
                <w:color w:val="auto"/>
                <w:sz w:val="20"/>
                <w:szCs w:val="18"/>
                <w:lang w:val="en-IE" w:eastAsia="en-US"/>
              </w:rPr>
            </w:pPr>
            <w:ins w:id="1931"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3"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4" w:author="Author"/>
                <w:color w:val="439782"/>
                <w:sz w:val="20"/>
                <w:szCs w:val="18"/>
                <w:lang w:val="en-IE" w:eastAsia="en-US"/>
              </w:rPr>
            </w:pPr>
            <w:r>
              <w:rPr>
                <w:color w:val="439782"/>
                <w:sz w:val="20"/>
                <w:szCs w:val="18"/>
                <w:lang w:val="en-IE" w:eastAsia="en-US"/>
              </w:rPr>
              <w:t>24</w:t>
            </w:r>
            <w:ins w:id="1935"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6" w:author="Author"/>
                <w:color w:val="auto"/>
                <w:sz w:val="20"/>
                <w:szCs w:val="18"/>
                <w:lang w:val="en-IE" w:eastAsia="en-US"/>
              </w:rPr>
            </w:pPr>
            <w:ins w:id="1937"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8" w:author="Author"/>
                <w:color w:val="auto"/>
                <w:sz w:val="20"/>
                <w:szCs w:val="18"/>
                <w:lang w:val="en-IE" w:eastAsia="en-US"/>
              </w:rPr>
            </w:pPr>
            <w:ins w:id="1939"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0" w:author="Author"/>
                <w:color w:val="auto"/>
                <w:sz w:val="20"/>
                <w:szCs w:val="18"/>
                <w:lang w:val="en-IE" w:eastAsia="en-US"/>
              </w:rPr>
            </w:pPr>
            <w:ins w:id="1941"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42" w:author="Author"/>
                <w:color w:val="439782"/>
                <w:sz w:val="20"/>
                <w:szCs w:val="18"/>
                <w:lang w:val="en-IE" w:eastAsia="en-US"/>
              </w:rPr>
            </w:pPr>
            <w:ins w:id="1943"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4" w:author="Author"/>
                <w:color w:val="auto"/>
                <w:sz w:val="20"/>
                <w:szCs w:val="18"/>
                <w:lang w:val="en-IE" w:eastAsia="en-US"/>
              </w:rPr>
            </w:pPr>
            <w:ins w:id="1945" w:author="Author">
              <w:r>
                <w:rPr>
                  <w:color w:val="auto"/>
                  <w:sz w:val="20"/>
                  <w:szCs w:val="18"/>
                  <w:lang w:val="en-IE" w:eastAsia="en-US"/>
                </w:rPr>
                <w:t>-</w:t>
              </w:r>
            </w:ins>
          </w:p>
        </w:tc>
      </w:tr>
      <w:tr w:rsidR="00D154C7" w:rsidRPr="00E73B40" w14:paraId="33E98A1D" w14:textId="77777777" w:rsidTr="00B26694">
        <w:trPr>
          <w:trHeight w:val="440"/>
          <w:ins w:id="19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47"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8" w:author="Author"/>
                <w:color w:val="439782"/>
                <w:sz w:val="20"/>
                <w:szCs w:val="18"/>
                <w:lang w:val="en-IE" w:eastAsia="en-US"/>
              </w:rPr>
            </w:pPr>
            <w:r>
              <w:rPr>
                <w:color w:val="439782"/>
                <w:sz w:val="20"/>
                <w:szCs w:val="18"/>
                <w:lang w:val="en-IE" w:eastAsia="en-US"/>
              </w:rPr>
              <w:t>24</w:t>
            </w:r>
            <w:ins w:id="1949"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0" w:author="Author"/>
                <w:color w:val="auto"/>
                <w:sz w:val="20"/>
                <w:szCs w:val="18"/>
                <w:lang w:val="en-IE" w:eastAsia="en-US"/>
              </w:rPr>
            </w:pPr>
            <w:ins w:id="1951"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2"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3" w:author="Author"/>
                <w:color w:val="auto"/>
                <w:sz w:val="20"/>
                <w:szCs w:val="18"/>
                <w:lang w:val="en-IE" w:eastAsia="en-US"/>
              </w:rPr>
            </w:pPr>
            <w:ins w:id="1954"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56"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7" w:author="Author"/>
                <w:color w:val="439782"/>
                <w:sz w:val="20"/>
                <w:szCs w:val="18"/>
                <w:lang w:val="en-IE" w:eastAsia="en-US"/>
              </w:rPr>
            </w:pPr>
            <w:ins w:id="1958"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9" w:author="Author"/>
                <w:color w:val="439782"/>
                <w:sz w:val="20"/>
                <w:szCs w:val="18"/>
                <w:lang w:val="en-IE" w:eastAsia="en-US"/>
              </w:rPr>
            </w:pPr>
            <w:ins w:id="1960"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1" w:author="Author"/>
                <w:color w:val="auto"/>
                <w:sz w:val="20"/>
                <w:szCs w:val="18"/>
                <w:lang w:val="en-IE" w:eastAsia="en-US"/>
              </w:rPr>
            </w:pPr>
            <w:ins w:id="1962"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4"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5" w:author="Author"/>
                <w:color w:val="439782"/>
                <w:sz w:val="20"/>
                <w:szCs w:val="18"/>
                <w:lang w:val="en-IE" w:eastAsia="en-US"/>
              </w:rPr>
            </w:pPr>
            <w:ins w:id="1966" w:author="Author">
              <w:r>
                <w:rPr>
                  <w:color w:val="439782"/>
                  <w:sz w:val="20"/>
                  <w:szCs w:val="18"/>
                  <w:lang w:val="en-IE" w:eastAsia="en-US"/>
                </w:rPr>
                <w:t>24</w:t>
              </w:r>
              <w:r w:rsidR="00776A78">
                <w:rPr>
                  <w:color w:val="439782"/>
                  <w:sz w:val="20"/>
                  <w:szCs w:val="18"/>
                  <w:lang w:val="en-IE" w:eastAsia="en-US"/>
                </w:rPr>
                <w:t>g</w:t>
              </w:r>
              <w:del w:id="1967"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8" w:author="Author"/>
                <w:color w:val="439782"/>
                <w:sz w:val="20"/>
                <w:szCs w:val="18"/>
                <w:lang w:val="en-IE" w:eastAsia="en-US"/>
              </w:rPr>
            </w:pPr>
            <w:ins w:id="1969"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70" w:author="Author"/>
                <w:color w:val="auto"/>
                <w:sz w:val="20"/>
                <w:szCs w:val="18"/>
                <w:lang w:val="en-IE" w:eastAsia="en-US"/>
              </w:rPr>
            </w:pPr>
            <w:ins w:id="1971"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72" w:author="Author"/>
          <w:lang w:val="en-IE"/>
        </w:rPr>
      </w:pPr>
    </w:p>
    <w:p w14:paraId="38AD88F2" w14:textId="77777777" w:rsidR="00CF7BEF" w:rsidRDefault="00CF7BEF" w:rsidP="00D6078C">
      <w:pPr>
        <w:pStyle w:val="UnnumberedHeading"/>
        <w:rPr>
          <w:ins w:id="1973" w:author="Author"/>
          <w:lang w:val="en-IE"/>
        </w:rPr>
      </w:pPr>
    </w:p>
    <w:p w14:paraId="40144F3A" w14:textId="1EA02958" w:rsidR="00D346FE" w:rsidRPr="00E73B40" w:rsidRDefault="00D346FE" w:rsidP="00D346FE">
      <w:pPr>
        <w:pStyle w:val="Heading5"/>
        <w:rPr>
          <w:lang w:val="en-IE"/>
        </w:rPr>
      </w:pPr>
      <w:bookmarkStart w:id="1974" w:name="_Activity_25_»"/>
      <w:bookmarkEnd w:id="1974"/>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75"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75"/>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77"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8" w:author="Author"/>
                <w:color w:val="439782"/>
                <w:sz w:val="20"/>
                <w:szCs w:val="18"/>
                <w:lang w:val="en-IE" w:eastAsia="en-US"/>
              </w:rPr>
            </w:pPr>
            <w:ins w:id="1979"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0" w:author="Author"/>
                <w:color w:val="auto"/>
                <w:sz w:val="20"/>
                <w:szCs w:val="18"/>
                <w:lang w:val="en-IE" w:eastAsia="en-US"/>
              </w:rPr>
            </w:pPr>
            <w:ins w:id="1981"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2" w:author="Author"/>
                <w:color w:val="439782"/>
                <w:sz w:val="20"/>
                <w:szCs w:val="18"/>
                <w:lang w:val="en-IE" w:eastAsia="en-US"/>
              </w:rPr>
            </w:pPr>
            <w:ins w:id="1983"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4" w:author="Author"/>
                <w:color w:val="auto"/>
                <w:sz w:val="20"/>
                <w:szCs w:val="18"/>
                <w:lang w:val="en-IE" w:eastAsia="en-US"/>
              </w:rPr>
            </w:pPr>
            <w:ins w:id="1985" w:author="Author">
              <w:r w:rsidRPr="00E73B40">
                <w:rPr>
                  <w:color w:val="auto"/>
                  <w:sz w:val="20"/>
                  <w:szCs w:val="18"/>
                  <w:lang w:val="en-IE" w:eastAsia="en-US"/>
                </w:rPr>
                <w:t>-</w:t>
              </w:r>
            </w:ins>
          </w:p>
        </w:tc>
      </w:tr>
      <w:tr w:rsidR="004D48C7" w:rsidRPr="00E73B40" w14:paraId="0398F779" w14:textId="77777777" w:rsidTr="00B55782">
        <w:trPr>
          <w:trHeight w:val="440"/>
          <w:ins w:id="19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87"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8" w:author="Author"/>
                <w:color w:val="439782"/>
                <w:sz w:val="20"/>
                <w:szCs w:val="18"/>
                <w:lang w:val="en-IE" w:eastAsia="en-US"/>
              </w:rPr>
            </w:pPr>
            <w:ins w:id="1989"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0" w:author="Author"/>
                <w:color w:val="auto"/>
                <w:sz w:val="20"/>
                <w:szCs w:val="18"/>
                <w:lang w:val="en-IE" w:eastAsia="en-US"/>
              </w:rPr>
            </w:pPr>
            <w:ins w:id="1991"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2" w:author="Author"/>
                <w:color w:val="auto"/>
                <w:sz w:val="20"/>
                <w:szCs w:val="18"/>
                <w:lang w:val="en-IE" w:eastAsia="en-US"/>
              </w:rPr>
            </w:pPr>
            <w:ins w:id="1993"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4" w:author="Author"/>
                <w:color w:val="auto"/>
                <w:sz w:val="20"/>
                <w:szCs w:val="18"/>
                <w:lang w:val="en-IE" w:eastAsia="en-US"/>
              </w:rPr>
            </w:pPr>
            <w:ins w:id="1995"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6" w:author="Author"/>
                <w:del w:id="1997" w:author="Author"/>
                <w:color w:val="auto"/>
                <w:sz w:val="20"/>
                <w:szCs w:val="18"/>
                <w:lang w:val="en-IE" w:eastAsia="en-US"/>
              </w:rPr>
            </w:pPr>
            <w:ins w:id="1998"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1999"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0" w:author="Author"/>
                <w:del w:id="2001" w:author="Author"/>
                <w:color w:val="auto"/>
                <w:sz w:val="20"/>
                <w:szCs w:val="18"/>
                <w:lang w:val="en-IE" w:eastAsia="en-US"/>
              </w:rPr>
            </w:pPr>
            <w:ins w:id="2002" w:author="Author">
              <w:del w:id="2003"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4" w:author="Author"/>
                <w:color w:val="439782"/>
                <w:sz w:val="20"/>
                <w:szCs w:val="18"/>
                <w:lang w:val="en-IE" w:eastAsia="en-US"/>
              </w:rPr>
            </w:pPr>
            <w:ins w:id="2005" w:author="Author">
              <w:del w:id="2006"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07" w:author="Author"/>
                <w:color w:val="auto"/>
                <w:sz w:val="20"/>
                <w:szCs w:val="18"/>
                <w:lang w:val="en-IE" w:eastAsia="en-US"/>
              </w:rPr>
            </w:pPr>
            <w:ins w:id="2008"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10"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1" w:author="Author"/>
                <w:color w:val="439782"/>
                <w:sz w:val="22"/>
                <w:szCs w:val="18"/>
                <w:lang w:val="en-IE" w:eastAsia="en-US"/>
              </w:rPr>
            </w:pPr>
            <w:ins w:id="2012"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3" w:author="Author"/>
                <w:color w:val="auto"/>
                <w:sz w:val="20"/>
                <w:szCs w:val="18"/>
                <w:lang w:val="en-IE" w:eastAsia="en-US"/>
              </w:rPr>
            </w:pPr>
            <w:ins w:id="2014"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5" w:author="Author"/>
                <w:del w:id="2016" w:author="Author"/>
                <w:color w:val="439782"/>
                <w:sz w:val="20"/>
                <w:szCs w:val="18"/>
                <w:lang w:val="en-IE" w:eastAsia="en-US"/>
              </w:rPr>
            </w:pPr>
            <w:ins w:id="2017" w:author="Author">
              <w:r w:rsidRPr="00E73B40">
                <w:rPr>
                  <w:color w:val="auto"/>
                  <w:sz w:val="20"/>
                  <w:szCs w:val="18"/>
                  <w:lang w:val="en-IE" w:eastAsia="en-US"/>
                </w:rPr>
                <w:t>The full details on Serviceability process can be found on [7].</w:t>
              </w:r>
              <w:del w:id="2018"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9" w:author="Author"/>
                <w:del w:id="2020" w:author="Author"/>
                <w:color w:val="auto"/>
                <w:sz w:val="20"/>
                <w:szCs w:val="18"/>
                <w:lang w:val="en-IE" w:eastAsia="en-US"/>
              </w:rPr>
            </w:pPr>
            <w:ins w:id="2021" w:author="Author">
              <w:del w:id="2022"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3" w:author="Author"/>
                <w:color w:val="439782"/>
                <w:sz w:val="20"/>
                <w:szCs w:val="18"/>
                <w:lang w:val="en-IE" w:eastAsia="en-US"/>
              </w:rPr>
            </w:pPr>
            <w:ins w:id="2024" w:author="Author">
              <w:del w:id="2025"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26" w:author="Author"/>
                <w:color w:val="auto"/>
                <w:sz w:val="20"/>
                <w:szCs w:val="18"/>
                <w:lang w:val="en-IE" w:eastAsia="en-US"/>
              </w:rPr>
            </w:pPr>
            <w:ins w:id="2027" w:author="Author">
              <w:r w:rsidRPr="00E73B40">
                <w:rPr>
                  <w:color w:val="auto"/>
                  <w:sz w:val="20"/>
                  <w:szCs w:val="18"/>
                  <w:lang w:val="en-IE" w:eastAsia="en-US"/>
                </w:rPr>
                <w:t>-</w:t>
              </w:r>
              <w:del w:id="2028"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30"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1" w:author="Author"/>
                <w:color w:val="439782"/>
                <w:sz w:val="20"/>
                <w:szCs w:val="18"/>
                <w:lang w:val="en-IE" w:eastAsia="en-US"/>
              </w:rPr>
            </w:pPr>
            <w:ins w:id="2032"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3" w:author="Author"/>
                <w:color w:val="auto"/>
                <w:sz w:val="20"/>
                <w:szCs w:val="18"/>
                <w:lang w:val="en-IE" w:eastAsia="en-US"/>
              </w:rPr>
            </w:pPr>
            <w:ins w:id="2034"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5" w:author="Author"/>
                <w:color w:val="auto"/>
                <w:sz w:val="20"/>
                <w:szCs w:val="18"/>
                <w:lang w:val="en-IE" w:eastAsia="en-US"/>
              </w:rPr>
            </w:pPr>
            <w:ins w:id="2036"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7" w:author="Author"/>
                <w:color w:val="auto"/>
                <w:sz w:val="20"/>
                <w:szCs w:val="18"/>
                <w:lang w:val="en-IE" w:eastAsia="en-US"/>
              </w:rPr>
            </w:pPr>
            <w:ins w:id="2038"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39" w:author="Author"/>
                <w:color w:val="auto"/>
                <w:sz w:val="20"/>
                <w:szCs w:val="18"/>
                <w:lang w:val="en-IE" w:eastAsia="en-US"/>
              </w:rPr>
            </w:pPr>
            <w:ins w:id="2040"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1" w:author="Author"/>
                <w:color w:val="auto"/>
                <w:sz w:val="20"/>
                <w:szCs w:val="18"/>
                <w:lang w:val="en-IE" w:eastAsia="en-US"/>
              </w:rPr>
            </w:pPr>
            <w:ins w:id="2042"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3" w:author="Author"/>
                <w:color w:val="auto"/>
                <w:sz w:val="20"/>
                <w:szCs w:val="18"/>
                <w:lang w:val="en-IE" w:eastAsia="en-US"/>
              </w:rPr>
            </w:pPr>
            <w:ins w:id="2044"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5" w:author="Author"/>
                <w:color w:val="auto"/>
                <w:sz w:val="20"/>
                <w:szCs w:val="18"/>
                <w:lang w:val="en-IE" w:eastAsia="en-US"/>
              </w:rPr>
            </w:pPr>
            <w:ins w:id="2046"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7" w:author="Author"/>
                <w:color w:val="auto"/>
                <w:sz w:val="20"/>
                <w:szCs w:val="18"/>
                <w:lang w:val="en-IE" w:eastAsia="en-US"/>
              </w:rPr>
            </w:pPr>
            <w:ins w:id="2048"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9" w:author="Author"/>
                <w:color w:val="auto"/>
                <w:sz w:val="20"/>
                <w:szCs w:val="18"/>
                <w:lang w:val="en-IE" w:eastAsia="en-US"/>
              </w:rPr>
            </w:pPr>
            <w:ins w:id="2050"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51" w:author="Author"/>
                <w:del w:id="2052" w:author="Author"/>
                <w:color w:val="auto"/>
                <w:sz w:val="20"/>
                <w:szCs w:val="18"/>
                <w:lang w:val="en-IE" w:eastAsia="en-US"/>
              </w:rPr>
            </w:pPr>
            <w:ins w:id="2053"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4"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5" w:author="Author"/>
                <w:color w:val="439782"/>
                <w:sz w:val="20"/>
                <w:szCs w:val="18"/>
                <w:lang w:val="en-IE" w:eastAsia="en-US"/>
              </w:rPr>
            </w:pPr>
            <w:ins w:id="2056" w:author="Author">
              <w:del w:id="2057"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8" w:author="Author"/>
                <w:color w:val="auto"/>
                <w:sz w:val="20"/>
                <w:szCs w:val="18"/>
                <w:lang w:val="en-IE" w:eastAsia="en-US"/>
              </w:rPr>
            </w:pPr>
            <w:ins w:id="2059" w:author="Author">
              <w:r w:rsidRPr="00E73B40">
                <w:rPr>
                  <w:color w:val="auto"/>
                  <w:sz w:val="20"/>
                  <w:szCs w:val="18"/>
                  <w:lang w:val="en-IE" w:eastAsia="en-US"/>
                </w:rPr>
                <w:t>-</w:t>
              </w:r>
            </w:ins>
          </w:p>
        </w:tc>
      </w:tr>
      <w:tr w:rsidR="004D48C7" w:rsidRPr="00E73B40" w14:paraId="2F7AD9FA" w14:textId="77777777" w:rsidTr="00B55782">
        <w:trPr>
          <w:trHeight w:val="440"/>
          <w:ins w:id="20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61"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2" w:author="Author"/>
                <w:color w:val="439782"/>
                <w:sz w:val="20"/>
                <w:szCs w:val="18"/>
                <w:lang w:val="en-IE" w:eastAsia="en-US"/>
              </w:rPr>
            </w:pPr>
            <w:ins w:id="2063"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4" w:author="Author"/>
                <w:color w:val="439782"/>
                <w:sz w:val="20"/>
                <w:szCs w:val="18"/>
                <w:lang w:val="en-IE" w:eastAsia="en-US"/>
              </w:rPr>
            </w:pPr>
            <w:ins w:id="2065"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6" w:author="Author"/>
                <w:color w:val="auto"/>
                <w:sz w:val="20"/>
                <w:szCs w:val="18"/>
                <w:lang w:val="en-IE" w:eastAsia="en-US"/>
              </w:rPr>
            </w:pPr>
            <w:ins w:id="2067" w:author="Author">
              <w:r w:rsidRPr="00E73B40">
                <w:rPr>
                  <w:color w:val="auto"/>
                  <w:sz w:val="20"/>
                  <w:szCs w:val="18"/>
                  <w:lang w:val="en-IE" w:eastAsia="en-US"/>
                </w:rPr>
                <w:t>-</w:t>
              </w:r>
            </w:ins>
          </w:p>
        </w:tc>
      </w:tr>
      <w:tr w:rsidR="004D48C7" w:rsidRPr="00E73B40" w14:paraId="0DFFE36A" w14:textId="77777777" w:rsidTr="00B55782">
        <w:trPr>
          <w:trHeight w:val="440"/>
          <w:ins w:id="20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69"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0" w:author="Author"/>
                <w:color w:val="439782"/>
                <w:sz w:val="20"/>
                <w:szCs w:val="18"/>
                <w:lang w:val="en-IE" w:eastAsia="en-US"/>
              </w:rPr>
            </w:pPr>
            <w:ins w:id="2071"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72" w:author="Author"/>
                <w:color w:val="439782"/>
                <w:sz w:val="20"/>
                <w:szCs w:val="18"/>
                <w:lang w:val="en-IE" w:eastAsia="en-US"/>
              </w:rPr>
            </w:pPr>
            <w:ins w:id="2073"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4" w:author="Author"/>
                <w:color w:val="auto"/>
                <w:sz w:val="20"/>
                <w:szCs w:val="18"/>
                <w:lang w:val="en-IE" w:eastAsia="en-US"/>
              </w:rPr>
            </w:pPr>
            <w:ins w:id="2075"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76" w:author="Author"/>
          <w:lang w:val="en-IE"/>
        </w:rPr>
      </w:pPr>
      <w:ins w:id="2077"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78" w:author="Author"/>
          <w:del w:id="207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80" w:author="Author"/>
                <w:lang w:val="en-IE"/>
              </w:rPr>
            </w:pPr>
            <w:ins w:id="2081"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8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3" w:author="Author"/>
                      <w:b w:val="0"/>
                      <w:sz w:val="20"/>
                      <w:szCs w:val="20"/>
                      <w:lang w:val="en-IE"/>
                    </w:rPr>
                  </w:pPr>
                  <w:ins w:id="2084" w:author="Author">
                    <w:r w:rsidRPr="00E73B40">
                      <w:rPr>
                        <w:sz w:val="20"/>
                        <w:szCs w:val="20"/>
                        <w:lang w:val="en-IE"/>
                      </w:rPr>
                      <w:t>Activity Specification</w:t>
                    </w:r>
                  </w:ins>
                </w:p>
              </w:tc>
            </w:tr>
            <w:tr w:rsidR="0033147A" w:rsidRPr="00E73B40" w14:paraId="62176359" w14:textId="77777777" w:rsidTr="00E0323F">
              <w:trPr>
                <w:trHeight w:hRule="exact" w:val="756"/>
                <w:ins w:id="20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86" w:author="Author"/>
                      <w:color w:val="auto"/>
                      <w:sz w:val="20"/>
                      <w:szCs w:val="20"/>
                      <w:lang w:val="en-IE"/>
                    </w:rPr>
                  </w:pPr>
                  <w:ins w:id="2087"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8" w:author="Author"/>
                      <w:color w:val="auto"/>
                      <w:sz w:val="20"/>
                      <w:szCs w:val="20"/>
                      <w:lang w:val="en-IE"/>
                    </w:rPr>
                  </w:pPr>
                  <w:ins w:id="2089"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0" w:author="Author"/>
                      <w:color w:val="auto"/>
                      <w:sz w:val="20"/>
                      <w:szCs w:val="20"/>
                      <w:lang w:val="en-IE"/>
                    </w:rPr>
                  </w:pPr>
                  <w:ins w:id="2091" w:author="Author">
                    <w:r w:rsidRPr="00E73B40">
                      <w:rPr>
                        <w:color w:val="auto"/>
                        <w:sz w:val="20"/>
                        <w:szCs w:val="20"/>
                        <w:lang w:val="en-IE"/>
                      </w:rPr>
                      <w:t>Agent in Shop</w:t>
                    </w:r>
                  </w:ins>
                </w:p>
              </w:tc>
            </w:tr>
            <w:tr w:rsidR="0033147A" w:rsidRPr="00E73B40" w14:paraId="4C9C55F0" w14:textId="77777777" w:rsidTr="00E0323F">
              <w:trPr>
                <w:trHeight w:hRule="exact" w:val="397"/>
                <w:ins w:id="20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3" w:author="Author"/>
                      <w:color w:val="auto"/>
                      <w:sz w:val="20"/>
                      <w:szCs w:val="20"/>
                      <w:lang w:val="en-IE"/>
                    </w:rPr>
                  </w:pPr>
                  <w:ins w:id="2094"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5" w:author="Author"/>
                      <w:color w:val="auto"/>
                      <w:sz w:val="20"/>
                      <w:szCs w:val="20"/>
                      <w:lang w:val="en-IE"/>
                    </w:rPr>
                  </w:pPr>
                  <w:ins w:id="2096" w:author="Author">
                    <w:r w:rsidRPr="00E73B40">
                      <w:rPr>
                        <w:color w:val="auto"/>
                        <w:sz w:val="20"/>
                        <w:szCs w:val="20"/>
                        <w:lang w:val="en-IE"/>
                      </w:rPr>
                      <w:t>UFE</w:t>
                    </w:r>
                  </w:ins>
                </w:p>
              </w:tc>
            </w:tr>
            <w:tr w:rsidR="0033147A" w:rsidRPr="00E73B40" w14:paraId="5F10C80B" w14:textId="77777777" w:rsidTr="00E0323F">
              <w:trPr>
                <w:trHeight w:val="440"/>
                <w:ins w:id="2097"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098" w:author="Author"/>
                      <w:color w:val="auto"/>
                      <w:sz w:val="20"/>
                      <w:szCs w:val="20"/>
                      <w:lang w:val="en-IE"/>
                    </w:rPr>
                  </w:pPr>
                  <w:ins w:id="2099"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0" w:author="Author"/>
                      <w:color w:val="auto"/>
                      <w:sz w:val="20"/>
                      <w:szCs w:val="20"/>
                      <w:lang w:val="en-IE"/>
                    </w:rPr>
                  </w:pPr>
                  <w:ins w:id="2101"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102"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3" w:author="Author"/>
                      <w:b w:val="0"/>
                      <w:color w:val="auto"/>
                      <w:sz w:val="20"/>
                      <w:szCs w:val="20"/>
                      <w:lang w:val="en-IE"/>
                    </w:rPr>
                  </w:pPr>
                  <w:ins w:id="2104"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5" w:author="Author"/>
                      <w:b/>
                      <w:color w:val="auto"/>
                      <w:sz w:val="20"/>
                      <w:szCs w:val="18"/>
                      <w:lang w:val="en-IE" w:eastAsia="en-US"/>
                    </w:rPr>
                  </w:pPr>
                  <w:ins w:id="2106"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7" w:author="Author"/>
                      <w:color w:val="auto"/>
                      <w:sz w:val="20"/>
                      <w:szCs w:val="20"/>
                      <w:lang w:val="en-IE"/>
                    </w:rPr>
                  </w:pPr>
                  <w:ins w:id="2108"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9" w:author="Author"/>
                      <w:color w:val="auto"/>
                      <w:sz w:val="20"/>
                      <w:szCs w:val="20"/>
                      <w:lang w:val="en-IE"/>
                    </w:rPr>
                  </w:pPr>
                  <w:ins w:id="2110"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1" w:author="Author"/>
                      <w:color w:val="auto"/>
                      <w:sz w:val="20"/>
                      <w:szCs w:val="20"/>
                      <w:lang w:val="en-IE"/>
                    </w:rPr>
                  </w:pPr>
                  <w:ins w:id="2112"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3" w:author="Author"/>
                      <w:color w:val="auto"/>
                      <w:sz w:val="20"/>
                      <w:szCs w:val="20"/>
                      <w:lang w:val="en-IE"/>
                    </w:rPr>
                  </w:pPr>
                  <w:ins w:id="2114"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5" w:author="Author"/>
                      <w:color w:val="auto"/>
                      <w:sz w:val="20"/>
                      <w:szCs w:val="20"/>
                      <w:lang w:val="en-IE"/>
                    </w:rPr>
                  </w:pPr>
                  <w:ins w:id="2116"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18" w:author="Author"/>
                      <w:color w:val="auto"/>
                      <w:sz w:val="20"/>
                      <w:szCs w:val="20"/>
                      <w:lang w:val="en-IE"/>
                    </w:rPr>
                  </w:pPr>
                  <w:ins w:id="2119"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20" w:author="Author"/>
                      <w:b/>
                      <w:color w:val="auto"/>
                      <w:sz w:val="18"/>
                      <w:szCs w:val="18"/>
                      <w:lang w:val="en-IE" w:eastAsia="en-US"/>
                    </w:rPr>
                  </w:pPr>
                  <w:ins w:id="2121"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22" w:author="Author"/>
                      <w:b/>
                      <w:color w:val="auto"/>
                      <w:sz w:val="18"/>
                      <w:szCs w:val="18"/>
                      <w:lang w:val="en-IE" w:eastAsia="en-US"/>
                    </w:rPr>
                  </w:pPr>
                  <w:ins w:id="2123" w:author="Author">
                    <w:r w:rsidRPr="00E73B40">
                      <w:rPr>
                        <w:b/>
                        <w:color w:val="auto"/>
                        <w:sz w:val="18"/>
                        <w:szCs w:val="18"/>
                        <w:lang w:val="en-IE"/>
                      </w:rPr>
                      <w:t>Messages (Error &amp; Warnings)</w:t>
                    </w:r>
                  </w:ins>
                </w:p>
              </w:tc>
            </w:tr>
            <w:tr w:rsidR="0033147A" w:rsidRPr="00E73B40" w14:paraId="25EC7632" w14:textId="77777777" w:rsidTr="00E0323F">
              <w:trPr>
                <w:trHeight w:val="440"/>
                <w:ins w:id="21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25"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26" w:author="Author"/>
                      <w:color w:val="auto"/>
                      <w:sz w:val="20"/>
                      <w:szCs w:val="18"/>
                      <w:lang w:val="en-IE" w:eastAsia="en-US"/>
                    </w:rPr>
                  </w:pPr>
                  <w:ins w:id="2127"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8" w:author="Author"/>
                      <w:color w:val="auto"/>
                      <w:sz w:val="20"/>
                      <w:szCs w:val="18"/>
                      <w:lang w:val="en-IE" w:eastAsia="en-US"/>
                    </w:rPr>
                  </w:pPr>
                  <w:ins w:id="2129"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0" w:author="Author"/>
                      <w:color w:val="auto"/>
                      <w:sz w:val="20"/>
                      <w:szCs w:val="18"/>
                      <w:lang w:val="en-IE" w:eastAsia="en-US"/>
                    </w:rPr>
                  </w:pPr>
                  <w:ins w:id="2131"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32" w:author="Author"/>
                      <w:color w:val="auto"/>
                      <w:sz w:val="20"/>
                      <w:szCs w:val="18"/>
                      <w:lang w:val="en-IE" w:eastAsia="en-US"/>
                    </w:rPr>
                  </w:pPr>
                  <w:ins w:id="2133"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4" w:author="Author"/>
                      <w:color w:val="auto"/>
                      <w:sz w:val="20"/>
                      <w:szCs w:val="18"/>
                      <w:lang w:val="en-IE" w:eastAsia="en-US"/>
                    </w:rPr>
                  </w:pPr>
                  <w:ins w:id="2135"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6" w:author="Author"/>
                      <w:color w:val="auto"/>
                      <w:sz w:val="20"/>
                      <w:szCs w:val="18"/>
                      <w:lang w:val="en-IE" w:eastAsia="en-US"/>
                    </w:rPr>
                  </w:pPr>
                  <w:ins w:id="2137" w:author="Author">
                    <w:r>
                      <w:rPr>
                        <w:color w:val="auto"/>
                        <w:sz w:val="20"/>
                        <w:szCs w:val="18"/>
                        <w:lang w:val="en-IE" w:eastAsia="en-US"/>
                      </w:rPr>
                      <w:t>-</w:t>
                    </w:r>
                  </w:ins>
                </w:p>
              </w:tc>
            </w:tr>
            <w:tr w:rsidR="0033147A" w:rsidRPr="00E73B40" w14:paraId="69F225A4" w14:textId="77777777" w:rsidTr="00E0323F">
              <w:trPr>
                <w:trHeight w:val="440"/>
                <w:ins w:id="213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39"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0" w:author="Author"/>
                      <w:color w:val="595959"/>
                      <w:sz w:val="22"/>
                      <w:szCs w:val="18"/>
                      <w:lang w:val="en-IE" w:eastAsia="en-US"/>
                    </w:rPr>
                  </w:pPr>
                  <w:ins w:id="2141"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42" w:author="Author"/>
                      <w:color w:val="auto"/>
                      <w:sz w:val="20"/>
                      <w:szCs w:val="18"/>
                      <w:lang w:val="en-IE" w:eastAsia="en-US"/>
                    </w:rPr>
                  </w:pPr>
                  <w:ins w:id="2143"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4" w:author="Author"/>
                      <w:color w:val="auto"/>
                      <w:sz w:val="20"/>
                      <w:szCs w:val="18"/>
                      <w:lang w:val="en-IE" w:eastAsia="en-US"/>
                    </w:rPr>
                  </w:pPr>
                  <w:ins w:id="2145"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6" w:author="Author"/>
                      <w:color w:val="auto"/>
                      <w:sz w:val="20"/>
                      <w:szCs w:val="18"/>
                      <w:lang w:val="en-IE" w:eastAsia="en-US"/>
                    </w:rPr>
                  </w:pPr>
                  <w:ins w:id="2147"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8" w:author="Author"/>
                      <w:color w:val="auto"/>
                      <w:sz w:val="20"/>
                      <w:szCs w:val="18"/>
                      <w:lang w:val="en-IE" w:eastAsia="en-US"/>
                    </w:rPr>
                  </w:pPr>
                  <w:ins w:id="2149"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0" w:author="Author"/>
                      <w:color w:val="auto"/>
                      <w:sz w:val="20"/>
                      <w:szCs w:val="18"/>
                      <w:lang w:val="en-IE" w:eastAsia="en-US"/>
                    </w:rPr>
                  </w:pPr>
                  <w:ins w:id="2151"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52" w:author="Author"/>
                      <w:color w:val="auto"/>
                      <w:sz w:val="20"/>
                      <w:szCs w:val="18"/>
                      <w:lang w:val="en-IE" w:eastAsia="en-US"/>
                    </w:rPr>
                  </w:pPr>
                  <w:ins w:id="2153" w:author="Author">
                    <w:r>
                      <w:rPr>
                        <w:color w:val="auto"/>
                        <w:sz w:val="20"/>
                        <w:szCs w:val="18"/>
                        <w:lang w:val="en-IE" w:eastAsia="en-US"/>
                      </w:rPr>
                      <w:t>-</w:t>
                    </w:r>
                  </w:ins>
                </w:p>
              </w:tc>
            </w:tr>
            <w:tr w:rsidR="0033147A" w:rsidRPr="00E73B40" w14:paraId="5C5FE7E3" w14:textId="77777777" w:rsidTr="00E0323F">
              <w:trPr>
                <w:trHeight w:val="440"/>
                <w:ins w:id="21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55"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6" w:author="Author"/>
                      <w:color w:val="595959"/>
                      <w:sz w:val="22"/>
                      <w:szCs w:val="18"/>
                      <w:lang w:val="en-IE" w:eastAsia="en-US"/>
                    </w:rPr>
                  </w:pPr>
                  <w:ins w:id="2157"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8" w:author="Author"/>
                      <w:color w:val="auto"/>
                      <w:sz w:val="20"/>
                      <w:szCs w:val="18"/>
                      <w:lang w:val="en-IE" w:eastAsia="en-US"/>
                    </w:rPr>
                  </w:pPr>
                  <w:ins w:id="2159"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0" w:author="Author"/>
                      <w:color w:val="auto"/>
                      <w:sz w:val="20"/>
                      <w:szCs w:val="18"/>
                      <w:lang w:val="en-IE" w:eastAsia="en-US"/>
                    </w:rPr>
                  </w:pPr>
                  <w:ins w:id="2161"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2" w:author="Author"/>
                      <w:b/>
                      <w:color w:val="595959"/>
                      <w:sz w:val="20"/>
                      <w:szCs w:val="18"/>
                      <w:u w:val="single"/>
                      <w:lang w:val="en-IE" w:eastAsia="en-US"/>
                    </w:rPr>
                  </w:pPr>
                  <w:ins w:id="2163"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4" w:author="Author"/>
                      <w:color w:val="auto"/>
                      <w:sz w:val="20"/>
                      <w:szCs w:val="18"/>
                      <w:lang w:val="en-IE" w:eastAsia="en-US"/>
                    </w:rPr>
                  </w:pPr>
                  <w:ins w:id="2165"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67"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8" w:author="Author"/>
                      <w:color w:val="595959"/>
                      <w:sz w:val="22"/>
                      <w:szCs w:val="18"/>
                      <w:lang w:val="en-IE" w:eastAsia="en-US"/>
                    </w:rPr>
                  </w:pPr>
                  <w:ins w:id="2169"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70" w:author="Author"/>
                      <w:color w:val="595959"/>
                      <w:sz w:val="20"/>
                      <w:szCs w:val="18"/>
                      <w:lang w:val="en-IE" w:eastAsia="en-US"/>
                    </w:rPr>
                  </w:pPr>
                  <w:ins w:id="2171"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72" w:author="Author"/>
                      <w:color w:val="auto"/>
                      <w:sz w:val="20"/>
                      <w:szCs w:val="18"/>
                      <w:lang w:val="en-IE" w:eastAsia="en-US"/>
                    </w:rPr>
                  </w:pPr>
                  <w:ins w:id="2173"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4" w:author="Author"/>
                <w:del w:id="2175" w:author="Author"/>
                <w:b w:val="0"/>
                <w:sz w:val="20"/>
                <w:szCs w:val="20"/>
                <w:lang w:val="en-IE"/>
              </w:rPr>
            </w:pPr>
            <w:ins w:id="2176" w:author="Author">
              <w:del w:id="2177"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78" w:author="Author"/>
          <w:del w:id="217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80" w:author="Author"/>
                <w:del w:id="2181" w:author="Author"/>
                <w:color w:val="auto"/>
                <w:sz w:val="20"/>
                <w:szCs w:val="20"/>
                <w:lang w:val="en-IE"/>
              </w:rPr>
            </w:pPr>
            <w:ins w:id="2182" w:author="Author">
              <w:del w:id="2183" w:author="Author">
                <w:r w:rsidRPr="00E73B40" w:rsidDel="0033147A">
                  <w:rPr>
                    <w:color w:val="auto"/>
                    <w:sz w:val="20"/>
                    <w:szCs w:val="20"/>
                    <w:lang w:val="en-IE"/>
                  </w:rPr>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4" w:author="Author"/>
                <w:del w:id="2185" w:author="Author"/>
                <w:color w:val="auto"/>
                <w:sz w:val="20"/>
                <w:szCs w:val="20"/>
                <w:lang w:val="en-IE"/>
              </w:rPr>
            </w:pPr>
            <w:ins w:id="2186" w:author="Author">
              <w:del w:id="2187"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8" w:author="Author"/>
                <w:del w:id="2189" w:author="Author"/>
                <w:color w:val="auto"/>
                <w:sz w:val="20"/>
                <w:szCs w:val="20"/>
                <w:lang w:val="en-IE"/>
              </w:rPr>
            </w:pPr>
            <w:ins w:id="2190" w:author="Author">
              <w:del w:id="2191"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92" w:author="Author"/>
          <w:del w:id="219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4" w:author="Author"/>
                <w:del w:id="2195" w:author="Author"/>
                <w:color w:val="auto"/>
                <w:sz w:val="20"/>
                <w:szCs w:val="20"/>
                <w:lang w:val="en-IE"/>
              </w:rPr>
            </w:pPr>
            <w:ins w:id="2196" w:author="Author">
              <w:del w:id="2197"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8" w:author="Author"/>
                <w:del w:id="2199" w:author="Author"/>
                <w:color w:val="auto"/>
                <w:sz w:val="20"/>
                <w:szCs w:val="20"/>
                <w:lang w:val="en-IE"/>
              </w:rPr>
            </w:pPr>
            <w:ins w:id="2200" w:author="Author">
              <w:del w:id="2201"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202" w:author="Author"/>
          <w:del w:id="2203"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4" w:author="Author"/>
                <w:del w:id="2205" w:author="Author"/>
                <w:color w:val="auto"/>
                <w:sz w:val="20"/>
                <w:szCs w:val="20"/>
                <w:lang w:val="en-IE"/>
              </w:rPr>
            </w:pPr>
            <w:ins w:id="2206" w:author="Author">
              <w:del w:id="2207"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08" w:author="Author"/>
                <w:del w:id="2209" w:author="Author"/>
                <w:color w:val="auto"/>
                <w:sz w:val="20"/>
                <w:szCs w:val="20"/>
                <w:lang w:val="en-IE"/>
              </w:rPr>
            </w:pPr>
            <w:ins w:id="2210" w:author="Author">
              <w:del w:id="2211"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12" w:author="Author"/>
          <w:del w:id="2213"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4" w:author="Author"/>
                <w:del w:id="2215" w:author="Author"/>
                <w:b w:val="0"/>
                <w:color w:val="auto"/>
                <w:sz w:val="20"/>
                <w:szCs w:val="20"/>
                <w:lang w:val="en-IE"/>
              </w:rPr>
            </w:pPr>
            <w:ins w:id="2216" w:author="Author">
              <w:del w:id="2217"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8" w:author="Author"/>
                <w:del w:id="2219" w:author="Author"/>
                <w:color w:val="auto"/>
                <w:sz w:val="20"/>
                <w:szCs w:val="20"/>
                <w:lang w:val="en-IE"/>
              </w:rPr>
            </w:pPr>
            <w:ins w:id="2220" w:author="Author">
              <w:del w:id="2221"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2" w:author="Author"/>
                <w:del w:id="2223" w:author="Author"/>
                <w:color w:val="auto"/>
                <w:sz w:val="20"/>
                <w:szCs w:val="20"/>
                <w:lang w:val="en-IE"/>
              </w:rPr>
            </w:pPr>
            <w:ins w:id="2224" w:author="Author">
              <w:del w:id="2225"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6" w:author="Author"/>
                <w:del w:id="2227" w:author="Author"/>
                <w:color w:val="auto"/>
                <w:sz w:val="20"/>
                <w:szCs w:val="20"/>
                <w:lang w:val="en-IE"/>
              </w:rPr>
            </w:pPr>
            <w:ins w:id="2228" w:author="Author">
              <w:del w:id="2229"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0" w:author="Author"/>
                <w:del w:id="2231" w:author="Author"/>
                <w:color w:val="auto"/>
                <w:sz w:val="20"/>
                <w:szCs w:val="20"/>
                <w:lang w:val="en-IE"/>
              </w:rPr>
            </w:pPr>
            <w:ins w:id="2232" w:author="Author">
              <w:del w:id="2233"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4" w:author="Author"/>
                <w:del w:id="2235" w:author="Author"/>
                <w:color w:val="auto"/>
                <w:sz w:val="20"/>
                <w:szCs w:val="20"/>
                <w:lang w:val="en-IE"/>
              </w:rPr>
            </w:pPr>
            <w:ins w:id="2236" w:author="Author">
              <w:del w:id="2237"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8" w:author="Author"/>
                <w:del w:id="2239" w:author="Author"/>
                <w:color w:val="auto"/>
                <w:sz w:val="20"/>
                <w:szCs w:val="20"/>
                <w:lang w:val="en-IE"/>
              </w:rPr>
            </w:pPr>
            <w:ins w:id="2240" w:author="Author">
              <w:del w:id="2241"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42" w:author="Author"/>
                <w:del w:id="2243" w:author="Author"/>
                <w:color w:val="auto"/>
                <w:sz w:val="20"/>
                <w:szCs w:val="20"/>
                <w:lang w:val="en-IE"/>
              </w:rPr>
            </w:pPr>
            <w:ins w:id="2244" w:author="Author">
              <w:del w:id="2245"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6" w:author="Author"/>
                <w:del w:id="2247" w:author="Author"/>
                <w:color w:val="auto"/>
                <w:sz w:val="20"/>
                <w:szCs w:val="20"/>
                <w:lang w:val="en-IE"/>
              </w:rPr>
            </w:pPr>
            <w:ins w:id="2248" w:author="Author">
              <w:del w:id="2249"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0" w:author="Author"/>
                <w:del w:id="2251" w:author="Author"/>
                <w:color w:val="auto"/>
                <w:sz w:val="20"/>
                <w:szCs w:val="20"/>
                <w:lang w:val="en-IE"/>
              </w:rPr>
            </w:pPr>
            <w:ins w:id="2252" w:author="Author">
              <w:del w:id="2253"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4" w:author="Author"/>
                <w:del w:id="2255" w:author="Author"/>
                <w:color w:val="auto"/>
                <w:sz w:val="20"/>
                <w:szCs w:val="20"/>
                <w:lang w:val="en-IE"/>
              </w:rPr>
            </w:pPr>
            <w:ins w:id="2256" w:author="Author">
              <w:del w:id="2257"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8" w:author="Author"/>
                <w:del w:id="2259" w:author="Author"/>
                <w:color w:val="auto"/>
                <w:sz w:val="20"/>
                <w:szCs w:val="20"/>
                <w:lang w:val="en-IE"/>
              </w:rPr>
            </w:pPr>
            <w:ins w:id="2260" w:author="Author">
              <w:del w:id="2261"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62" w:author="Author"/>
                <w:del w:id="2263" w:author="Author"/>
                <w:color w:val="auto"/>
                <w:sz w:val="20"/>
                <w:szCs w:val="20"/>
                <w:lang w:val="en-IE"/>
              </w:rPr>
            </w:pPr>
            <w:ins w:id="2264" w:author="Author">
              <w:del w:id="2265"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66" w:author="Author"/>
          <w:del w:id="226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68" w:author="Author"/>
                <w:del w:id="2269" w:author="Author"/>
                <w:color w:val="auto"/>
                <w:sz w:val="20"/>
                <w:szCs w:val="20"/>
                <w:lang w:val="en-IE"/>
              </w:rPr>
            </w:pPr>
            <w:ins w:id="2270" w:author="Author">
              <w:del w:id="2271"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72" w:author="Author"/>
                <w:del w:id="2273"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4" w:author="Author"/>
                <w:del w:id="2275" w:author="Author"/>
                <w:b/>
                <w:color w:val="auto"/>
                <w:sz w:val="18"/>
                <w:szCs w:val="18"/>
                <w:lang w:val="en-IE" w:eastAsia="en-US"/>
              </w:rPr>
            </w:pPr>
            <w:ins w:id="2276" w:author="Author">
              <w:del w:id="2277"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78" w:author="Author"/>
                <w:del w:id="2279" w:author="Author"/>
                <w:b/>
                <w:color w:val="auto"/>
                <w:sz w:val="18"/>
                <w:szCs w:val="18"/>
                <w:lang w:val="en-IE" w:eastAsia="en-US"/>
              </w:rPr>
            </w:pPr>
            <w:ins w:id="2280" w:author="Author">
              <w:del w:id="2281"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82" w:author="Author"/>
          <w:del w:id="22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4" w:author="Author"/>
                <w:del w:id="2285"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86" w:author="Author"/>
                <w:del w:id="2287" w:author="Author"/>
                <w:color w:val="439782"/>
                <w:sz w:val="20"/>
                <w:szCs w:val="18"/>
                <w:lang w:val="en-IE" w:eastAsia="en-US"/>
              </w:rPr>
            </w:pPr>
            <w:ins w:id="2288" w:author="Author">
              <w:del w:id="2289"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90" w:author="Author"/>
                <w:del w:id="2291" w:author="Author"/>
                <w:color w:val="auto"/>
                <w:sz w:val="20"/>
                <w:szCs w:val="18"/>
                <w:lang w:val="en-IE" w:eastAsia="en-US"/>
              </w:rPr>
            </w:pPr>
            <w:ins w:id="2292" w:author="Author">
              <w:del w:id="2293"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4" w:author="Author"/>
                <w:del w:id="2295" w:author="Author"/>
                <w:color w:val="auto"/>
                <w:sz w:val="20"/>
                <w:szCs w:val="18"/>
                <w:lang w:val="en-IE" w:eastAsia="en-US"/>
              </w:rPr>
            </w:pPr>
            <w:ins w:id="2296" w:author="Author">
              <w:del w:id="2297"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8" w:author="Author"/>
                <w:del w:id="2299" w:author="Author"/>
                <w:color w:val="auto"/>
                <w:sz w:val="20"/>
                <w:szCs w:val="18"/>
                <w:lang w:val="en-IE" w:eastAsia="en-US"/>
              </w:rPr>
            </w:pPr>
            <w:ins w:id="2300" w:author="Author">
              <w:del w:id="2301"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302" w:author="Author"/>
                <w:del w:id="2303" w:author="Author"/>
                <w:color w:val="auto"/>
                <w:sz w:val="20"/>
                <w:szCs w:val="18"/>
                <w:lang w:val="en-IE" w:eastAsia="en-US"/>
              </w:rPr>
            </w:pPr>
            <w:ins w:id="2304" w:author="Author">
              <w:del w:id="2305"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06" w:author="Author"/>
                <w:del w:id="2307" w:author="Author"/>
                <w:color w:val="auto"/>
                <w:sz w:val="20"/>
                <w:szCs w:val="18"/>
                <w:lang w:val="en-IE" w:eastAsia="en-US"/>
              </w:rPr>
            </w:pPr>
            <w:ins w:id="2308" w:author="Author">
              <w:del w:id="2309"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10" w:author="Author"/>
          <w:del w:id="23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12" w:author="Author"/>
                <w:del w:id="2313"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4" w:author="Author"/>
                <w:del w:id="2315" w:author="Author"/>
                <w:color w:val="439782"/>
                <w:sz w:val="20"/>
                <w:szCs w:val="18"/>
                <w:lang w:val="en-IE" w:eastAsia="en-US"/>
              </w:rPr>
            </w:pPr>
            <w:ins w:id="2316" w:author="Author">
              <w:del w:id="2317"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8" w:author="Author"/>
                <w:del w:id="2319" w:author="Author"/>
                <w:color w:val="auto"/>
                <w:sz w:val="20"/>
                <w:szCs w:val="18"/>
                <w:lang w:val="en-IE" w:eastAsia="en-US"/>
              </w:rPr>
            </w:pPr>
            <w:ins w:id="2320" w:author="Author">
              <w:del w:id="2321"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2" w:author="Author"/>
                <w:del w:id="2323" w:author="Author"/>
                <w:color w:val="auto"/>
                <w:sz w:val="20"/>
                <w:szCs w:val="18"/>
                <w:lang w:val="en-IE" w:eastAsia="en-US"/>
              </w:rPr>
            </w:pPr>
            <w:ins w:id="2324" w:author="Author">
              <w:del w:id="2325"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6" w:author="Author"/>
                <w:del w:id="2327" w:author="Author"/>
                <w:color w:val="auto"/>
                <w:sz w:val="20"/>
                <w:szCs w:val="18"/>
                <w:lang w:val="en-IE" w:eastAsia="en-US"/>
              </w:rPr>
            </w:pPr>
            <w:ins w:id="2328" w:author="Author">
              <w:del w:id="2329"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30" w:author="Author"/>
                <w:del w:id="2331" w:author="Author"/>
                <w:color w:val="auto"/>
                <w:sz w:val="20"/>
                <w:szCs w:val="18"/>
                <w:lang w:val="en-IE" w:eastAsia="en-US"/>
              </w:rPr>
            </w:pPr>
            <w:ins w:id="2332" w:author="Author">
              <w:del w:id="2333"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4" w:author="Author"/>
                <w:del w:id="2335" w:author="Author"/>
                <w:color w:val="439782"/>
                <w:sz w:val="20"/>
                <w:szCs w:val="18"/>
                <w:lang w:val="en-IE" w:eastAsia="en-US"/>
              </w:rPr>
            </w:pPr>
            <w:ins w:id="2336" w:author="Author">
              <w:del w:id="2337"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38" w:author="Author"/>
                <w:del w:id="2339" w:author="Author"/>
                <w:color w:val="auto"/>
                <w:sz w:val="20"/>
                <w:szCs w:val="18"/>
                <w:lang w:val="en-IE" w:eastAsia="en-US"/>
              </w:rPr>
            </w:pPr>
            <w:ins w:id="2340" w:author="Author">
              <w:del w:id="2341"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42" w:author="Author"/>
          <w:del w:id="23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4" w:author="Author"/>
                <w:del w:id="2345"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6" w:author="Author"/>
                <w:del w:id="2347" w:author="Author"/>
                <w:color w:val="439782"/>
                <w:sz w:val="20"/>
                <w:szCs w:val="18"/>
                <w:lang w:val="en-IE" w:eastAsia="en-US"/>
              </w:rPr>
            </w:pPr>
            <w:ins w:id="2348" w:author="Author">
              <w:del w:id="2349"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0" w:author="Author"/>
                <w:del w:id="2351" w:author="Author"/>
                <w:color w:val="auto"/>
                <w:sz w:val="20"/>
                <w:szCs w:val="18"/>
                <w:lang w:val="en-IE" w:eastAsia="en-US"/>
              </w:rPr>
            </w:pPr>
            <w:ins w:id="2352" w:author="Author">
              <w:del w:id="2353"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4" w:author="Author"/>
                <w:del w:id="2355" w:author="Author"/>
                <w:color w:val="439782"/>
                <w:sz w:val="20"/>
                <w:szCs w:val="18"/>
                <w:lang w:val="en-IE" w:eastAsia="en-US"/>
              </w:rPr>
            </w:pPr>
            <w:ins w:id="2356" w:author="Author">
              <w:del w:id="2357"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58" w:author="Author"/>
                <w:del w:id="2359" w:author="Author"/>
                <w:color w:val="auto"/>
                <w:sz w:val="20"/>
                <w:szCs w:val="18"/>
                <w:lang w:val="en-IE" w:eastAsia="en-US"/>
              </w:rPr>
            </w:pPr>
            <w:ins w:id="2360" w:author="Author">
              <w:del w:id="2361"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62" w:author="Author"/>
          <w:del w:id="23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4" w:author="Author"/>
                <w:del w:id="2365"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6" w:author="Author"/>
                <w:del w:id="2367" w:author="Author"/>
                <w:color w:val="439782"/>
                <w:sz w:val="20"/>
                <w:szCs w:val="18"/>
                <w:lang w:val="en-IE" w:eastAsia="en-US"/>
              </w:rPr>
            </w:pPr>
            <w:ins w:id="2368" w:author="Author">
              <w:del w:id="2369"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70" w:author="Author"/>
                <w:del w:id="2371" w:author="Author"/>
                <w:color w:val="439782"/>
                <w:sz w:val="20"/>
                <w:szCs w:val="18"/>
                <w:lang w:val="en-IE" w:eastAsia="en-US"/>
              </w:rPr>
            </w:pPr>
            <w:ins w:id="2372" w:author="Author">
              <w:del w:id="2373"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4" w:author="Author"/>
                <w:del w:id="2375" w:author="Author"/>
                <w:color w:val="auto"/>
                <w:sz w:val="20"/>
                <w:szCs w:val="18"/>
                <w:lang w:val="en-IE" w:eastAsia="en-US"/>
              </w:rPr>
            </w:pPr>
            <w:ins w:id="2376" w:author="Author">
              <w:del w:id="2377"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78" w:author="Author"/>
          <w:lang w:val="en-IE"/>
        </w:rPr>
      </w:pPr>
      <w:ins w:id="2379"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8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81" w:author="Author"/>
                <w:b w:val="0"/>
                <w:sz w:val="20"/>
                <w:szCs w:val="20"/>
                <w:lang w:val="en-IE"/>
              </w:rPr>
            </w:pPr>
            <w:ins w:id="2382" w:author="Author">
              <w:r w:rsidRPr="00E73B40">
                <w:rPr>
                  <w:sz w:val="20"/>
                  <w:szCs w:val="20"/>
                  <w:lang w:val="en-IE"/>
                </w:rPr>
                <w:t>Activity Specification</w:t>
              </w:r>
            </w:ins>
          </w:p>
        </w:tc>
      </w:tr>
      <w:tr w:rsidR="0033147A" w:rsidRPr="00E73B40" w14:paraId="41843451" w14:textId="77777777" w:rsidTr="00E0323F">
        <w:trPr>
          <w:trHeight w:hRule="exact" w:val="756"/>
          <w:ins w:id="238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4" w:author="Author"/>
                <w:color w:val="auto"/>
                <w:sz w:val="20"/>
                <w:szCs w:val="20"/>
                <w:lang w:val="en-IE"/>
              </w:rPr>
            </w:pPr>
            <w:ins w:id="2385"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6" w:author="Author"/>
                <w:color w:val="auto"/>
                <w:sz w:val="20"/>
                <w:szCs w:val="20"/>
                <w:lang w:val="en-IE"/>
              </w:rPr>
            </w:pPr>
            <w:ins w:id="2387"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8" w:author="Author"/>
                <w:color w:val="auto"/>
                <w:sz w:val="20"/>
                <w:szCs w:val="20"/>
                <w:lang w:val="en-IE"/>
              </w:rPr>
            </w:pPr>
            <w:ins w:id="2389" w:author="Author">
              <w:r w:rsidRPr="00E73B40">
                <w:rPr>
                  <w:color w:val="auto"/>
                  <w:sz w:val="20"/>
                  <w:szCs w:val="20"/>
                  <w:lang w:val="en-IE"/>
                </w:rPr>
                <w:t>Agent in Shop</w:t>
              </w:r>
            </w:ins>
          </w:p>
        </w:tc>
      </w:tr>
      <w:tr w:rsidR="0033147A" w:rsidRPr="00E73B40" w14:paraId="1685EA5A" w14:textId="77777777" w:rsidTr="00E0323F">
        <w:trPr>
          <w:trHeight w:hRule="exact" w:val="397"/>
          <w:ins w:id="23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91" w:author="Author"/>
                <w:color w:val="auto"/>
                <w:sz w:val="20"/>
                <w:szCs w:val="20"/>
                <w:lang w:val="en-IE"/>
              </w:rPr>
            </w:pPr>
            <w:ins w:id="2392"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3" w:author="Author"/>
                <w:color w:val="auto"/>
                <w:sz w:val="20"/>
                <w:szCs w:val="20"/>
                <w:lang w:val="en-IE"/>
              </w:rPr>
            </w:pPr>
            <w:ins w:id="2394" w:author="Author">
              <w:r w:rsidRPr="00E73B40">
                <w:rPr>
                  <w:color w:val="auto"/>
                  <w:sz w:val="20"/>
                  <w:szCs w:val="20"/>
                  <w:lang w:val="en-IE"/>
                </w:rPr>
                <w:t>UFE</w:t>
              </w:r>
            </w:ins>
          </w:p>
        </w:tc>
      </w:tr>
      <w:tr w:rsidR="0033147A" w:rsidRPr="00E73B40" w14:paraId="63ECBC7D" w14:textId="77777777" w:rsidTr="00E0323F">
        <w:trPr>
          <w:trHeight w:val="440"/>
          <w:ins w:id="2395"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396" w:author="Author"/>
                <w:color w:val="auto"/>
                <w:sz w:val="20"/>
                <w:szCs w:val="20"/>
                <w:lang w:val="en-IE"/>
              </w:rPr>
            </w:pPr>
            <w:ins w:id="2397"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98" w:author="Author"/>
                <w:color w:val="auto"/>
                <w:sz w:val="20"/>
                <w:szCs w:val="20"/>
                <w:lang w:val="en-IE"/>
              </w:rPr>
            </w:pPr>
            <w:ins w:id="2399"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400"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401" w:author="Author"/>
                <w:b w:val="0"/>
                <w:color w:val="auto"/>
                <w:sz w:val="20"/>
                <w:szCs w:val="20"/>
                <w:lang w:val="en-IE"/>
              </w:rPr>
            </w:pPr>
            <w:ins w:id="2402" w:author="Author">
              <w:r w:rsidRPr="00E73B40">
                <w:rPr>
                  <w:color w:val="auto"/>
                  <w:sz w:val="20"/>
                  <w:szCs w:val="20"/>
                  <w:lang w:val="en-IE"/>
                </w:rPr>
                <w:lastRenderedPageBreak/>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3" w:author="Author"/>
                <w:b/>
                <w:color w:val="auto"/>
                <w:sz w:val="20"/>
                <w:szCs w:val="18"/>
                <w:lang w:val="en-IE" w:eastAsia="en-US"/>
              </w:rPr>
            </w:pPr>
            <w:ins w:id="2404"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5" w:author="Author"/>
                <w:color w:val="auto"/>
                <w:sz w:val="20"/>
                <w:szCs w:val="20"/>
                <w:lang w:val="en-IE"/>
              </w:rPr>
            </w:pPr>
            <w:ins w:id="2406"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7" w:author="Author"/>
                <w:color w:val="auto"/>
                <w:sz w:val="20"/>
                <w:szCs w:val="20"/>
                <w:lang w:val="en-IE"/>
              </w:rPr>
            </w:pPr>
            <w:ins w:id="2408"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9" w:author="Author"/>
                <w:color w:val="auto"/>
                <w:sz w:val="20"/>
                <w:szCs w:val="20"/>
                <w:lang w:val="en-IE"/>
              </w:rPr>
            </w:pPr>
            <w:ins w:id="2410"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11" w:author="Author"/>
                <w:color w:val="auto"/>
                <w:sz w:val="20"/>
                <w:szCs w:val="20"/>
                <w:lang w:val="en-IE"/>
              </w:rPr>
            </w:pPr>
            <w:ins w:id="2412"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4" w:author="Author"/>
                <w:color w:val="auto"/>
                <w:sz w:val="20"/>
                <w:szCs w:val="20"/>
                <w:lang w:val="en-IE"/>
              </w:rPr>
            </w:pPr>
            <w:ins w:id="2415"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16" w:author="Author"/>
                <w:b/>
                <w:color w:val="auto"/>
                <w:sz w:val="18"/>
                <w:szCs w:val="18"/>
                <w:lang w:val="en-IE" w:eastAsia="en-US"/>
              </w:rPr>
            </w:pPr>
            <w:ins w:id="2417"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18" w:author="Author"/>
                <w:b/>
                <w:color w:val="auto"/>
                <w:sz w:val="18"/>
                <w:szCs w:val="18"/>
                <w:lang w:val="en-IE" w:eastAsia="en-US"/>
              </w:rPr>
            </w:pPr>
            <w:ins w:id="2419" w:author="Author">
              <w:r w:rsidRPr="00E73B40">
                <w:rPr>
                  <w:b/>
                  <w:color w:val="auto"/>
                  <w:sz w:val="18"/>
                  <w:szCs w:val="18"/>
                  <w:lang w:val="en-IE"/>
                </w:rPr>
                <w:t>Messages (Error &amp; Warnings)</w:t>
              </w:r>
            </w:ins>
          </w:p>
        </w:tc>
      </w:tr>
      <w:tr w:rsidR="0033147A" w:rsidRPr="00E73B40" w14:paraId="20ED633E" w14:textId="77777777" w:rsidTr="00E0323F">
        <w:trPr>
          <w:trHeight w:val="440"/>
          <w:ins w:id="242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21"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2" w:author="Author"/>
                <w:color w:val="595959"/>
                <w:sz w:val="22"/>
                <w:szCs w:val="18"/>
                <w:lang w:val="en-IE" w:eastAsia="en-US"/>
              </w:rPr>
            </w:pPr>
            <w:ins w:id="2423"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4" w:author="Author"/>
                <w:color w:val="595959"/>
                <w:sz w:val="20"/>
                <w:szCs w:val="18"/>
                <w:lang w:val="en-IE" w:eastAsia="en-US"/>
              </w:rPr>
            </w:pPr>
            <w:ins w:id="2425"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6" w:author="Author"/>
                <w:color w:val="auto"/>
                <w:sz w:val="20"/>
                <w:szCs w:val="18"/>
                <w:lang w:val="en-IE" w:eastAsia="en-US"/>
              </w:rPr>
            </w:pPr>
            <w:ins w:id="2427" w:author="Author">
              <w:r>
                <w:rPr>
                  <w:color w:val="auto"/>
                  <w:sz w:val="20"/>
                  <w:szCs w:val="18"/>
                  <w:lang w:val="en-IE" w:eastAsia="en-US"/>
                </w:rPr>
                <w:t>-</w:t>
              </w:r>
            </w:ins>
          </w:p>
        </w:tc>
      </w:tr>
    </w:tbl>
    <w:p w14:paraId="20069253" w14:textId="77777777" w:rsidR="00D65231" w:rsidRDefault="00D65231" w:rsidP="00D65231">
      <w:pPr>
        <w:pStyle w:val="UnnumberedHeading"/>
        <w:rPr>
          <w:ins w:id="2428" w:author="Author"/>
          <w:lang w:val="en-IE"/>
        </w:rPr>
      </w:pPr>
    </w:p>
    <w:p w14:paraId="59530DA5" w14:textId="77777777" w:rsidR="00D65231" w:rsidRPr="00D33D65" w:rsidRDefault="00D65231" w:rsidP="00D65231">
      <w:pPr>
        <w:pStyle w:val="Heading5"/>
        <w:keepNext/>
        <w:rPr>
          <w:ins w:id="2429" w:author="Author"/>
          <w:lang w:val="en-IE"/>
        </w:rPr>
      </w:pPr>
      <w:ins w:id="2430" w:author="Autho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3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32" w:author="Author"/>
                <w:b w:val="0"/>
                <w:sz w:val="20"/>
                <w:szCs w:val="20"/>
                <w:lang w:val="en-IE"/>
              </w:rPr>
            </w:pPr>
            <w:ins w:id="2433" w:author="Author">
              <w:r w:rsidRPr="00E73B40">
                <w:rPr>
                  <w:sz w:val="20"/>
                  <w:szCs w:val="20"/>
                  <w:lang w:val="en-IE"/>
                </w:rPr>
                <w:t>Activity Specification</w:t>
              </w:r>
            </w:ins>
          </w:p>
        </w:tc>
      </w:tr>
      <w:tr w:rsidR="00D65231" w:rsidRPr="00E73B40" w14:paraId="17736145" w14:textId="77777777" w:rsidTr="00D65231">
        <w:trPr>
          <w:trHeight w:hRule="exact" w:val="756"/>
          <w:ins w:id="24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35" w:author="Author"/>
                <w:color w:val="auto"/>
                <w:sz w:val="20"/>
                <w:szCs w:val="20"/>
                <w:lang w:val="en-IE"/>
              </w:rPr>
            </w:pPr>
            <w:ins w:id="2436"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7" w:author="Author"/>
                <w:color w:val="auto"/>
                <w:sz w:val="20"/>
                <w:szCs w:val="20"/>
                <w:lang w:val="en-IE"/>
              </w:rPr>
            </w:pPr>
            <w:ins w:id="2438"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9" w:author="Author"/>
                <w:color w:val="auto"/>
                <w:sz w:val="20"/>
                <w:szCs w:val="20"/>
                <w:lang w:val="en-IE"/>
              </w:rPr>
            </w:pPr>
            <w:ins w:id="2440" w:author="Author">
              <w:r w:rsidRPr="00E73B40">
                <w:rPr>
                  <w:color w:val="auto"/>
                  <w:sz w:val="20"/>
                  <w:szCs w:val="20"/>
                  <w:lang w:val="en-IE"/>
                </w:rPr>
                <w:t>Agent in Shop</w:t>
              </w:r>
            </w:ins>
          </w:p>
        </w:tc>
      </w:tr>
      <w:tr w:rsidR="00D65231" w:rsidRPr="00E73B40" w14:paraId="09075B79" w14:textId="77777777" w:rsidTr="00D65231">
        <w:trPr>
          <w:trHeight w:hRule="exact" w:val="397"/>
          <w:ins w:id="244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42" w:author="Author"/>
                <w:color w:val="auto"/>
                <w:sz w:val="20"/>
                <w:szCs w:val="20"/>
                <w:lang w:val="en-IE"/>
              </w:rPr>
            </w:pPr>
            <w:ins w:id="2443"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4" w:author="Author"/>
                <w:color w:val="auto"/>
                <w:sz w:val="20"/>
                <w:szCs w:val="20"/>
                <w:lang w:val="en-IE"/>
              </w:rPr>
            </w:pPr>
            <w:ins w:id="2445" w:author="Author">
              <w:r w:rsidRPr="00E73B40">
                <w:rPr>
                  <w:color w:val="auto"/>
                  <w:sz w:val="20"/>
                  <w:szCs w:val="20"/>
                  <w:lang w:val="en-IE"/>
                </w:rPr>
                <w:t>UFE</w:t>
              </w:r>
            </w:ins>
          </w:p>
        </w:tc>
      </w:tr>
      <w:tr w:rsidR="00D65231" w:rsidRPr="00E73B40" w14:paraId="5E1E073E" w14:textId="77777777" w:rsidTr="00D65231">
        <w:trPr>
          <w:trHeight w:val="440"/>
          <w:ins w:id="2446"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47" w:author="Author"/>
                <w:color w:val="auto"/>
                <w:sz w:val="20"/>
                <w:szCs w:val="20"/>
                <w:lang w:val="en-IE"/>
              </w:rPr>
            </w:pPr>
            <w:ins w:id="2448"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49" w:author="Author"/>
                <w:color w:val="auto"/>
                <w:sz w:val="20"/>
                <w:szCs w:val="20"/>
                <w:lang w:val="en-IE"/>
              </w:rPr>
            </w:pPr>
            <w:ins w:id="2450"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51"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52" w:author="Author"/>
                <w:b w:val="0"/>
                <w:color w:val="auto"/>
                <w:sz w:val="20"/>
                <w:szCs w:val="20"/>
                <w:lang w:val="en-IE"/>
              </w:rPr>
            </w:pPr>
            <w:ins w:id="2453"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4" w:author="Author"/>
                <w:b/>
                <w:color w:val="auto"/>
                <w:sz w:val="20"/>
                <w:szCs w:val="18"/>
                <w:lang w:val="en-IE" w:eastAsia="en-US"/>
              </w:rPr>
            </w:pPr>
            <w:ins w:id="2455"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6" w:author="Author"/>
                <w:color w:val="auto"/>
                <w:sz w:val="20"/>
                <w:szCs w:val="20"/>
                <w:lang w:val="en-IE"/>
              </w:rPr>
            </w:pPr>
            <w:ins w:id="2457"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8" w:author="Author"/>
                <w:color w:val="auto"/>
                <w:sz w:val="20"/>
                <w:szCs w:val="20"/>
                <w:lang w:val="en-IE"/>
              </w:rPr>
            </w:pPr>
            <w:ins w:id="2459"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0" w:author="Author"/>
                <w:color w:val="auto"/>
                <w:sz w:val="20"/>
                <w:szCs w:val="20"/>
                <w:lang w:val="en-IE"/>
              </w:rPr>
            </w:pPr>
            <w:ins w:id="2461"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2" w:author="Author"/>
                <w:color w:val="auto"/>
                <w:sz w:val="20"/>
                <w:szCs w:val="20"/>
                <w:lang w:val="en-IE"/>
              </w:rPr>
            </w:pPr>
            <w:ins w:id="2463"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4" w:author="Author"/>
                <w:color w:val="auto"/>
                <w:sz w:val="20"/>
                <w:szCs w:val="20"/>
                <w:lang w:val="en-IE"/>
              </w:rPr>
            </w:pPr>
            <w:ins w:id="2465"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6" w:author="Author"/>
                <w:del w:id="2467" w:author="Author"/>
                <w:color w:val="auto"/>
                <w:sz w:val="20"/>
                <w:szCs w:val="20"/>
                <w:lang w:val="en-IE"/>
              </w:rPr>
            </w:pPr>
            <w:ins w:id="2468"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9" w:author="Author"/>
                <w:color w:val="auto"/>
                <w:sz w:val="20"/>
                <w:szCs w:val="20"/>
                <w:lang w:val="en-IE"/>
              </w:rPr>
            </w:pPr>
            <w:ins w:id="2470" w:author="Author">
              <w:del w:id="2471"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7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3" w:author="Author"/>
                <w:color w:val="auto"/>
                <w:sz w:val="20"/>
                <w:szCs w:val="20"/>
                <w:lang w:val="en-IE"/>
              </w:rPr>
            </w:pPr>
            <w:ins w:id="2474"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75"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76" w:author="Author"/>
                <w:b/>
                <w:color w:val="auto"/>
                <w:sz w:val="18"/>
                <w:szCs w:val="18"/>
                <w:lang w:val="en-IE" w:eastAsia="en-US"/>
              </w:rPr>
            </w:pPr>
            <w:ins w:id="2477" w:author="Author">
              <w:r w:rsidRPr="00E73B40">
                <w:rPr>
                  <w:b/>
                  <w:color w:val="auto"/>
                  <w:sz w:val="18"/>
                  <w:szCs w:val="18"/>
                  <w:lang w:val="en-IE"/>
                </w:rPr>
                <w:lastRenderedPageBreak/>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78" w:author="Author"/>
                <w:b/>
                <w:color w:val="auto"/>
                <w:sz w:val="18"/>
                <w:szCs w:val="18"/>
                <w:lang w:val="en-IE" w:eastAsia="en-US"/>
              </w:rPr>
            </w:pPr>
            <w:ins w:id="2479" w:author="Author">
              <w:r w:rsidRPr="00E73B40">
                <w:rPr>
                  <w:b/>
                  <w:color w:val="auto"/>
                  <w:sz w:val="18"/>
                  <w:szCs w:val="18"/>
                  <w:lang w:val="en-IE"/>
                </w:rPr>
                <w:t>Messages (Error &amp; Warnings)</w:t>
              </w:r>
            </w:ins>
          </w:p>
        </w:tc>
      </w:tr>
      <w:tr w:rsidR="00D65231" w:rsidRPr="00E73B40" w14:paraId="1E2AC320" w14:textId="77777777" w:rsidTr="00D65231">
        <w:trPr>
          <w:trHeight w:val="440"/>
          <w:ins w:id="24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81"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2" w:author="Author"/>
                <w:color w:val="595959" w:themeColor="text1" w:themeTint="A6"/>
                <w:sz w:val="20"/>
                <w:szCs w:val="18"/>
                <w:lang w:val="en-IE" w:eastAsia="en-US"/>
              </w:rPr>
            </w:pPr>
            <w:ins w:id="2483"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4" w:author="Author"/>
                <w:color w:val="auto"/>
                <w:sz w:val="20"/>
                <w:szCs w:val="18"/>
                <w:lang w:val="en-IE" w:eastAsia="en-US"/>
              </w:rPr>
            </w:pPr>
            <w:ins w:id="2485"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6" w:author="Author"/>
                <w:color w:val="439782"/>
                <w:sz w:val="20"/>
                <w:szCs w:val="18"/>
                <w:lang w:val="en-IE" w:eastAsia="en-US"/>
              </w:rPr>
            </w:pPr>
            <w:ins w:id="2487"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88" w:author="Author"/>
                <w:color w:val="auto"/>
                <w:sz w:val="20"/>
                <w:szCs w:val="18"/>
                <w:lang w:val="en-IE" w:eastAsia="en-US"/>
              </w:rPr>
            </w:pPr>
            <w:ins w:id="2489" w:author="Author">
              <w:r>
                <w:rPr>
                  <w:color w:val="auto"/>
                  <w:sz w:val="20"/>
                  <w:szCs w:val="18"/>
                  <w:lang w:val="en-IE" w:eastAsia="en-US"/>
                </w:rPr>
                <w:t>-</w:t>
              </w:r>
            </w:ins>
          </w:p>
        </w:tc>
      </w:tr>
      <w:tr w:rsidR="00D65231" w:rsidRPr="00E73B40" w14:paraId="3F7F8EB9" w14:textId="77777777" w:rsidTr="00D65231">
        <w:trPr>
          <w:trHeight w:val="440"/>
          <w:ins w:id="24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91"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2" w:author="Author"/>
                <w:color w:val="595959" w:themeColor="text1" w:themeTint="A6"/>
                <w:sz w:val="20"/>
                <w:szCs w:val="18"/>
                <w:lang w:val="en-IE" w:eastAsia="en-US"/>
              </w:rPr>
            </w:pPr>
            <w:ins w:id="2493"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4" w:author="Author"/>
                <w:color w:val="auto"/>
                <w:sz w:val="20"/>
                <w:szCs w:val="18"/>
                <w:lang w:val="en-IE" w:eastAsia="en-US"/>
              </w:rPr>
            </w:pPr>
            <w:ins w:id="2495"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6" w:author="Author"/>
                <w:del w:id="2497" w:author="Author"/>
                <w:color w:val="auto"/>
                <w:sz w:val="20"/>
                <w:szCs w:val="18"/>
                <w:lang w:val="en-IE" w:eastAsia="en-US"/>
              </w:rPr>
            </w:pPr>
            <w:ins w:id="2498"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9" w:author="Author"/>
                <w:color w:val="595959" w:themeColor="text1" w:themeTint="A6"/>
                <w:sz w:val="20"/>
                <w:szCs w:val="18"/>
                <w:lang w:val="en-IE" w:eastAsia="en-US"/>
              </w:rPr>
            </w:pPr>
            <w:ins w:id="2500" w:author="Author">
              <w:del w:id="2501"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02" w:author="Author"/>
                <w:color w:val="auto"/>
                <w:sz w:val="20"/>
                <w:szCs w:val="18"/>
                <w:lang w:val="en-IE" w:eastAsia="en-US"/>
              </w:rPr>
            </w:pPr>
            <w:ins w:id="2503"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4" w:author="Author"/>
          <w:lang w:val="en-IE"/>
        </w:rPr>
      </w:pPr>
    </w:p>
    <w:p w14:paraId="46AD1A03" w14:textId="77777777" w:rsidR="00D65231" w:rsidRPr="00DD717B" w:rsidRDefault="00D65231" w:rsidP="00D65231">
      <w:pPr>
        <w:rPr>
          <w:ins w:id="2505" w:author="Author"/>
        </w:rPr>
      </w:pPr>
    </w:p>
    <w:p w14:paraId="075BA5CB" w14:textId="77777777" w:rsidR="00A02E27" w:rsidRPr="00D65231" w:rsidRDefault="00A02E27" w:rsidP="00A02E27">
      <w:pPr>
        <w:rPr>
          <w:ins w:id="2506" w:author="Author"/>
        </w:rPr>
      </w:pPr>
    </w:p>
    <w:p w14:paraId="078A0441" w14:textId="2123BA37" w:rsidR="00910E24" w:rsidRDefault="00910E24" w:rsidP="00910E24">
      <w:pPr>
        <w:pStyle w:val="Heading4"/>
        <w:rPr>
          <w:ins w:id="2507" w:author="Author"/>
          <w:lang w:val="en-IE"/>
        </w:rPr>
      </w:pPr>
      <w:ins w:id="2508" w:author="Author">
        <w:r w:rsidRPr="00E73B40">
          <w:rPr>
            <w:lang w:val="en-IE"/>
          </w:rPr>
          <w:lastRenderedPageBreak/>
          <w:t xml:space="preserve">Phase </w:t>
        </w:r>
        <w:r>
          <w:rPr>
            <w:lang w:val="en-IE"/>
          </w:rPr>
          <w:t>II</w:t>
        </w:r>
        <w:r w:rsidRPr="00E73B40">
          <w:rPr>
            <w:lang w:val="en-IE"/>
          </w:rPr>
          <w:t xml:space="preserve">I – </w:t>
        </w:r>
        <w:del w:id="2509"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10"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11"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12"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3"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4" w:author="Author"/>
                <w:del w:id="2515"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6" w:author="Author"/>
                <w:color w:val="auto"/>
                <w:sz w:val="20"/>
                <w:szCs w:val="18"/>
                <w:lang w:val="en-IE" w:eastAsia="en-US"/>
              </w:rPr>
            </w:pPr>
            <w:ins w:id="2517" w:author="Author">
              <w:del w:id="2518"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9" w:author="Author"/>
                <w:color w:val="auto"/>
                <w:sz w:val="20"/>
                <w:szCs w:val="18"/>
                <w:lang w:val="en-IE" w:eastAsia="en-US"/>
              </w:rPr>
            </w:pPr>
            <w:ins w:id="2520" w:author="Author">
              <w:r>
                <w:rPr>
                  <w:color w:val="auto"/>
                  <w:sz w:val="20"/>
                  <w:szCs w:val="18"/>
                  <w:lang w:val="en-IE" w:eastAsia="en-US"/>
                </w:rPr>
                <w:t>In case of non-VOIP</w:t>
              </w:r>
              <w:del w:id="2521"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22"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3"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4"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26"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7" w:author="Author"/>
                <w:color w:val="439782"/>
                <w:sz w:val="20"/>
                <w:szCs w:val="18"/>
                <w:lang w:val="en-IE" w:eastAsia="en-US"/>
              </w:rPr>
            </w:pPr>
            <w:ins w:id="2528"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9" w:author="Author"/>
                <w:color w:val="439782"/>
                <w:sz w:val="20"/>
                <w:szCs w:val="18"/>
                <w:lang w:val="en-IE" w:eastAsia="en-US"/>
              </w:rPr>
            </w:pPr>
            <w:ins w:id="2530"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31" w:author="Author"/>
                <w:color w:val="auto"/>
                <w:sz w:val="20"/>
                <w:szCs w:val="18"/>
                <w:lang w:val="en-IE" w:eastAsia="en-US"/>
              </w:rPr>
            </w:pPr>
            <w:ins w:id="2532"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3" w:author="Author">
              <w:r>
                <w:rPr>
                  <w:color w:val="439782"/>
                  <w:sz w:val="20"/>
                  <w:szCs w:val="18"/>
                  <w:lang w:val="en-IE" w:eastAsia="en-US"/>
                </w:rPr>
                <w:t>e</w:t>
              </w:r>
            </w:ins>
            <w:del w:id="2534"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35"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6"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7" w:author="Author">
              <w:r>
                <w:rPr>
                  <w:color w:val="439782"/>
                  <w:sz w:val="20"/>
                  <w:szCs w:val="18"/>
                  <w:lang w:val="en-IE" w:eastAsia="en-US"/>
                </w:rPr>
                <w:t>f</w:t>
              </w:r>
            </w:ins>
            <w:del w:id="2538"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39"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40"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41"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42"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4"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5" w:author="Author"/>
                <w:color w:val="439782"/>
                <w:sz w:val="20"/>
                <w:szCs w:val="18"/>
                <w:lang w:val="en-IE" w:eastAsia="en-US"/>
              </w:rPr>
            </w:pPr>
            <w:ins w:id="2546"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7" w:author="Author"/>
                <w:color w:val="auto"/>
                <w:sz w:val="20"/>
                <w:szCs w:val="18"/>
                <w:lang w:val="en-IE" w:eastAsia="en-US"/>
              </w:rPr>
            </w:pPr>
            <w:ins w:id="2548"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9" w:author="Author"/>
                <w:color w:val="439782"/>
                <w:sz w:val="20"/>
                <w:szCs w:val="18"/>
                <w:lang w:val="en-IE" w:eastAsia="en-US"/>
              </w:rPr>
            </w:pPr>
            <w:ins w:id="2550"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51" w:author="Author"/>
                <w:color w:val="auto"/>
                <w:sz w:val="20"/>
                <w:szCs w:val="18"/>
                <w:lang w:val="en-IE" w:eastAsia="en-US"/>
              </w:rPr>
            </w:pPr>
            <w:ins w:id="2552"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3" w:author="Author">
              <w:r w:rsidRPr="00E73B40" w:rsidDel="001A54CA">
                <w:rPr>
                  <w:color w:val="auto"/>
                  <w:sz w:val="20"/>
                  <w:szCs w:val="20"/>
                  <w:lang w:val="en-IE"/>
                </w:rPr>
                <w:delText>Fixed Voice</w:delText>
              </w:r>
            </w:del>
            <w:ins w:id="2554" w:author="Author">
              <w:r w:rsidR="001A54CA">
                <w:rPr>
                  <w:color w:val="auto"/>
                  <w:sz w:val="20"/>
                  <w:szCs w:val="20"/>
                  <w:lang w:val="en-IE"/>
                </w:rPr>
                <w:t>Landline</w:t>
              </w:r>
            </w:ins>
            <w:r w:rsidRPr="00E73B40">
              <w:rPr>
                <w:color w:val="auto"/>
                <w:sz w:val="20"/>
                <w:szCs w:val="20"/>
                <w:lang w:val="en-IE"/>
              </w:rPr>
              <w:t xml:space="preserve"> Plan component (for </w:t>
            </w:r>
            <w:del w:id="2555" w:author="Author">
              <w:r w:rsidRPr="00E73B40" w:rsidDel="001A54CA">
                <w:rPr>
                  <w:color w:val="auto"/>
                  <w:sz w:val="20"/>
                  <w:szCs w:val="20"/>
                  <w:lang w:val="en-IE"/>
                </w:rPr>
                <w:delText>fixed voice</w:delText>
              </w:r>
            </w:del>
            <w:ins w:id="2556"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57"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8" w:author="Author"/>
                <w:color w:val="439782"/>
                <w:sz w:val="20"/>
                <w:szCs w:val="18"/>
                <w:lang w:val="en-IE" w:eastAsia="en-US"/>
              </w:rPr>
            </w:pPr>
            <w:r>
              <w:rPr>
                <w:color w:val="439782"/>
                <w:sz w:val="20"/>
                <w:szCs w:val="18"/>
                <w:lang w:val="en-IE" w:eastAsia="en-US"/>
              </w:rPr>
              <w:t>-</w:t>
            </w:r>
            <w:del w:id="2559"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60"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61"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62" w:author="Author"/>
                <w:color w:val="auto"/>
                <w:sz w:val="20"/>
                <w:szCs w:val="18"/>
                <w:lang w:val="en-IE" w:eastAsia="en-US"/>
              </w:rPr>
            </w:pPr>
            <w:del w:id="2563"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4" w:author="Author"/>
                <w:del w:id="2565" w:author="Author"/>
                <w:b/>
                <w:color w:val="auto"/>
                <w:sz w:val="20"/>
                <w:szCs w:val="18"/>
                <w:lang w:val="en-IE" w:eastAsia="en-US"/>
              </w:rPr>
            </w:pPr>
            <w:ins w:id="2566" w:author="Author">
              <w:del w:id="2567"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68" w:author="Author">
              <w:del w:id="2569"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70"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71" w:author="Author"/>
                <w:color w:val="auto"/>
                <w:sz w:val="20"/>
                <w:szCs w:val="18"/>
                <w:lang w:val="en-IE" w:eastAsia="en-US"/>
              </w:rPr>
            </w:pPr>
            <w:ins w:id="2572" w:author="Author">
              <w:del w:id="2573"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4"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5" w:author="Author">
              <w:r w:rsidRPr="00E73B40" w:rsidDel="004F05A6">
                <w:rPr>
                  <w:color w:val="auto"/>
                  <w:sz w:val="20"/>
                  <w:szCs w:val="18"/>
                  <w:lang w:val="en-IE" w:eastAsia="en-US"/>
                </w:rPr>
                <w:delText>If any other error occur trying to validate the port-in number, UFE warns the user with the error message EM_SAL_8.</w:delText>
              </w:r>
            </w:del>
            <w:ins w:id="2576"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77"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78" w:author="Author"/>
                <w:b w:val="0"/>
                <w:sz w:val="20"/>
                <w:szCs w:val="20"/>
                <w:lang w:val="en-IE"/>
              </w:rPr>
            </w:pPr>
            <w:ins w:id="2579" w:author="Author">
              <w:r w:rsidRPr="00E73B40">
                <w:rPr>
                  <w:sz w:val="20"/>
                  <w:szCs w:val="20"/>
                  <w:lang w:val="en-IE"/>
                </w:rPr>
                <w:t>Activity Specification</w:t>
              </w:r>
            </w:ins>
          </w:p>
        </w:tc>
      </w:tr>
      <w:tr w:rsidR="00AA72F6" w:rsidRPr="00E73B40" w14:paraId="4CDECB88" w14:textId="77777777" w:rsidTr="00587534">
        <w:trPr>
          <w:trHeight w:hRule="exact" w:val="756"/>
          <w:ins w:id="2580"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81" w:author="Author"/>
                <w:color w:val="auto"/>
                <w:sz w:val="20"/>
                <w:szCs w:val="20"/>
                <w:lang w:val="en-IE"/>
              </w:rPr>
            </w:pPr>
            <w:ins w:id="2582"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3" w:author="Author"/>
                <w:color w:val="auto"/>
                <w:sz w:val="20"/>
                <w:szCs w:val="20"/>
                <w:lang w:val="en-IE"/>
              </w:rPr>
            </w:pPr>
            <w:ins w:id="2584"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5" w:author="Author"/>
                <w:color w:val="auto"/>
                <w:sz w:val="20"/>
                <w:szCs w:val="20"/>
                <w:lang w:val="en-IE"/>
              </w:rPr>
            </w:pPr>
            <w:ins w:id="2586" w:author="Author">
              <w:r w:rsidRPr="00E73B40">
                <w:rPr>
                  <w:color w:val="auto"/>
                  <w:sz w:val="20"/>
                  <w:szCs w:val="20"/>
                  <w:lang w:val="en-IE"/>
                </w:rPr>
                <w:t>Agent in Shop</w:t>
              </w:r>
            </w:ins>
          </w:p>
        </w:tc>
      </w:tr>
      <w:tr w:rsidR="00AA72F6" w:rsidRPr="00E73B40" w14:paraId="3B51C328" w14:textId="77777777" w:rsidTr="00587534">
        <w:trPr>
          <w:trHeight w:hRule="exact" w:val="397"/>
          <w:ins w:id="2587"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88" w:author="Author"/>
                <w:color w:val="auto"/>
                <w:sz w:val="20"/>
                <w:szCs w:val="20"/>
                <w:lang w:val="en-IE"/>
              </w:rPr>
            </w:pPr>
            <w:ins w:id="2589"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90" w:author="Author"/>
                <w:color w:val="auto"/>
                <w:sz w:val="20"/>
                <w:szCs w:val="20"/>
                <w:lang w:val="en-IE"/>
              </w:rPr>
            </w:pPr>
            <w:ins w:id="2591" w:author="Author">
              <w:r w:rsidRPr="00E73B40">
                <w:rPr>
                  <w:color w:val="auto"/>
                  <w:sz w:val="20"/>
                  <w:szCs w:val="20"/>
                  <w:lang w:val="en-IE"/>
                </w:rPr>
                <w:t>UFE</w:t>
              </w:r>
            </w:ins>
          </w:p>
        </w:tc>
      </w:tr>
      <w:tr w:rsidR="00AA72F6" w:rsidRPr="00E73B40" w14:paraId="7F44937B" w14:textId="77777777" w:rsidTr="00587534">
        <w:trPr>
          <w:trHeight w:val="440"/>
          <w:ins w:id="2592"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3" w:author="Author"/>
                <w:color w:val="auto"/>
                <w:sz w:val="20"/>
                <w:szCs w:val="20"/>
                <w:lang w:val="en-IE"/>
              </w:rPr>
            </w:pPr>
            <w:ins w:id="2594"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5" w:author="Author"/>
                <w:color w:val="auto"/>
                <w:sz w:val="20"/>
                <w:szCs w:val="20"/>
                <w:lang w:val="en-IE"/>
              </w:rPr>
            </w:pPr>
            <w:ins w:id="2596" w:author="Author">
              <w:r>
                <w:rPr>
                  <w:color w:val="auto"/>
                  <w:sz w:val="20"/>
                  <w:szCs w:val="20"/>
                  <w:lang w:val="en-IE"/>
                </w:rPr>
                <w:t>Component management confirmation</w:t>
              </w:r>
            </w:ins>
          </w:p>
        </w:tc>
      </w:tr>
      <w:tr w:rsidR="00AA72F6" w:rsidRPr="00E73B40" w14:paraId="0BD4EFAD" w14:textId="77777777" w:rsidTr="00587534">
        <w:trPr>
          <w:trHeight w:val="440"/>
          <w:ins w:id="2597"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598" w:author="Author"/>
                <w:b w:val="0"/>
                <w:color w:val="auto"/>
                <w:sz w:val="20"/>
                <w:szCs w:val="20"/>
                <w:lang w:val="en-IE"/>
              </w:rPr>
            </w:pPr>
            <w:ins w:id="2599"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0" w:author="Author"/>
                <w:color w:val="auto"/>
                <w:sz w:val="20"/>
                <w:szCs w:val="20"/>
                <w:lang w:val="en-IE"/>
              </w:rPr>
            </w:pPr>
            <w:ins w:id="2601"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2" w:author="Author"/>
                <w:color w:val="auto"/>
                <w:sz w:val="20"/>
                <w:szCs w:val="20"/>
                <w:lang w:val="en-IE"/>
              </w:rPr>
            </w:pPr>
            <w:ins w:id="2603"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4" w:author="Author"/>
                <w:color w:val="auto"/>
                <w:sz w:val="20"/>
                <w:szCs w:val="20"/>
                <w:lang w:val="en-IE"/>
              </w:rPr>
            </w:pPr>
            <w:ins w:id="2605"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6" w:author="Author"/>
                <w:color w:val="auto"/>
                <w:sz w:val="20"/>
                <w:szCs w:val="20"/>
                <w:lang w:val="en-IE"/>
              </w:rPr>
            </w:pPr>
            <w:ins w:id="2607"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8" w:author="Author"/>
                <w:del w:id="2609" w:author="Author"/>
                <w:color w:val="auto"/>
                <w:sz w:val="20"/>
                <w:szCs w:val="18"/>
                <w:lang w:val="en-IE" w:eastAsia="en-US"/>
              </w:rPr>
            </w:pPr>
            <w:ins w:id="2610"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11" w:author="Author"/>
                <w:color w:val="auto"/>
                <w:sz w:val="20"/>
                <w:szCs w:val="20"/>
                <w:lang w:val="en-IE"/>
              </w:rPr>
            </w:pPr>
            <w:ins w:id="2612" w:author="Author">
              <w:del w:id="2613"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4"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15" w:author="Author"/>
                <w:color w:val="auto"/>
                <w:sz w:val="20"/>
                <w:szCs w:val="20"/>
                <w:lang w:val="en-IE"/>
              </w:rPr>
            </w:pPr>
            <w:ins w:id="2616"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17"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18" w:author="Author"/>
                <w:b/>
                <w:color w:val="auto"/>
                <w:sz w:val="18"/>
                <w:szCs w:val="18"/>
                <w:lang w:val="en-IE" w:eastAsia="en-US"/>
              </w:rPr>
            </w:pPr>
            <w:ins w:id="2619"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20" w:author="Author"/>
                <w:b/>
                <w:color w:val="auto"/>
                <w:sz w:val="18"/>
                <w:szCs w:val="18"/>
                <w:lang w:val="en-IE" w:eastAsia="en-US"/>
              </w:rPr>
            </w:pPr>
            <w:ins w:id="2621" w:author="Author">
              <w:r w:rsidRPr="00E73B40">
                <w:rPr>
                  <w:b/>
                  <w:color w:val="auto"/>
                  <w:sz w:val="18"/>
                  <w:szCs w:val="18"/>
                  <w:lang w:val="en-IE"/>
                </w:rPr>
                <w:t>Messages (Error &amp; Warnings)</w:t>
              </w:r>
            </w:ins>
          </w:p>
        </w:tc>
      </w:tr>
      <w:tr w:rsidR="00587534" w:rsidRPr="00E73B40" w14:paraId="4D1C5BBC" w14:textId="77777777" w:rsidTr="00587534">
        <w:trPr>
          <w:trHeight w:val="440"/>
          <w:ins w:id="2622"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3"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4" w:author="Author"/>
                <w:color w:val="439782"/>
                <w:sz w:val="20"/>
                <w:szCs w:val="18"/>
                <w:lang w:val="en-IE" w:eastAsia="en-US"/>
              </w:rPr>
            </w:pPr>
            <w:r>
              <w:rPr>
                <w:color w:val="439782"/>
                <w:sz w:val="20"/>
                <w:szCs w:val="18"/>
                <w:lang w:val="en-IE" w:eastAsia="en-US"/>
              </w:rPr>
              <w:t>7</w:t>
            </w:r>
            <w:ins w:id="2625"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6" w:author="Author"/>
                <w:color w:val="auto"/>
                <w:sz w:val="20"/>
                <w:szCs w:val="18"/>
                <w:lang w:val="en-IE" w:eastAsia="en-US"/>
              </w:rPr>
            </w:pPr>
            <w:ins w:id="2627"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8" w:author="Author"/>
                <w:color w:val="auto"/>
                <w:sz w:val="20"/>
                <w:szCs w:val="18"/>
                <w:lang w:val="en-IE" w:eastAsia="en-US"/>
              </w:rPr>
            </w:pPr>
            <w:ins w:id="2629"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0" w:author="Author"/>
                <w:color w:val="auto"/>
                <w:sz w:val="20"/>
                <w:szCs w:val="18"/>
                <w:lang w:val="en-IE" w:eastAsia="en-US"/>
              </w:rPr>
            </w:pPr>
            <w:ins w:id="2631"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2" w:author="Author"/>
                <w:color w:val="auto"/>
                <w:sz w:val="20"/>
                <w:szCs w:val="18"/>
                <w:lang w:val="en-IE" w:eastAsia="en-US"/>
              </w:rPr>
            </w:pPr>
            <w:ins w:id="2633"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4" w:author="Author"/>
                <w:color w:val="auto"/>
                <w:sz w:val="20"/>
                <w:szCs w:val="18"/>
                <w:lang w:val="en-IE" w:eastAsia="en-US"/>
              </w:rPr>
            </w:pPr>
            <w:ins w:id="2635"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36" w:author="Author"/>
                <w:color w:val="auto"/>
                <w:sz w:val="20"/>
                <w:szCs w:val="18"/>
                <w:lang w:val="en-IE" w:eastAsia="en-US"/>
              </w:rPr>
            </w:pPr>
            <w:ins w:id="2637"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8" w:author="Author"/>
                <w:color w:val="auto"/>
                <w:sz w:val="20"/>
                <w:szCs w:val="18"/>
                <w:lang w:val="en-IE" w:eastAsia="en-US"/>
              </w:rPr>
            </w:pPr>
            <w:ins w:id="2639"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0" w:author="Author"/>
                <w:color w:val="auto"/>
                <w:sz w:val="20"/>
                <w:szCs w:val="18"/>
                <w:lang w:val="en-IE" w:eastAsia="en-US"/>
              </w:rPr>
            </w:pPr>
            <w:ins w:id="2641"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42" w:author="Author"/>
                <w:color w:val="auto"/>
                <w:sz w:val="20"/>
                <w:szCs w:val="18"/>
                <w:lang w:val="en-IE" w:eastAsia="en-US"/>
              </w:rPr>
            </w:pPr>
            <w:ins w:id="2643" w:author="Author">
              <w:r w:rsidRPr="00E73B40">
                <w:rPr>
                  <w:color w:val="auto"/>
                  <w:sz w:val="20"/>
                  <w:szCs w:val="18"/>
                  <w:lang w:val="en-IE" w:eastAsia="en-US"/>
                </w:rPr>
                <w:t>-</w:t>
              </w:r>
            </w:ins>
          </w:p>
        </w:tc>
      </w:tr>
      <w:tr w:rsidR="00587534" w:rsidRPr="00E73B40" w14:paraId="52BD30CC" w14:textId="77777777" w:rsidTr="00587534">
        <w:trPr>
          <w:trHeight w:val="440"/>
          <w:ins w:id="2644"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45"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6" w:author="Author"/>
                <w:color w:val="439782"/>
                <w:sz w:val="20"/>
                <w:szCs w:val="18"/>
                <w:lang w:val="en-IE" w:eastAsia="en-US"/>
              </w:rPr>
            </w:pPr>
            <w:r>
              <w:rPr>
                <w:color w:val="439782"/>
                <w:sz w:val="20"/>
                <w:szCs w:val="18"/>
                <w:lang w:val="en-IE" w:eastAsia="en-US"/>
              </w:rPr>
              <w:t>7</w:t>
            </w:r>
            <w:ins w:id="2647"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8" w:author="Author"/>
                <w:color w:val="auto"/>
                <w:szCs w:val="16"/>
                <w:lang w:val="en-IE" w:eastAsia="en-US"/>
              </w:rPr>
            </w:pPr>
            <w:ins w:id="2649"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0" w:author="Author"/>
                <w:color w:val="auto"/>
                <w:szCs w:val="16"/>
                <w:lang w:val="en-IE" w:eastAsia="en-US"/>
              </w:rPr>
            </w:pPr>
            <w:ins w:id="2651"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2" w:author="Author"/>
                <w:color w:val="auto"/>
                <w:szCs w:val="16"/>
                <w:lang w:val="en-IE" w:eastAsia="en-US"/>
              </w:rPr>
            </w:pPr>
            <w:ins w:id="2653"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4" w:author="Author"/>
                <w:color w:val="auto"/>
                <w:szCs w:val="16"/>
                <w:lang w:val="en-IE" w:eastAsia="en-US"/>
              </w:rPr>
            </w:pPr>
            <w:ins w:id="2655"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6" w:author="Author"/>
                <w:color w:val="auto"/>
                <w:szCs w:val="16"/>
                <w:lang w:val="en-IE" w:eastAsia="en-US"/>
              </w:rPr>
            </w:pPr>
            <w:ins w:id="2657"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8" w:author="Author"/>
                <w:color w:val="auto"/>
                <w:szCs w:val="16"/>
                <w:lang w:val="en-IE" w:eastAsia="en-US"/>
              </w:rPr>
            </w:pPr>
            <w:ins w:id="2659"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0" w:author="Author"/>
                <w:color w:val="auto"/>
                <w:szCs w:val="16"/>
                <w:lang w:val="en-IE" w:eastAsia="en-US"/>
              </w:rPr>
            </w:pPr>
            <w:ins w:id="2661"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2" w:author="Author"/>
                <w:color w:val="auto"/>
                <w:szCs w:val="16"/>
                <w:lang w:val="en-IE" w:eastAsia="en-US"/>
              </w:rPr>
            </w:pPr>
            <w:ins w:id="2663"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4" w:author="Author"/>
                <w:color w:val="auto"/>
                <w:szCs w:val="16"/>
                <w:lang w:val="en-IE" w:eastAsia="en-US"/>
              </w:rPr>
            </w:pPr>
            <w:ins w:id="2665"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6" w:author="Author"/>
                <w:color w:val="auto"/>
                <w:szCs w:val="16"/>
                <w:lang w:val="en-IE" w:eastAsia="en-US"/>
              </w:rPr>
            </w:pPr>
            <w:ins w:id="2667"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8" w:author="Author"/>
                <w:color w:val="auto"/>
                <w:szCs w:val="16"/>
                <w:lang w:val="en-IE" w:eastAsia="en-US"/>
              </w:rPr>
            </w:pPr>
            <w:ins w:id="2669"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0" w:author="Author"/>
                <w:color w:val="auto"/>
                <w:szCs w:val="16"/>
                <w:lang w:val="en-IE" w:eastAsia="en-US"/>
              </w:rPr>
            </w:pPr>
            <w:ins w:id="2671"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2" w:author="Author"/>
                <w:color w:val="auto"/>
                <w:szCs w:val="16"/>
                <w:lang w:val="en-IE" w:eastAsia="en-US"/>
              </w:rPr>
            </w:pPr>
            <w:ins w:id="2673"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4" w:author="Author"/>
                <w:color w:val="auto"/>
                <w:szCs w:val="16"/>
                <w:lang w:val="en-IE" w:eastAsia="en-US"/>
              </w:rPr>
            </w:pPr>
            <w:ins w:id="2675"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6" w:author="Author"/>
                <w:color w:val="auto"/>
                <w:szCs w:val="16"/>
                <w:lang w:val="en-IE" w:eastAsia="en-US"/>
              </w:rPr>
            </w:pPr>
            <w:ins w:id="2677"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8" w:author="Author"/>
                <w:color w:val="auto"/>
                <w:szCs w:val="16"/>
                <w:lang w:val="en-IE" w:eastAsia="en-US"/>
              </w:rPr>
            </w:pPr>
            <w:ins w:id="2679"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0" w:author="Author"/>
                <w:color w:val="auto"/>
                <w:szCs w:val="16"/>
                <w:lang w:val="en-IE" w:eastAsia="en-US"/>
              </w:rPr>
            </w:pPr>
            <w:ins w:id="2681"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2" w:author="Author"/>
                <w:color w:val="auto"/>
                <w:szCs w:val="16"/>
                <w:lang w:val="en-US" w:eastAsia="en-US"/>
              </w:rPr>
            </w:pPr>
            <w:ins w:id="2683"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4" w:author="Author"/>
                <w:color w:val="auto"/>
                <w:szCs w:val="16"/>
                <w:lang w:val="en-IE" w:eastAsia="en-US"/>
              </w:rPr>
            </w:pPr>
            <w:ins w:id="2685"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6" w:author="Author"/>
                <w:color w:val="auto"/>
                <w:szCs w:val="16"/>
                <w:lang w:val="en-IE" w:eastAsia="en-US"/>
              </w:rPr>
            </w:pPr>
            <w:ins w:id="2687"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8" w:author="Author"/>
                <w:color w:val="auto"/>
                <w:szCs w:val="16"/>
                <w:lang w:val="en-IE" w:eastAsia="en-US"/>
              </w:rPr>
            </w:pPr>
            <w:ins w:id="2689"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0" w:author="Author"/>
                <w:color w:val="auto"/>
                <w:szCs w:val="16"/>
                <w:lang w:val="en-IE" w:eastAsia="en-US"/>
              </w:rPr>
            </w:pPr>
            <w:ins w:id="2691"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2" w:author="Author"/>
                <w:color w:val="auto"/>
                <w:szCs w:val="16"/>
                <w:lang w:val="en-IE" w:eastAsia="en-US"/>
              </w:rPr>
            </w:pPr>
            <w:ins w:id="2693"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4" w:author="Author"/>
                <w:color w:val="auto"/>
                <w:sz w:val="17"/>
                <w:szCs w:val="17"/>
                <w:lang w:val="en-IE" w:eastAsia="en-US"/>
              </w:rPr>
            </w:pPr>
            <w:ins w:id="2695"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696"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97" w:author="Author"/>
                <w:color w:val="auto"/>
                <w:sz w:val="20"/>
                <w:szCs w:val="18"/>
                <w:lang w:val="en-IE" w:eastAsia="en-US"/>
              </w:rPr>
            </w:pPr>
            <w:ins w:id="2698" w:author="Author">
              <w:r w:rsidRPr="00E73B40">
                <w:rPr>
                  <w:color w:val="auto"/>
                  <w:sz w:val="20"/>
                  <w:szCs w:val="18"/>
                  <w:lang w:val="en-IE" w:eastAsia="en-US"/>
                </w:rPr>
                <w:t>-</w:t>
              </w:r>
            </w:ins>
          </w:p>
        </w:tc>
      </w:tr>
      <w:tr w:rsidR="00587534" w:rsidRPr="00E73B40" w14:paraId="3AA66AE8" w14:textId="77777777" w:rsidTr="00587534">
        <w:trPr>
          <w:trHeight w:val="440"/>
          <w:ins w:id="2699"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700"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1" w:author="Author"/>
                <w:color w:val="439782"/>
                <w:sz w:val="20"/>
                <w:szCs w:val="18"/>
                <w:lang w:val="en-IE" w:eastAsia="en-US"/>
              </w:rPr>
            </w:pPr>
            <w:r>
              <w:rPr>
                <w:color w:val="439782"/>
                <w:sz w:val="20"/>
                <w:szCs w:val="18"/>
                <w:lang w:val="en-IE" w:eastAsia="en-US"/>
              </w:rPr>
              <w:t>7</w:t>
            </w:r>
            <w:ins w:id="2702"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3" w:author="Author"/>
                <w:color w:val="auto"/>
                <w:sz w:val="20"/>
                <w:szCs w:val="18"/>
                <w:lang w:val="en-IE" w:eastAsia="en-US"/>
              </w:rPr>
            </w:pPr>
            <w:ins w:id="2704"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5" w:author="Author"/>
                <w:color w:val="auto"/>
                <w:sz w:val="20"/>
                <w:szCs w:val="18"/>
                <w:lang w:val="en-IE" w:eastAsia="en-US"/>
              </w:rPr>
            </w:pPr>
            <w:ins w:id="2706"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7" w:author="Author"/>
                <w:color w:val="auto"/>
                <w:sz w:val="20"/>
                <w:szCs w:val="18"/>
                <w:lang w:val="en-IE" w:eastAsia="en-US"/>
              </w:rPr>
            </w:pPr>
            <w:ins w:id="2708"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9" w:author="Author"/>
                <w:color w:val="auto"/>
                <w:sz w:val="20"/>
                <w:szCs w:val="18"/>
                <w:lang w:val="en-IE" w:eastAsia="en-US"/>
              </w:rPr>
            </w:pPr>
            <w:ins w:id="2710"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1" w:author="Author"/>
                <w:color w:val="auto"/>
                <w:sz w:val="20"/>
                <w:szCs w:val="18"/>
                <w:lang w:val="en-IE" w:eastAsia="en-US"/>
              </w:rPr>
            </w:pPr>
            <w:ins w:id="2712"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3" w:author="Author"/>
                <w:color w:val="auto"/>
                <w:sz w:val="20"/>
                <w:szCs w:val="18"/>
                <w:lang w:val="en-IE" w:eastAsia="en-US"/>
              </w:rPr>
            </w:pPr>
            <w:ins w:id="2714"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5" w:author="Author"/>
                <w:del w:id="2716" w:author="Author"/>
                <w:color w:val="auto"/>
                <w:sz w:val="20"/>
                <w:szCs w:val="18"/>
                <w:lang w:val="en-IE" w:eastAsia="en-US"/>
              </w:rPr>
            </w:pPr>
            <w:ins w:id="2717"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8" w:author="Author"/>
                <w:color w:val="439782"/>
                <w:sz w:val="20"/>
                <w:szCs w:val="18"/>
                <w:lang w:val="en-IE" w:eastAsia="en-US"/>
              </w:rPr>
            </w:pPr>
            <w:ins w:id="2719" w:author="Author">
              <w:del w:id="2720"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1" w:author="Author"/>
                <w:color w:val="auto"/>
                <w:sz w:val="20"/>
                <w:szCs w:val="18"/>
                <w:lang w:val="en-IE" w:eastAsia="en-US"/>
              </w:rPr>
            </w:pPr>
            <w:ins w:id="2722"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3"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4"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25"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6" w:author="Author"/>
                <w:color w:val="439782"/>
                <w:sz w:val="20"/>
                <w:szCs w:val="18"/>
                <w:lang w:val="en-IE" w:eastAsia="en-US"/>
              </w:rPr>
            </w:pPr>
            <w:ins w:id="2727"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8" w:author="Author"/>
                <w:color w:val="auto"/>
                <w:sz w:val="20"/>
                <w:szCs w:val="18"/>
                <w:lang w:val="en-IE" w:eastAsia="en-US"/>
              </w:rPr>
            </w:pPr>
            <w:ins w:id="2729"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0" w:author="Author"/>
                <w:color w:val="auto"/>
                <w:sz w:val="20"/>
                <w:szCs w:val="18"/>
                <w:lang w:val="en-IE" w:eastAsia="en-US"/>
              </w:rPr>
            </w:pPr>
            <w:ins w:id="2731"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2" w:author="Author"/>
                <w:color w:val="439782"/>
                <w:sz w:val="20"/>
                <w:szCs w:val="18"/>
                <w:lang w:val="en-IE" w:eastAsia="en-US"/>
              </w:rPr>
            </w:pPr>
            <w:ins w:id="2733"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4" w:author="Author"/>
                <w:color w:val="auto"/>
                <w:sz w:val="20"/>
                <w:szCs w:val="18"/>
                <w:lang w:val="en-IE" w:eastAsia="en-US"/>
              </w:rPr>
            </w:pPr>
            <w:ins w:id="2735"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36" w:author="Author"/>
          <w:b/>
          <w:lang w:val="en-IE"/>
        </w:rPr>
      </w:pPr>
      <w:del w:id="2737"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38"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39"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0" w:author="Author"/>
                <w:color w:val="439782"/>
                <w:sz w:val="20"/>
                <w:szCs w:val="18"/>
                <w:lang w:val="en-IE" w:eastAsia="en-US"/>
              </w:rPr>
            </w:pPr>
            <w:r>
              <w:rPr>
                <w:color w:val="439782"/>
                <w:sz w:val="20"/>
                <w:szCs w:val="18"/>
                <w:lang w:val="en-IE" w:eastAsia="en-US"/>
              </w:rPr>
              <w:t>9</w:t>
            </w:r>
            <w:ins w:id="2741"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2" w:author="Author"/>
                <w:color w:val="auto"/>
                <w:sz w:val="20"/>
                <w:szCs w:val="18"/>
                <w:lang w:val="en-IE" w:eastAsia="en-US"/>
              </w:rPr>
            </w:pPr>
            <w:ins w:id="2743" w:author="Author">
              <w:r w:rsidRPr="002159A9">
                <w:rPr>
                  <w:color w:val="auto"/>
                  <w:sz w:val="20"/>
                  <w:szCs w:val="18"/>
                  <w:lang w:val="en-IE" w:eastAsia="en-US"/>
                </w:rPr>
                <w:t>UFE will get from UFE Catalogue the structure of the offer that the user select</w:t>
              </w:r>
            </w:ins>
            <w:del w:id="2744" w:author="Author">
              <w:r w:rsidR="00473A21" w:rsidRPr="002159A9" w:rsidDel="00280460">
                <w:rPr>
                  <w:color w:val="auto"/>
                  <w:sz w:val="20"/>
                  <w:szCs w:val="18"/>
                  <w:lang w:val="en-IE" w:eastAsia="en-US"/>
                </w:rPr>
                <w:delText>-</w:delText>
              </w:r>
            </w:del>
            <w:ins w:id="2745"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6" w:author="Author"/>
                <w:color w:val="auto"/>
                <w:sz w:val="20"/>
                <w:szCs w:val="18"/>
                <w:lang w:val="en-IE" w:eastAsia="en-US"/>
              </w:rPr>
            </w:pPr>
            <w:ins w:id="2747"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8" w:author="Author"/>
                <w:color w:val="auto"/>
                <w:sz w:val="20"/>
                <w:szCs w:val="18"/>
                <w:lang w:val="en-IE" w:eastAsia="en-US"/>
              </w:rPr>
            </w:pPr>
            <w:ins w:id="2749"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50"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51" w:name="_Alternative_Activity_10_1"/>
      <w:bookmarkEnd w:id="2751"/>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52" w:author="Author"/>
          <w:lang w:val="en-IE"/>
        </w:rPr>
      </w:pPr>
      <w:del w:id="2753" w:author="Author">
        <w:r w:rsidRPr="00E73B40" w:rsidDel="00A33BFB">
          <w:rPr>
            <w:lang w:val="en-IE"/>
          </w:rPr>
          <w:lastRenderedPageBreak/>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55" w:author="Author"/>
                <w:b w:val="0"/>
                <w:sz w:val="20"/>
                <w:szCs w:val="20"/>
                <w:lang w:val="en-IE"/>
              </w:rPr>
            </w:pPr>
            <w:del w:id="2756" w:author="Author">
              <w:r w:rsidRPr="00E73B40" w:rsidDel="00A33BFB">
                <w:rPr>
                  <w:sz w:val="20"/>
                  <w:szCs w:val="20"/>
                  <w:lang w:val="en-IE"/>
                </w:rPr>
                <w:delText>Activity Specification</w:delText>
              </w:r>
            </w:del>
          </w:p>
        </w:tc>
      </w:tr>
      <w:tr w:rsidR="006E4F98" w:rsidRPr="00E73B40" w:rsidDel="00A33BFB" w14:paraId="1A46694D" w14:textId="77607366" w:rsidTr="00B55782">
        <w:trPr>
          <w:trHeight w:hRule="exact" w:val="756"/>
          <w:del w:id="275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58" w:author="Author"/>
                <w:color w:val="auto"/>
                <w:sz w:val="20"/>
                <w:szCs w:val="20"/>
                <w:lang w:val="en-IE"/>
              </w:rPr>
            </w:pPr>
            <w:del w:id="2759"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0" w:author="Author"/>
                <w:color w:val="auto"/>
                <w:sz w:val="20"/>
                <w:szCs w:val="20"/>
                <w:lang w:val="en-IE"/>
              </w:rPr>
            </w:pPr>
            <w:del w:id="2761"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2" w:author="Author"/>
                <w:color w:val="auto"/>
                <w:sz w:val="20"/>
                <w:szCs w:val="20"/>
                <w:lang w:val="en-IE"/>
              </w:rPr>
            </w:pPr>
            <w:del w:id="2763"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65" w:author="Author"/>
                <w:color w:val="auto"/>
                <w:sz w:val="20"/>
                <w:szCs w:val="20"/>
                <w:lang w:val="en-IE"/>
              </w:rPr>
            </w:pPr>
            <w:del w:id="2766"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7" w:author="Author"/>
                <w:color w:val="auto"/>
                <w:sz w:val="20"/>
                <w:szCs w:val="20"/>
                <w:lang w:val="en-IE"/>
              </w:rPr>
            </w:pPr>
            <w:del w:id="2768"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69"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70" w:author="Author"/>
                <w:color w:val="auto"/>
                <w:sz w:val="20"/>
                <w:szCs w:val="20"/>
                <w:lang w:val="en-IE"/>
              </w:rPr>
            </w:pPr>
            <w:del w:id="2771"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2" w:author="Author"/>
                <w:color w:val="auto"/>
                <w:sz w:val="20"/>
                <w:szCs w:val="20"/>
                <w:lang w:val="en-IE"/>
              </w:rPr>
            </w:pPr>
            <w:del w:id="2773"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4"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75" w:author="Author"/>
                <w:b w:val="0"/>
                <w:color w:val="auto"/>
                <w:sz w:val="20"/>
                <w:szCs w:val="20"/>
                <w:lang w:val="en-IE"/>
              </w:rPr>
            </w:pPr>
            <w:del w:id="2776"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7" w:author="Author"/>
                <w:color w:val="auto"/>
                <w:sz w:val="20"/>
                <w:szCs w:val="20"/>
                <w:lang w:val="en-IE"/>
              </w:rPr>
            </w:pPr>
            <w:del w:id="2778"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9" w:author="Author"/>
                <w:color w:val="auto"/>
                <w:sz w:val="20"/>
                <w:szCs w:val="20"/>
                <w:lang w:val="en-IE"/>
              </w:rPr>
            </w:pPr>
            <w:del w:id="2780"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81" w:author="Author"/>
                <w:color w:val="auto"/>
                <w:sz w:val="20"/>
                <w:szCs w:val="20"/>
                <w:lang w:val="en-IE"/>
              </w:rPr>
            </w:pPr>
            <w:del w:id="2782" w:author="Author">
              <w:r w:rsidRPr="00E73B40" w:rsidDel="00A33BFB">
                <w:rPr>
                  <w:color w:val="auto"/>
                  <w:sz w:val="20"/>
                  <w:szCs w:val="20"/>
                  <w:lang w:val="en-IE"/>
                </w:rPr>
                <w:delText>Note: this activity is only available if the chosen bundle</w:delText>
              </w:r>
            </w:del>
            <w:ins w:id="2783" w:author="Author">
              <w:del w:id="2784" w:author="Author">
                <w:r w:rsidR="000B0119" w:rsidDel="00A33BFB">
                  <w:rPr>
                    <w:color w:val="auto"/>
                    <w:sz w:val="20"/>
                    <w:szCs w:val="20"/>
                    <w:lang w:val="en-IE"/>
                  </w:rPr>
                  <w:delText>any fixed service</w:delText>
                </w:r>
              </w:del>
            </w:ins>
            <w:del w:id="2785"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8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87" w:author="Author"/>
                <w:color w:val="auto"/>
                <w:sz w:val="20"/>
                <w:szCs w:val="20"/>
                <w:lang w:val="en-IE"/>
              </w:rPr>
            </w:pPr>
            <w:del w:id="2788"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89" w:author="Author"/>
                <w:b/>
                <w:color w:val="auto"/>
                <w:sz w:val="18"/>
                <w:szCs w:val="18"/>
                <w:lang w:val="en-IE" w:eastAsia="en-US"/>
              </w:rPr>
            </w:pPr>
            <w:del w:id="2790"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91" w:author="Author"/>
                <w:b/>
                <w:color w:val="auto"/>
                <w:sz w:val="18"/>
                <w:szCs w:val="18"/>
                <w:lang w:val="en-IE" w:eastAsia="en-US"/>
              </w:rPr>
            </w:pPr>
            <w:del w:id="2792"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4"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795" w:author="Author"/>
                <w:color w:val="auto"/>
                <w:sz w:val="20"/>
                <w:szCs w:val="18"/>
                <w:lang w:val="en-IE" w:eastAsia="en-US"/>
              </w:rPr>
            </w:pPr>
            <w:del w:id="2796"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7" w:author="Author"/>
                <w:color w:val="auto"/>
                <w:sz w:val="20"/>
                <w:szCs w:val="18"/>
                <w:lang w:val="en-IE" w:eastAsia="en-US"/>
              </w:rPr>
            </w:pPr>
            <w:del w:id="2798"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799" w:author="Author"/>
          <w:lang w:val="en-IE"/>
        </w:rPr>
      </w:pPr>
      <w:bookmarkStart w:id="2800" w:name="_Ref450902965"/>
      <w:ins w:id="2801"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80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3" w:author="Author"/>
                <w:b w:val="0"/>
                <w:sz w:val="20"/>
                <w:szCs w:val="20"/>
                <w:lang w:val="en-IE"/>
              </w:rPr>
            </w:pPr>
            <w:ins w:id="2804" w:author="Author">
              <w:r w:rsidRPr="00E73B40">
                <w:rPr>
                  <w:sz w:val="20"/>
                  <w:szCs w:val="20"/>
                  <w:lang w:val="en-IE"/>
                </w:rPr>
                <w:t>Activity Specification</w:t>
              </w:r>
            </w:ins>
          </w:p>
        </w:tc>
      </w:tr>
      <w:tr w:rsidR="00675B3F" w:rsidRPr="00E73B40" w14:paraId="0AEA9C76" w14:textId="77777777" w:rsidTr="00910E24">
        <w:trPr>
          <w:trHeight w:hRule="exact" w:val="756"/>
          <w:ins w:id="28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06" w:author="Author"/>
                <w:color w:val="auto"/>
                <w:sz w:val="20"/>
                <w:szCs w:val="20"/>
                <w:lang w:val="en-IE"/>
              </w:rPr>
            </w:pPr>
            <w:ins w:id="2807"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8" w:author="Author"/>
                <w:color w:val="auto"/>
                <w:sz w:val="20"/>
                <w:szCs w:val="20"/>
                <w:lang w:val="en-IE"/>
              </w:rPr>
            </w:pPr>
            <w:ins w:id="2809"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0" w:author="Author"/>
                <w:color w:val="auto"/>
                <w:sz w:val="20"/>
                <w:szCs w:val="20"/>
                <w:lang w:val="en-IE"/>
              </w:rPr>
            </w:pPr>
            <w:ins w:id="2811" w:author="Author">
              <w:r w:rsidRPr="00E73B40">
                <w:rPr>
                  <w:color w:val="auto"/>
                  <w:sz w:val="20"/>
                  <w:szCs w:val="20"/>
                  <w:lang w:val="en-IE"/>
                </w:rPr>
                <w:t>Agent in Shop</w:t>
              </w:r>
            </w:ins>
          </w:p>
        </w:tc>
      </w:tr>
      <w:tr w:rsidR="00675B3F" w:rsidRPr="00E73B40" w14:paraId="15914343" w14:textId="77777777" w:rsidTr="00910E24">
        <w:trPr>
          <w:trHeight w:hRule="exact" w:val="397"/>
          <w:ins w:id="28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3" w:author="Author"/>
                <w:color w:val="auto"/>
                <w:sz w:val="20"/>
                <w:szCs w:val="20"/>
                <w:lang w:val="en-IE"/>
              </w:rPr>
            </w:pPr>
            <w:ins w:id="2814"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5" w:author="Author"/>
                <w:color w:val="auto"/>
                <w:sz w:val="20"/>
                <w:szCs w:val="20"/>
                <w:lang w:val="en-IE"/>
              </w:rPr>
            </w:pPr>
            <w:ins w:id="2816" w:author="Author">
              <w:r w:rsidRPr="00E73B40">
                <w:rPr>
                  <w:color w:val="auto"/>
                  <w:sz w:val="20"/>
                  <w:szCs w:val="20"/>
                  <w:lang w:val="en-IE"/>
                </w:rPr>
                <w:t>UFE</w:t>
              </w:r>
            </w:ins>
          </w:p>
        </w:tc>
      </w:tr>
      <w:tr w:rsidR="00675B3F" w:rsidRPr="00E73B40" w14:paraId="1E75ED55" w14:textId="77777777" w:rsidTr="00910E24">
        <w:trPr>
          <w:trHeight w:val="440"/>
          <w:ins w:id="2817"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18" w:author="Author"/>
                <w:color w:val="auto"/>
                <w:sz w:val="20"/>
                <w:szCs w:val="20"/>
                <w:lang w:val="en-IE"/>
              </w:rPr>
            </w:pPr>
            <w:ins w:id="2819"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0" w:author="Author"/>
                <w:color w:val="auto"/>
                <w:sz w:val="20"/>
                <w:szCs w:val="20"/>
                <w:lang w:val="en-IE"/>
              </w:rPr>
            </w:pPr>
            <w:ins w:id="2821" w:author="Author">
              <w:r>
                <w:rPr>
                  <w:color w:val="auto"/>
                  <w:sz w:val="20"/>
                  <w:szCs w:val="20"/>
                  <w:lang w:val="en-IE"/>
                </w:rPr>
                <w:t>Equipment’s Component</w:t>
              </w:r>
            </w:ins>
          </w:p>
        </w:tc>
      </w:tr>
      <w:tr w:rsidR="00675B3F" w:rsidRPr="00E73B40" w14:paraId="25459B3E" w14:textId="77777777" w:rsidTr="00910E24">
        <w:trPr>
          <w:trHeight w:val="440"/>
          <w:ins w:id="2822"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3" w:author="Author"/>
                <w:b w:val="0"/>
                <w:color w:val="auto"/>
                <w:sz w:val="20"/>
                <w:szCs w:val="20"/>
                <w:lang w:val="en-IE"/>
              </w:rPr>
            </w:pPr>
            <w:ins w:id="2824"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5" w:author="Author"/>
                <w:color w:val="auto"/>
                <w:sz w:val="20"/>
                <w:szCs w:val="20"/>
                <w:lang w:val="en-IE"/>
              </w:rPr>
            </w:pPr>
            <w:ins w:id="2826"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2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28" w:author="Author"/>
                <w:color w:val="auto"/>
                <w:sz w:val="20"/>
                <w:szCs w:val="20"/>
                <w:lang w:val="en-IE"/>
              </w:rPr>
            </w:pPr>
            <w:ins w:id="2829"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30"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31" w:author="Author"/>
                <w:b/>
                <w:color w:val="auto"/>
                <w:sz w:val="18"/>
                <w:szCs w:val="18"/>
                <w:lang w:val="en-IE" w:eastAsia="en-US"/>
              </w:rPr>
            </w:pPr>
            <w:ins w:id="2832"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3" w:author="Author"/>
                <w:b/>
                <w:color w:val="auto"/>
                <w:sz w:val="18"/>
                <w:szCs w:val="18"/>
                <w:lang w:val="en-IE" w:eastAsia="en-US"/>
              </w:rPr>
            </w:pPr>
            <w:ins w:id="2834" w:author="Author">
              <w:r w:rsidRPr="00E73B40">
                <w:rPr>
                  <w:b/>
                  <w:color w:val="auto"/>
                  <w:sz w:val="18"/>
                  <w:szCs w:val="18"/>
                  <w:lang w:val="en-IE"/>
                </w:rPr>
                <w:t>Messages (Error &amp; Warnings)</w:t>
              </w:r>
            </w:ins>
          </w:p>
        </w:tc>
      </w:tr>
      <w:tr w:rsidR="00D8598F" w:rsidRPr="00E73B40" w14:paraId="0B9089D9" w14:textId="77777777" w:rsidTr="00910E24">
        <w:trPr>
          <w:trHeight w:val="440"/>
          <w:ins w:id="28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36"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7" w:author="Author"/>
                <w:color w:val="439782"/>
                <w:sz w:val="20"/>
                <w:szCs w:val="18"/>
                <w:lang w:val="en-IE" w:eastAsia="en-US"/>
              </w:rPr>
            </w:pPr>
            <w:ins w:id="2838"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9" w:author="Author"/>
                <w:color w:val="auto"/>
                <w:sz w:val="20"/>
                <w:szCs w:val="18"/>
                <w:lang w:val="en-IE" w:eastAsia="en-US"/>
              </w:rPr>
            </w:pPr>
            <w:ins w:id="2840"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1" w:author="Author"/>
                <w:color w:val="auto"/>
                <w:sz w:val="20"/>
                <w:szCs w:val="18"/>
                <w:lang w:val="en-IE" w:eastAsia="en-US"/>
              </w:rPr>
            </w:pPr>
            <w:ins w:id="2842"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3" w:author="Author"/>
                <w:color w:val="auto"/>
                <w:sz w:val="20"/>
                <w:szCs w:val="18"/>
                <w:lang w:val="en-IE" w:eastAsia="en-US"/>
              </w:rPr>
            </w:pPr>
            <w:ins w:id="2844"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5" w:author="Author"/>
                <w:color w:val="auto"/>
                <w:sz w:val="20"/>
                <w:szCs w:val="18"/>
                <w:lang w:val="en-IE" w:eastAsia="en-US"/>
              </w:rPr>
            </w:pPr>
            <w:ins w:id="2846"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7" w:author="Author"/>
                <w:color w:val="auto"/>
                <w:sz w:val="20"/>
                <w:szCs w:val="18"/>
                <w:lang w:val="en-IE" w:eastAsia="en-US"/>
              </w:rPr>
            </w:pPr>
            <w:ins w:id="2848"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50"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1" w:author="Author"/>
                <w:color w:val="439782"/>
                <w:sz w:val="20"/>
                <w:szCs w:val="18"/>
                <w:lang w:val="en-IE" w:eastAsia="en-US"/>
              </w:rPr>
            </w:pPr>
            <w:ins w:id="2852"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3" w:author="Author"/>
                <w:color w:val="auto"/>
                <w:sz w:val="20"/>
                <w:szCs w:val="18"/>
                <w:lang w:val="en-IE" w:eastAsia="en-US"/>
              </w:rPr>
            </w:pPr>
            <w:ins w:id="2854"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5" w:author="Author"/>
                <w:color w:val="auto"/>
                <w:sz w:val="20"/>
                <w:szCs w:val="18"/>
                <w:lang w:val="en-IE" w:eastAsia="en-US"/>
              </w:rPr>
            </w:pPr>
            <w:ins w:id="2856"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7" w:author="Author"/>
                <w:color w:val="auto"/>
                <w:sz w:val="20"/>
                <w:szCs w:val="18"/>
                <w:lang w:val="en-IE" w:eastAsia="en-US"/>
              </w:rPr>
            </w:pPr>
            <w:ins w:id="2858"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59" w:author="Author"/>
          <w:lang w:val="en-IE"/>
        </w:rPr>
      </w:pPr>
      <w:ins w:id="2860"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6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62" w:author="Author"/>
                <w:b w:val="0"/>
                <w:sz w:val="20"/>
                <w:szCs w:val="20"/>
                <w:lang w:val="en-IE"/>
              </w:rPr>
            </w:pPr>
            <w:ins w:id="2863"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65" w:author="Author"/>
                <w:color w:val="auto"/>
                <w:sz w:val="20"/>
                <w:szCs w:val="20"/>
                <w:lang w:val="en-IE"/>
              </w:rPr>
            </w:pPr>
            <w:ins w:id="2866"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7" w:author="Author"/>
                <w:color w:val="auto"/>
                <w:sz w:val="20"/>
                <w:szCs w:val="20"/>
                <w:lang w:val="en-IE"/>
              </w:rPr>
            </w:pPr>
            <w:ins w:id="2868"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9" w:author="Author"/>
                <w:color w:val="auto"/>
                <w:sz w:val="20"/>
                <w:szCs w:val="20"/>
                <w:lang w:val="en-IE"/>
              </w:rPr>
            </w:pPr>
            <w:ins w:id="2870" w:author="Author">
              <w:r w:rsidRPr="00E73B40">
                <w:rPr>
                  <w:color w:val="auto"/>
                  <w:sz w:val="20"/>
                  <w:szCs w:val="20"/>
                  <w:lang w:val="en-IE"/>
                </w:rPr>
                <w:t>Agent in Shop</w:t>
              </w:r>
            </w:ins>
          </w:p>
        </w:tc>
      </w:tr>
      <w:tr w:rsidR="00675B3F" w:rsidRPr="00E73B40" w14:paraId="53426D34" w14:textId="77777777" w:rsidTr="00910E24">
        <w:trPr>
          <w:trHeight w:hRule="exact" w:val="397"/>
          <w:ins w:id="287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72" w:author="Author"/>
                <w:color w:val="auto"/>
                <w:sz w:val="20"/>
                <w:szCs w:val="20"/>
                <w:lang w:val="en-IE"/>
              </w:rPr>
            </w:pPr>
            <w:ins w:id="2873"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4" w:author="Author"/>
                <w:color w:val="auto"/>
                <w:sz w:val="20"/>
                <w:szCs w:val="20"/>
                <w:lang w:val="en-IE"/>
              </w:rPr>
            </w:pPr>
            <w:ins w:id="2875" w:author="Author">
              <w:r w:rsidRPr="00E73B40">
                <w:rPr>
                  <w:color w:val="auto"/>
                  <w:sz w:val="20"/>
                  <w:szCs w:val="20"/>
                  <w:lang w:val="en-IE"/>
                </w:rPr>
                <w:t>UFE</w:t>
              </w:r>
            </w:ins>
          </w:p>
        </w:tc>
      </w:tr>
      <w:tr w:rsidR="00675B3F" w:rsidRPr="00E73B40" w14:paraId="430B8356" w14:textId="77777777" w:rsidTr="00910E24">
        <w:trPr>
          <w:trHeight w:val="440"/>
          <w:ins w:id="2876"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77" w:author="Author"/>
                <w:color w:val="auto"/>
                <w:sz w:val="20"/>
                <w:szCs w:val="20"/>
                <w:lang w:val="en-IE"/>
              </w:rPr>
            </w:pPr>
            <w:ins w:id="2878"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79" w:author="Author"/>
                <w:color w:val="auto"/>
                <w:sz w:val="20"/>
                <w:szCs w:val="20"/>
                <w:lang w:val="en-IE"/>
              </w:rPr>
            </w:pPr>
            <w:ins w:id="2880" w:author="Author">
              <w:r w:rsidRPr="00E73B40">
                <w:rPr>
                  <w:color w:val="auto"/>
                  <w:sz w:val="20"/>
                  <w:szCs w:val="20"/>
                  <w:lang w:val="en-IE"/>
                </w:rPr>
                <w:t>Select products step</w:t>
              </w:r>
            </w:ins>
          </w:p>
        </w:tc>
      </w:tr>
      <w:tr w:rsidR="00675B3F" w:rsidRPr="00E73B40" w14:paraId="53EA2D3A" w14:textId="77777777" w:rsidTr="00910E24">
        <w:trPr>
          <w:trHeight w:val="440"/>
          <w:ins w:id="2881"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82" w:author="Author"/>
                <w:b w:val="0"/>
                <w:color w:val="auto"/>
                <w:sz w:val="20"/>
                <w:szCs w:val="20"/>
                <w:lang w:val="en-IE"/>
              </w:rPr>
            </w:pPr>
            <w:ins w:id="2883"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4" w:author="Author"/>
                <w:color w:val="auto"/>
                <w:sz w:val="20"/>
                <w:szCs w:val="20"/>
                <w:lang w:val="en-IE"/>
              </w:rPr>
            </w:pPr>
            <w:ins w:id="2885"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6" w:author="Author"/>
                <w:color w:val="auto"/>
                <w:sz w:val="20"/>
                <w:szCs w:val="20"/>
                <w:lang w:val="en-IE"/>
              </w:rPr>
            </w:pPr>
            <w:ins w:id="2887"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8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89" w:author="Author"/>
                <w:color w:val="auto"/>
                <w:sz w:val="20"/>
                <w:szCs w:val="20"/>
                <w:lang w:val="en-IE"/>
              </w:rPr>
            </w:pPr>
            <w:ins w:id="2890"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91" w:author="Author"/>
                <w:b/>
                <w:color w:val="auto"/>
                <w:sz w:val="18"/>
                <w:szCs w:val="18"/>
                <w:lang w:val="en-IE" w:eastAsia="en-US"/>
              </w:rPr>
            </w:pPr>
            <w:ins w:id="2892"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3" w:author="Author"/>
                <w:b/>
                <w:color w:val="auto"/>
                <w:sz w:val="18"/>
                <w:szCs w:val="18"/>
                <w:lang w:val="en-IE" w:eastAsia="en-US"/>
              </w:rPr>
            </w:pPr>
            <w:ins w:id="2894" w:author="Author">
              <w:r w:rsidRPr="00E73B40">
                <w:rPr>
                  <w:b/>
                  <w:color w:val="auto"/>
                  <w:sz w:val="18"/>
                  <w:szCs w:val="18"/>
                  <w:lang w:val="en-IE"/>
                </w:rPr>
                <w:t>Messages (Error &amp; Warnings)</w:t>
              </w:r>
            </w:ins>
          </w:p>
        </w:tc>
      </w:tr>
      <w:tr w:rsidR="00675B3F" w:rsidRPr="00E73B40" w14:paraId="789DCB83" w14:textId="77777777" w:rsidTr="00910E24">
        <w:trPr>
          <w:trHeight w:val="440"/>
          <w:ins w:id="28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896"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97" w:author="Author"/>
                <w:color w:val="auto"/>
                <w:sz w:val="20"/>
                <w:szCs w:val="18"/>
                <w:lang w:val="en-IE" w:eastAsia="en-US"/>
              </w:rPr>
            </w:pPr>
            <w:ins w:id="2898"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9" w:author="Author"/>
                <w:color w:val="auto"/>
                <w:sz w:val="20"/>
                <w:szCs w:val="18"/>
                <w:lang w:val="en-IE" w:eastAsia="en-US"/>
              </w:rPr>
            </w:pPr>
            <w:ins w:id="2900"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901" w:author="Author"/>
          <w:del w:id="2902" w:author="Author"/>
          <w:lang w:val="en-IE"/>
        </w:rPr>
      </w:pPr>
    </w:p>
    <w:p w14:paraId="30EF3CA3" w14:textId="54D4EA8C" w:rsidR="00DA7EEA" w:rsidRPr="00E73B40" w:rsidDel="00910E24" w:rsidRDefault="00DA7EEA" w:rsidP="00DA7EEA">
      <w:pPr>
        <w:pStyle w:val="Heading5"/>
        <w:keepNext/>
        <w:rPr>
          <w:ins w:id="2903" w:author="Author"/>
          <w:del w:id="2904" w:author="Author"/>
          <w:lang w:val="en-IE"/>
        </w:rPr>
      </w:pPr>
      <w:ins w:id="2905" w:author="Author">
        <w:del w:id="2906"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800"/>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07" w:author="Author"/>
          <w:del w:id="290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09" w:author="Author"/>
                <w:del w:id="2910" w:author="Author"/>
                <w:b w:val="0"/>
                <w:sz w:val="20"/>
                <w:szCs w:val="20"/>
                <w:lang w:val="en-IE"/>
              </w:rPr>
            </w:pPr>
            <w:ins w:id="2911" w:author="Author">
              <w:del w:id="2912"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3" w:author="Author"/>
          <w:del w:id="291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15" w:author="Author"/>
                <w:del w:id="2916" w:author="Author"/>
                <w:color w:val="auto"/>
                <w:sz w:val="20"/>
                <w:szCs w:val="20"/>
                <w:lang w:val="en-IE"/>
              </w:rPr>
            </w:pPr>
            <w:ins w:id="2917" w:author="Author">
              <w:del w:id="2918"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19" w:author="Author"/>
                <w:del w:id="2920" w:author="Author"/>
                <w:color w:val="auto"/>
                <w:sz w:val="20"/>
                <w:szCs w:val="20"/>
                <w:lang w:val="en-IE"/>
              </w:rPr>
            </w:pPr>
            <w:ins w:id="2921" w:author="Author">
              <w:del w:id="2922"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3" w:author="Author"/>
                <w:del w:id="2924" w:author="Author"/>
                <w:color w:val="auto"/>
                <w:sz w:val="20"/>
                <w:szCs w:val="20"/>
                <w:lang w:val="en-IE"/>
              </w:rPr>
            </w:pPr>
            <w:ins w:id="2925" w:author="Author">
              <w:del w:id="2926"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27" w:author="Author"/>
          <w:del w:id="292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29" w:author="Author"/>
                <w:del w:id="2930" w:author="Author"/>
                <w:color w:val="auto"/>
                <w:sz w:val="20"/>
                <w:szCs w:val="20"/>
                <w:lang w:val="en-IE"/>
              </w:rPr>
            </w:pPr>
            <w:ins w:id="2931" w:author="Author">
              <w:del w:id="2932"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3" w:author="Author"/>
                <w:del w:id="2934" w:author="Author"/>
                <w:color w:val="auto"/>
                <w:sz w:val="20"/>
                <w:szCs w:val="20"/>
                <w:lang w:val="en-IE"/>
              </w:rPr>
            </w:pPr>
            <w:ins w:id="2935" w:author="Author">
              <w:del w:id="2936"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37" w:author="Author"/>
          <w:del w:id="2938"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39" w:author="Author"/>
                <w:del w:id="2940" w:author="Author"/>
                <w:color w:val="auto"/>
                <w:sz w:val="20"/>
                <w:szCs w:val="20"/>
                <w:lang w:val="en-IE"/>
              </w:rPr>
            </w:pPr>
            <w:ins w:id="2941" w:author="Author">
              <w:del w:id="2942"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3" w:author="Author"/>
                <w:del w:id="2944" w:author="Author"/>
                <w:color w:val="auto"/>
                <w:sz w:val="20"/>
                <w:szCs w:val="20"/>
                <w:lang w:val="en-IE"/>
              </w:rPr>
            </w:pPr>
            <w:ins w:id="2945" w:author="Author">
              <w:del w:id="2946"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47" w:author="Author"/>
          <w:del w:id="2948"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49" w:author="Author"/>
                <w:del w:id="2950" w:author="Author"/>
                <w:b w:val="0"/>
                <w:color w:val="auto"/>
                <w:sz w:val="20"/>
                <w:szCs w:val="20"/>
                <w:lang w:val="en-IE"/>
              </w:rPr>
            </w:pPr>
            <w:ins w:id="2951" w:author="Author">
              <w:del w:id="2952"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3" w:author="Author"/>
                <w:del w:id="2954" w:author="Author"/>
                <w:color w:val="auto"/>
                <w:sz w:val="20"/>
                <w:szCs w:val="20"/>
                <w:lang w:val="en-IE"/>
              </w:rPr>
            </w:pPr>
            <w:ins w:id="2955" w:author="Author">
              <w:del w:id="2956"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7" w:author="Author"/>
                <w:del w:id="2958"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9" w:author="Author"/>
                <w:del w:id="2960" w:author="Author"/>
                <w:color w:val="auto"/>
                <w:sz w:val="20"/>
                <w:szCs w:val="20"/>
                <w:lang w:val="en-IE"/>
              </w:rPr>
            </w:pPr>
            <w:ins w:id="2961" w:author="Author">
              <w:del w:id="2962"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3" w:author="Author"/>
          <w:del w:id="29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65" w:author="Author"/>
                <w:del w:id="2966" w:author="Author"/>
                <w:color w:val="auto"/>
                <w:sz w:val="20"/>
                <w:szCs w:val="20"/>
                <w:lang w:val="en-IE"/>
              </w:rPr>
            </w:pPr>
            <w:ins w:id="2967" w:author="Author">
              <w:del w:id="2968"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69" w:author="Author"/>
                <w:del w:id="2970" w:author="Author"/>
                <w:b/>
                <w:color w:val="auto"/>
                <w:sz w:val="18"/>
                <w:szCs w:val="18"/>
                <w:lang w:val="en-IE" w:eastAsia="en-US"/>
              </w:rPr>
            </w:pPr>
            <w:ins w:id="2971" w:author="Author">
              <w:del w:id="2972"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3" w:author="Author"/>
                <w:del w:id="2974" w:author="Author"/>
                <w:b/>
                <w:color w:val="auto"/>
                <w:sz w:val="18"/>
                <w:szCs w:val="18"/>
                <w:lang w:val="en-IE" w:eastAsia="en-US"/>
              </w:rPr>
            </w:pPr>
            <w:ins w:id="2975" w:author="Author">
              <w:del w:id="2976"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77" w:author="Author"/>
          <w:del w:id="29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79" w:author="Author"/>
                <w:del w:id="2980"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1" w:author="Author"/>
                <w:del w:id="2982" w:author="Author"/>
                <w:color w:val="439782"/>
                <w:sz w:val="20"/>
                <w:szCs w:val="18"/>
                <w:lang w:val="en-IE" w:eastAsia="en-US"/>
              </w:rPr>
            </w:pPr>
            <w:ins w:id="2983" w:author="Author">
              <w:del w:id="2984"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5" w:author="Author"/>
                <w:del w:id="2986" w:author="Author"/>
                <w:color w:val="auto"/>
                <w:sz w:val="20"/>
                <w:szCs w:val="18"/>
                <w:lang w:val="en-IE" w:eastAsia="en-US"/>
              </w:rPr>
            </w:pPr>
            <w:ins w:id="2987" w:author="Author">
              <w:del w:id="2988"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9" w:author="Author"/>
                <w:del w:id="2990" w:author="Author"/>
                <w:color w:val="auto"/>
                <w:sz w:val="20"/>
                <w:szCs w:val="18"/>
                <w:lang w:val="en-IE" w:eastAsia="en-US"/>
              </w:rPr>
            </w:pPr>
            <w:ins w:id="2991" w:author="Author">
              <w:del w:id="2992"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3" w:author="Author"/>
                <w:del w:id="2994" w:author="Author"/>
                <w:color w:val="auto"/>
                <w:sz w:val="20"/>
                <w:szCs w:val="18"/>
                <w:lang w:val="en-IE" w:eastAsia="en-US"/>
              </w:rPr>
            </w:pPr>
            <w:ins w:id="2995" w:author="Author">
              <w:del w:id="2996"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7" w:author="Author"/>
                <w:del w:id="2998" w:author="Author"/>
                <w:color w:val="auto"/>
                <w:sz w:val="20"/>
                <w:szCs w:val="18"/>
                <w:lang w:val="en-IE" w:eastAsia="en-US"/>
              </w:rPr>
            </w:pPr>
            <w:ins w:id="2999" w:author="Author">
              <w:del w:id="3000"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1" w:author="Author"/>
                <w:del w:id="3002" w:author="Author"/>
                <w:color w:val="auto"/>
                <w:sz w:val="20"/>
                <w:szCs w:val="18"/>
                <w:lang w:val="en-IE" w:eastAsia="en-US"/>
              </w:rPr>
            </w:pPr>
            <w:ins w:id="3003" w:author="Author">
              <w:del w:id="3004"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5" w:author="Author"/>
                <w:del w:id="3006" w:author="Author"/>
                <w:color w:val="auto"/>
                <w:sz w:val="20"/>
                <w:szCs w:val="18"/>
                <w:lang w:val="en-IE" w:eastAsia="en-US"/>
              </w:rPr>
            </w:pPr>
            <w:ins w:id="3007" w:author="Author">
              <w:del w:id="3008"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9" w:author="Author"/>
                <w:del w:id="3010" w:author="Author"/>
                <w:color w:val="auto"/>
                <w:sz w:val="20"/>
                <w:szCs w:val="18"/>
                <w:lang w:val="en-IE" w:eastAsia="en-US"/>
              </w:rPr>
            </w:pPr>
            <w:ins w:id="3011" w:author="Author">
              <w:del w:id="3012"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3" w:author="Author"/>
                <w:del w:id="3014" w:author="Author"/>
                <w:color w:val="auto"/>
                <w:sz w:val="20"/>
                <w:szCs w:val="18"/>
                <w:lang w:val="en-IE" w:eastAsia="en-US"/>
              </w:rPr>
            </w:pPr>
            <w:ins w:id="3015" w:author="Author">
              <w:del w:id="3016"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17" w:author="Author"/>
          <w:lang w:val="en-IE"/>
        </w:rPr>
      </w:pPr>
    </w:p>
    <w:p w14:paraId="54D50058" w14:textId="3AE2690A" w:rsidR="00675B3F" w:rsidRPr="00E73B40" w:rsidRDefault="00675B3F" w:rsidP="00675B3F">
      <w:pPr>
        <w:pStyle w:val="Heading5"/>
        <w:rPr>
          <w:ins w:id="3018" w:author="Author"/>
          <w:lang w:val="en-IE"/>
        </w:rPr>
      </w:pPr>
      <w:ins w:id="3019"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2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21" w:author="Author"/>
                <w:b w:val="0"/>
                <w:sz w:val="20"/>
                <w:szCs w:val="20"/>
                <w:lang w:val="en-IE"/>
              </w:rPr>
            </w:pPr>
            <w:ins w:id="3022"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4" w:author="Author"/>
                <w:color w:val="auto"/>
                <w:sz w:val="20"/>
                <w:szCs w:val="20"/>
                <w:lang w:val="en-IE"/>
              </w:rPr>
            </w:pPr>
            <w:ins w:id="3025"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6" w:author="Author"/>
                <w:color w:val="auto"/>
                <w:sz w:val="20"/>
                <w:szCs w:val="20"/>
                <w:lang w:val="en-IE"/>
              </w:rPr>
            </w:pPr>
            <w:ins w:id="3027"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8" w:author="Author"/>
                <w:color w:val="auto"/>
                <w:sz w:val="20"/>
                <w:szCs w:val="20"/>
                <w:lang w:val="en-IE"/>
              </w:rPr>
            </w:pPr>
            <w:ins w:id="3029" w:author="Author">
              <w:r w:rsidRPr="00E73B40">
                <w:rPr>
                  <w:color w:val="auto"/>
                  <w:sz w:val="20"/>
                  <w:szCs w:val="20"/>
                  <w:lang w:val="en-IE"/>
                </w:rPr>
                <w:t>Agent in Shop</w:t>
              </w:r>
            </w:ins>
          </w:p>
        </w:tc>
      </w:tr>
      <w:tr w:rsidR="00675B3F" w:rsidRPr="00E73B40" w14:paraId="68E5E8FA" w14:textId="77777777" w:rsidTr="00910E24">
        <w:trPr>
          <w:trHeight w:hRule="exact" w:val="397"/>
          <w:ins w:id="30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31" w:author="Author"/>
                <w:color w:val="auto"/>
                <w:sz w:val="20"/>
                <w:szCs w:val="20"/>
                <w:lang w:val="en-IE"/>
              </w:rPr>
            </w:pPr>
            <w:ins w:id="3032"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3" w:author="Author"/>
                <w:color w:val="auto"/>
                <w:sz w:val="20"/>
                <w:szCs w:val="20"/>
                <w:lang w:val="en-IE"/>
              </w:rPr>
            </w:pPr>
            <w:ins w:id="3034" w:author="Author">
              <w:r w:rsidRPr="00E73B40">
                <w:rPr>
                  <w:color w:val="auto"/>
                  <w:sz w:val="20"/>
                  <w:szCs w:val="20"/>
                  <w:lang w:val="en-IE"/>
                </w:rPr>
                <w:t>UFE</w:t>
              </w:r>
            </w:ins>
          </w:p>
        </w:tc>
      </w:tr>
      <w:tr w:rsidR="00675B3F" w:rsidRPr="00E73B40" w14:paraId="734D4946" w14:textId="77777777" w:rsidTr="00910E24">
        <w:trPr>
          <w:trHeight w:val="440"/>
          <w:ins w:id="3035"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36" w:author="Author"/>
                <w:color w:val="auto"/>
                <w:sz w:val="20"/>
                <w:szCs w:val="20"/>
                <w:lang w:val="en-IE"/>
              </w:rPr>
            </w:pPr>
            <w:ins w:id="3037"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38" w:author="Author"/>
                <w:color w:val="auto"/>
                <w:sz w:val="20"/>
                <w:szCs w:val="20"/>
                <w:lang w:val="en-IE"/>
              </w:rPr>
            </w:pPr>
            <w:ins w:id="3039" w:author="Author">
              <w:r w:rsidRPr="00E73B40">
                <w:rPr>
                  <w:color w:val="auto"/>
                  <w:sz w:val="20"/>
                  <w:szCs w:val="20"/>
                  <w:lang w:val="en-IE"/>
                </w:rPr>
                <w:t>Select products step</w:t>
              </w:r>
            </w:ins>
          </w:p>
        </w:tc>
      </w:tr>
      <w:tr w:rsidR="00675B3F" w:rsidRPr="00E73B40" w14:paraId="2D146B7D" w14:textId="77777777" w:rsidTr="00910E24">
        <w:trPr>
          <w:trHeight w:val="440"/>
          <w:ins w:id="3040"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41" w:author="Author"/>
                <w:b w:val="0"/>
                <w:color w:val="auto"/>
                <w:sz w:val="20"/>
                <w:szCs w:val="20"/>
                <w:lang w:val="en-IE"/>
              </w:rPr>
            </w:pPr>
            <w:ins w:id="3042"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3" w:author="Author"/>
                <w:color w:val="auto"/>
                <w:sz w:val="20"/>
                <w:szCs w:val="20"/>
                <w:lang w:val="en-IE"/>
              </w:rPr>
            </w:pPr>
            <w:ins w:id="3044"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5" w:author="Author"/>
                <w:color w:val="auto"/>
                <w:sz w:val="20"/>
                <w:szCs w:val="20"/>
                <w:lang w:val="en-IE"/>
              </w:rPr>
            </w:pPr>
            <w:ins w:id="3046"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48" w:author="Author"/>
                <w:color w:val="auto"/>
                <w:sz w:val="20"/>
                <w:szCs w:val="20"/>
                <w:lang w:val="en-IE"/>
              </w:rPr>
            </w:pPr>
            <w:ins w:id="3049"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50" w:author="Author"/>
                <w:b/>
                <w:color w:val="auto"/>
                <w:sz w:val="18"/>
                <w:szCs w:val="18"/>
                <w:lang w:val="en-IE" w:eastAsia="en-US"/>
              </w:rPr>
            </w:pPr>
            <w:ins w:id="3051"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52" w:author="Author"/>
                <w:b/>
                <w:color w:val="auto"/>
                <w:sz w:val="18"/>
                <w:szCs w:val="18"/>
                <w:lang w:val="en-IE" w:eastAsia="en-US"/>
              </w:rPr>
            </w:pPr>
            <w:ins w:id="3053" w:author="Author">
              <w:r w:rsidRPr="00E73B40">
                <w:rPr>
                  <w:b/>
                  <w:color w:val="auto"/>
                  <w:sz w:val="18"/>
                  <w:szCs w:val="18"/>
                  <w:lang w:val="en-IE"/>
                </w:rPr>
                <w:t>Messages (Error &amp; Warnings)</w:t>
              </w:r>
            </w:ins>
          </w:p>
        </w:tc>
      </w:tr>
      <w:tr w:rsidR="00DA2DB8" w:rsidRPr="00E73B40" w14:paraId="72564932" w14:textId="77777777" w:rsidTr="00910E24">
        <w:trPr>
          <w:trHeight w:val="440"/>
          <w:ins w:id="30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55"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6" w:author="Author"/>
                <w:color w:val="595959"/>
                <w:sz w:val="20"/>
                <w:szCs w:val="18"/>
                <w:lang w:val="en-IE" w:eastAsia="en-US"/>
              </w:rPr>
            </w:pPr>
            <w:ins w:id="3057"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8" w:author="Author"/>
                <w:color w:val="auto"/>
                <w:sz w:val="20"/>
                <w:szCs w:val="18"/>
                <w:lang w:val="en-IE" w:eastAsia="en-US"/>
              </w:rPr>
            </w:pPr>
            <w:ins w:id="3059"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60" w:author="Author"/>
                <w:color w:val="auto"/>
                <w:sz w:val="20"/>
                <w:szCs w:val="18"/>
                <w:lang w:val="en-IE" w:eastAsia="en-US"/>
              </w:rPr>
            </w:pPr>
            <w:ins w:id="3061" w:author="Author">
              <w:r w:rsidRPr="00E73B40">
                <w:rPr>
                  <w:color w:val="auto"/>
                  <w:sz w:val="20"/>
                  <w:szCs w:val="18"/>
                  <w:lang w:val="en-IE" w:eastAsia="en-US"/>
                </w:rPr>
                <w:t>-</w:t>
              </w:r>
            </w:ins>
          </w:p>
        </w:tc>
      </w:tr>
      <w:tr w:rsidR="00DA2DB8" w:rsidRPr="00E73B40" w14:paraId="6DB61FDD" w14:textId="77777777" w:rsidTr="00910E24">
        <w:trPr>
          <w:trHeight w:val="440"/>
          <w:ins w:id="30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3"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4" w:author="Author"/>
                <w:color w:val="595959"/>
                <w:sz w:val="20"/>
                <w:szCs w:val="18"/>
                <w:lang w:val="en-IE" w:eastAsia="en-US"/>
              </w:rPr>
            </w:pPr>
            <w:ins w:id="3065"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6" w:author="Author"/>
                <w:color w:val="auto"/>
                <w:sz w:val="20"/>
                <w:szCs w:val="18"/>
                <w:lang w:val="en-IE" w:eastAsia="en-US"/>
              </w:rPr>
            </w:pPr>
            <w:ins w:id="3067"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8" w:author="Author"/>
                <w:color w:val="auto"/>
                <w:sz w:val="20"/>
                <w:szCs w:val="18"/>
                <w:lang w:val="en-IE" w:eastAsia="en-US"/>
              </w:rPr>
            </w:pPr>
            <w:ins w:id="3069"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0" w:author="Author"/>
                <w:del w:id="3071" w:author="Author"/>
                <w:color w:val="auto"/>
                <w:sz w:val="20"/>
                <w:szCs w:val="18"/>
                <w:lang w:val="en-IE" w:eastAsia="en-US"/>
              </w:rPr>
            </w:pPr>
            <w:ins w:id="3072"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3" w:author="Author"/>
                <w:color w:val="auto"/>
                <w:sz w:val="20"/>
                <w:szCs w:val="18"/>
                <w:lang w:val="en-IE" w:eastAsia="en-US"/>
              </w:rPr>
            </w:pPr>
            <w:ins w:id="3074" w:author="Author">
              <w:del w:id="3075"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6" w:author="Author"/>
                <w:color w:val="auto"/>
                <w:sz w:val="20"/>
                <w:szCs w:val="18"/>
                <w:lang w:val="en-IE" w:eastAsia="en-US"/>
              </w:rPr>
            </w:pPr>
            <w:ins w:id="3077"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8" w:author="Author"/>
                <w:color w:val="auto"/>
                <w:sz w:val="20"/>
                <w:szCs w:val="18"/>
                <w:lang w:val="en-IE" w:eastAsia="en-US"/>
              </w:rPr>
            </w:pPr>
            <w:ins w:id="3079"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81"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2" w:author="Author"/>
                <w:color w:val="595959"/>
                <w:sz w:val="20"/>
                <w:szCs w:val="18"/>
                <w:lang w:val="en-IE" w:eastAsia="en-US"/>
              </w:rPr>
            </w:pPr>
            <w:ins w:id="3083"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4" w:author="Author"/>
                <w:color w:val="595959"/>
                <w:sz w:val="20"/>
                <w:szCs w:val="18"/>
                <w:lang w:val="en-IE" w:eastAsia="en-US"/>
              </w:rPr>
            </w:pPr>
            <w:ins w:id="3085"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6" w:author="Author"/>
                <w:color w:val="auto"/>
                <w:sz w:val="20"/>
                <w:szCs w:val="18"/>
                <w:lang w:val="en-IE" w:eastAsia="en-US"/>
              </w:rPr>
            </w:pPr>
            <w:ins w:id="3087"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88" w:author="Author"/>
          <w:lang w:val="en-IE"/>
        </w:rPr>
      </w:pPr>
    </w:p>
    <w:p w14:paraId="0B94FCFD" w14:textId="20FABF31" w:rsidR="00675B3F" w:rsidRPr="00E73B40" w:rsidRDefault="00675B3F" w:rsidP="00675B3F">
      <w:pPr>
        <w:pStyle w:val="Heading5"/>
        <w:rPr>
          <w:ins w:id="3089" w:author="Author"/>
          <w:lang w:val="en-IE"/>
        </w:rPr>
      </w:pPr>
      <w:ins w:id="3090"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9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92" w:author="Author"/>
                <w:b w:val="0"/>
                <w:sz w:val="20"/>
                <w:szCs w:val="20"/>
                <w:lang w:val="en-IE"/>
              </w:rPr>
            </w:pPr>
            <w:ins w:id="3093"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095" w:author="Author"/>
                <w:color w:val="auto"/>
                <w:sz w:val="20"/>
                <w:szCs w:val="20"/>
                <w:lang w:val="en-IE"/>
              </w:rPr>
            </w:pPr>
            <w:ins w:id="3096"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7" w:author="Author"/>
                <w:color w:val="auto"/>
                <w:sz w:val="20"/>
                <w:szCs w:val="20"/>
                <w:lang w:val="en-IE"/>
              </w:rPr>
            </w:pPr>
            <w:ins w:id="3098"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9" w:author="Author"/>
                <w:color w:val="auto"/>
                <w:sz w:val="20"/>
                <w:szCs w:val="20"/>
                <w:lang w:val="en-IE"/>
              </w:rPr>
            </w:pPr>
            <w:ins w:id="3100" w:author="Author">
              <w:r w:rsidRPr="00E73B40">
                <w:rPr>
                  <w:color w:val="auto"/>
                  <w:sz w:val="20"/>
                  <w:szCs w:val="20"/>
                  <w:lang w:val="en-IE"/>
                </w:rPr>
                <w:t>Agent in Shop</w:t>
              </w:r>
            </w:ins>
          </w:p>
        </w:tc>
      </w:tr>
      <w:tr w:rsidR="00675B3F" w:rsidRPr="00E73B40" w14:paraId="6C8E8345" w14:textId="77777777" w:rsidTr="00910E24">
        <w:trPr>
          <w:trHeight w:hRule="exact" w:val="397"/>
          <w:ins w:id="31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102" w:author="Author"/>
                <w:color w:val="auto"/>
                <w:sz w:val="20"/>
                <w:szCs w:val="20"/>
                <w:lang w:val="en-IE"/>
              </w:rPr>
            </w:pPr>
            <w:ins w:id="3103"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4" w:author="Author"/>
                <w:color w:val="auto"/>
                <w:sz w:val="20"/>
                <w:szCs w:val="20"/>
                <w:lang w:val="en-IE"/>
              </w:rPr>
            </w:pPr>
            <w:ins w:id="3105" w:author="Author">
              <w:r w:rsidRPr="00E73B40">
                <w:rPr>
                  <w:color w:val="auto"/>
                  <w:sz w:val="20"/>
                  <w:szCs w:val="20"/>
                  <w:lang w:val="en-IE"/>
                </w:rPr>
                <w:t>UFE</w:t>
              </w:r>
            </w:ins>
          </w:p>
        </w:tc>
      </w:tr>
      <w:tr w:rsidR="00675B3F" w:rsidRPr="00E73B40" w14:paraId="7B44212F" w14:textId="77777777" w:rsidTr="00910E24">
        <w:trPr>
          <w:trHeight w:val="440"/>
          <w:ins w:id="3106"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07" w:author="Author"/>
                <w:color w:val="auto"/>
                <w:sz w:val="20"/>
                <w:szCs w:val="20"/>
                <w:lang w:val="en-IE"/>
              </w:rPr>
            </w:pPr>
            <w:ins w:id="3108"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09" w:author="Author"/>
                <w:color w:val="auto"/>
                <w:sz w:val="20"/>
                <w:szCs w:val="20"/>
                <w:lang w:val="en-IE"/>
              </w:rPr>
            </w:pPr>
            <w:ins w:id="3110"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11"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12" w:author="Author"/>
                <w:b w:val="0"/>
                <w:color w:val="auto"/>
                <w:sz w:val="20"/>
                <w:szCs w:val="20"/>
                <w:lang w:val="en-IE"/>
              </w:rPr>
            </w:pPr>
            <w:ins w:id="3113"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4" w:author="Author"/>
                <w:color w:val="auto"/>
                <w:sz w:val="20"/>
                <w:szCs w:val="20"/>
                <w:lang w:val="en-IE"/>
              </w:rPr>
            </w:pPr>
            <w:ins w:id="3115"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6" w:author="Author"/>
                <w:color w:val="auto"/>
                <w:sz w:val="20"/>
                <w:szCs w:val="20"/>
                <w:lang w:val="en-IE"/>
              </w:rPr>
            </w:pPr>
            <w:ins w:id="3117"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8" w:author="Author"/>
                <w:color w:val="auto"/>
                <w:sz w:val="20"/>
                <w:szCs w:val="20"/>
                <w:lang w:val="en-IE"/>
              </w:rPr>
            </w:pPr>
            <w:ins w:id="3119" w:author="Author">
              <w:r>
                <w:rPr>
                  <w:color w:val="auto"/>
                  <w:sz w:val="20"/>
                  <w:szCs w:val="20"/>
                  <w:lang w:val="en-IE"/>
                </w:rPr>
                <w:t>The user closes UFE in browser.</w:t>
              </w:r>
            </w:ins>
          </w:p>
        </w:tc>
      </w:tr>
      <w:tr w:rsidR="005050E0" w:rsidRPr="00E73B40" w14:paraId="2385344D" w14:textId="77777777" w:rsidTr="00910E24">
        <w:trPr>
          <w:trHeight w:val="440"/>
          <w:ins w:id="312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21" w:author="Author"/>
                <w:color w:val="auto"/>
                <w:sz w:val="20"/>
                <w:szCs w:val="20"/>
                <w:lang w:val="en-IE"/>
              </w:rPr>
            </w:pPr>
            <w:ins w:id="3122"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3" w:author="Author"/>
                <w:b/>
                <w:color w:val="auto"/>
                <w:sz w:val="18"/>
                <w:szCs w:val="18"/>
                <w:lang w:val="en-IE" w:eastAsia="en-US"/>
              </w:rPr>
            </w:pPr>
            <w:ins w:id="3124"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25" w:author="Author"/>
                <w:b/>
                <w:color w:val="auto"/>
                <w:sz w:val="18"/>
                <w:szCs w:val="18"/>
                <w:lang w:val="en-IE" w:eastAsia="en-US"/>
              </w:rPr>
            </w:pPr>
            <w:ins w:id="3126" w:author="Author">
              <w:r w:rsidRPr="00E73B40">
                <w:rPr>
                  <w:b/>
                  <w:color w:val="auto"/>
                  <w:sz w:val="18"/>
                  <w:szCs w:val="18"/>
                  <w:lang w:val="en-IE"/>
                </w:rPr>
                <w:t>Messages (Error &amp; Warnings)</w:t>
              </w:r>
            </w:ins>
          </w:p>
        </w:tc>
      </w:tr>
      <w:tr w:rsidR="005050E0" w:rsidRPr="00E73B40" w14:paraId="4AD81465" w14:textId="77777777" w:rsidTr="00910E24">
        <w:trPr>
          <w:trHeight w:val="440"/>
          <w:ins w:id="31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28"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29" w:author="Author"/>
                <w:color w:val="595959"/>
                <w:sz w:val="20"/>
                <w:szCs w:val="18"/>
                <w:lang w:val="en-IE" w:eastAsia="en-US"/>
              </w:rPr>
            </w:pPr>
            <w:ins w:id="3130"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1" w:author="Author"/>
                <w:color w:val="auto"/>
                <w:sz w:val="20"/>
                <w:szCs w:val="18"/>
                <w:lang w:val="en-IE" w:eastAsia="en-US"/>
              </w:rPr>
            </w:pPr>
            <w:ins w:id="3132"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3" w:author="Author"/>
                <w:color w:val="auto"/>
                <w:sz w:val="20"/>
                <w:szCs w:val="18"/>
                <w:lang w:val="en-IE" w:eastAsia="en-US"/>
              </w:rPr>
            </w:pPr>
            <w:ins w:id="3134"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5" w:author="Author"/>
                <w:color w:val="auto"/>
                <w:sz w:val="20"/>
                <w:szCs w:val="18"/>
                <w:lang w:val="en-IE" w:eastAsia="en-US"/>
              </w:rPr>
            </w:pPr>
            <w:ins w:id="3136"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38"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9" w:author="Author"/>
                <w:color w:val="595959"/>
                <w:sz w:val="20"/>
                <w:szCs w:val="18"/>
                <w:lang w:val="en-IE" w:eastAsia="en-US"/>
              </w:rPr>
            </w:pPr>
            <w:ins w:id="3140"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1" w:author="Author"/>
                <w:color w:val="auto"/>
                <w:sz w:val="20"/>
                <w:szCs w:val="18"/>
                <w:lang w:val="en-IE" w:eastAsia="en-US"/>
              </w:rPr>
            </w:pPr>
            <w:ins w:id="3142"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3" w:author="Author"/>
                <w:color w:val="auto"/>
                <w:sz w:val="20"/>
                <w:szCs w:val="18"/>
                <w:lang w:val="en-IE" w:eastAsia="en-US"/>
              </w:rPr>
            </w:pPr>
            <w:ins w:id="3144"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5" w:author="Author"/>
                <w:color w:val="595959"/>
                <w:sz w:val="20"/>
                <w:szCs w:val="18"/>
                <w:lang w:val="en-IE" w:eastAsia="en-US"/>
              </w:rPr>
            </w:pPr>
            <w:ins w:id="3146"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7" w:author="Author"/>
                <w:color w:val="auto"/>
                <w:sz w:val="20"/>
                <w:szCs w:val="18"/>
                <w:lang w:val="en-IE" w:eastAsia="en-US"/>
              </w:rPr>
            </w:pPr>
            <w:ins w:id="3148"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9"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50" w:author="Author"/>
                <w:color w:val="auto"/>
                <w:sz w:val="20"/>
                <w:szCs w:val="18"/>
                <w:lang w:val="en-IE" w:eastAsia="en-US"/>
              </w:rPr>
            </w:pPr>
            <w:ins w:id="3151"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3"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4" w:author="Author"/>
                <w:color w:val="595959"/>
                <w:sz w:val="20"/>
                <w:szCs w:val="18"/>
                <w:lang w:val="en-IE" w:eastAsia="en-US"/>
              </w:rPr>
            </w:pPr>
            <w:ins w:id="3155"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6" w:author="Author"/>
                <w:color w:val="auto"/>
                <w:sz w:val="20"/>
                <w:szCs w:val="18"/>
                <w:lang w:val="en-IE" w:eastAsia="en-US"/>
              </w:rPr>
            </w:pPr>
            <w:ins w:id="3157"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8" w:author="Author"/>
                <w:color w:val="auto"/>
                <w:sz w:val="20"/>
                <w:szCs w:val="18"/>
                <w:lang w:val="en-IE" w:eastAsia="en-US"/>
              </w:rPr>
            </w:pPr>
            <w:ins w:id="3159"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0" w:author="Author"/>
                <w:del w:id="3161" w:author="Author"/>
                <w:color w:val="auto"/>
                <w:sz w:val="20"/>
                <w:szCs w:val="18"/>
                <w:lang w:val="en-IE" w:eastAsia="en-US"/>
              </w:rPr>
            </w:pPr>
            <w:ins w:id="3162"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3"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4" w:author="Author"/>
                <w:del w:id="3165" w:author="Author"/>
                <w:color w:val="auto"/>
                <w:sz w:val="20"/>
                <w:szCs w:val="18"/>
                <w:lang w:val="en-IE" w:eastAsia="en-US"/>
              </w:rPr>
            </w:pPr>
            <w:ins w:id="3166" w:author="Author">
              <w:del w:id="3167"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8" w:author="Author"/>
                <w:del w:id="3169" w:author="Author"/>
                <w:i/>
                <w:color w:val="auto"/>
                <w:sz w:val="20"/>
                <w:szCs w:val="18"/>
                <w:lang w:val="en-IE" w:eastAsia="en-US"/>
              </w:rPr>
            </w:pPr>
            <w:ins w:id="3170" w:author="Author">
              <w:del w:id="3171"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2" w:author="Author"/>
                <w:del w:id="3173" w:author="Author"/>
                <w:color w:val="auto"/>
                <w:sz w:val="20"/>
                <w:szCs w:val="18"/>
                <w:lang w:val="en-IE" w:eastAsia="en-US"/>
              </w:rPr>
            </w:pPr>
            <w:ins w:id="3174" w:author="Author">
              <w:del w:id="3175"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6" w:author="Author"/>
                <w:del w:id="3177" w:author="Author"/>
                <w:i/>
                <w:color w:val="auto"/>
                <w:sz w:val="20"/>
                <w:szCs w:val="18"/>
                <w:lang w:val="en-IE" w:eastAsia="en-US"/>
              </w:rPr>
            </w:pPr>
            <w:ins w:id="3178" w:author="Author">
              <w:del w:id="3179"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0" w:author="Author"/>
                <w:del w:id="3181" w:author="Author"/>
                <w:i/>
                <w:color w:val="auto"/>
                <w:sz w:val="20"/>
                <w:szCs w:val="18"/>
                <w:lang w:val="en-IE" w:eastAsia="en-US"/>
              </w:rPr>
            </w:pPr>
            <w:ins w:id="3182" w:author="Author">
              <w:del w:id="3183"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4" w:author="Author"/>
                <w:color w:val="595959"/>
                <w:sz w:val="20"/>
                <w:szCs w:val="18"/>
                <w:lang w:val="en-IE" w:eastAsia="en-US"/>
              </w:rPr>
            </w:pPr>
            <w:ins w:id="3185" w:author="Author">
              <w:del w:id="3186"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87" w:author="Author"/>
                <w:color w:val="auto"/>
                <w:sz w:val="20"/>
                <w:szCs w:val="18"/>
                <w:lang w:val="en-IE" w:eastAsia="en-US"/>
              </w:rPr>
            </w:pPr>
            <w:ins w:id="3188" w:author="Author">
              <w:r>
                <w:rPr>
                  <w:color w:val="auto"/>
                  <w:sz w:val="20"/>
                  <w:szCs w:val="18"/>
                  <w:lang w:val="en-IE" w:eastAsia="en-US"/>
                </w:rPr>
                <w:t>-</w:t>
              </w:r>
            </w:ins>
          </w:p>
        </w:tc>
      </w:tr>
    </w:tbl>
    <w:p w14:paraId="63FD4B45" w14:textId="3BC01B47" w:rsidR="00910E24" w:rsidRDefault="00910E24" w:rsidP="00910E24">
      <w:pPr>
        <w:pStyle w:val="Heading4"/>
        <w:rPr>
          <w:ins w:id="3189" w:author="Author"/>
          <w:lang w:val="en-IE"/>
        </w:rPr>
      </w:pPr>
      <w:ins w:id="3190"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91" w:author="Author"/>
          <w:lang w:val="en-IE"/>
        </w:rPr>
      </w:pPr>
      <w:bookmarkStart w:id="3192" w:name="_Activity_15_»"/>
      <w:bookmarkStart w:id="3193" w:name="_Ref459898228"/>
      <w:bookmarkEnd w:id="3192"/>
      <w:ins w:id="3194"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3"/>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19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196" w:author="Author"/>
                <w:b w:val="0"/>
                <w:sz w:val="20"/>
                <w:szCs w:val="20"/>
                <w:lang w:val="en-IE"/>
              </w:rPr>
            </w:pPr>
            <w:ins w:id="3197" w:author="Author">
              <w:r w:rsidRPr="00E73B40">
                <w:rPr>
                  <w:sz w:val="20"/>
                  <w:szCs w:val="20"/>
                  <w:lang w:val="en-IE"/>
                </w:rPr>
                <w:t>Activity Specification</w:t>
              </w:r>
            </w:ins>
          </w:p>
        </w:tc>
      </w:tr>
      <w:tr w:rsidR="00910E24" w:rsidRPr="00E73B40" w14:paraId="6BAC12C2" w14:textId="77777777" w:rsidTr="00910E24">
        <w:trPr>
          <w:trHeight w:hRule="exact" w:val="756"/>
          <w:ins w:id="31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199" w:author="Author"/>
                <w:color w:val="auto"/>
                <w:sz w:val="20"/>
                <w:szCs w:val="20"/>
                <w:lang w:val="en-IE"/>
              </w:rPr>
            </w:pPr>
            <w:ins w:id="3200" w:author="Author">
              <w:r w:rsidRPr="00E73B40">
                <w:rPr>
                  <w:color w:val="auto"/>
                  <w:sz w:val="20"/>
                  <w:szCs w:val="20"/>
                  <w:lang w:val="en-IE"/>
                </w:rPr>
                <w:lastRenderedPageBreak/>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1" w:author="Author"/>
                <w:color w:val="auto"/>
                <w:sz w:val="20"/>
                <w:szCs w:val="20"/>
                <w:lang w:val="en-IE"/>
              </w:rPr>
            </w:pPr>
            <w:ins w:id="3202"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3" w:author="Author"/>
                <w:color w:val="auto"/>
                <w:sz w:val="20"/>
                <w:szCs w:val="20"/>
                <w:lang w:val="en-IE"/>
              </w:rPr>
            </w:pPr>
            <w:ins w:id="3204" w:author="Author">
              <w:r w:rsidRPr="00E73B40">
                <w:rPr>
                  <w:color w:val="auto"/>
                  <w:sz w:val="20"/>
                  <w:szCs w:val="20"/>
                  <w:lang w:val="en-IE"/>
                </w:rPr>
                <w:t>Agent in Shop</w:t>
              </w:r>
            </w:ins>
          </w:p>
        </w:tc>
      </w:tr>
      <w:tr w:rsidR="00910E24" w:rsidRPr="00E73B40" w14:paraId="7600EC0B" w14:textId="77777777" w:rsidTr="00910E24">
        <w:trPr>
          <w:trHeight w:hRule="exact" w:val="397"/>
          <w:ins w:id="320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06" w:author="Author"/>
                <w:color w:val="auto"/>
                <w:sz w:val="20"/>
                <w:szCs w:val="20"/>
                <w:lang w:val="en-IE"/>
              </w:rPr>
            </w:pPr>
            <w:ins w:id="3207"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8" w:author="Author"/>
                <w:color w:val="auto"/>
                <w:sz w:val="20"/>
                <w:szCs w:val="20"/>
                <w:lang w:val="en-IE"/>
              </w:rPr>
            </w:pPr>
            <w:ins w:id="3209" w:author="Author">
              <w:r w:rsidRPr="00E73B40">
                <w:rPr>
                  <w:color w:val="auto"/>
                  <w:sz w:val="20"/>
                  <w:szCs w:val="20"/>
                  <w:lang w:val="en-IE"/>
                </w:rPr>
                <w:t>UFE</w:t>
              </w:r>
            </w:ins>
          </w:p>
        </w:tc>
      </w:tr>
      <w:tr w:rsidR="00910E24" w:rsidRPr="00E73B40" w14:paraId="2E06302F" w14:textId="77777777" w:rsidTr="00910E24">
        <w:trPr>
          <w:trHeight w:val="440"/>
          <w:ins w:id="3210"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11" w:author="Author"/>
                <w:color w:val="auto"/>
                <w:sz w:val="20"/>
                <w:szCs w:val="20"/>
                <w:lang w:val="en-IE"/>
              </w:rPr>
            </w:pPr>
            <w:ins w:id="3212"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3" w:author="Author"/>
                <w:color w:val="auto"/>
                <w:sz w:val="20"/>
                <w:szCs w:val="20"/>
                <w:lang w:val="en-IE"/>
              </w:rPr>
            </w:pPr>
            <w:ins w:id="3214" w:author="Author">
              <w:r w:rsidRPr="00E73B40">
                <w:rPr>
                  <w:color w:val="auto"/>
                  <w:sz w:val="20"/>
                  <w:szCs w:val="20"/>
                  <w:lang w:val="en-IE"/>
                </w:rPr>
                <w:t>Select products step</w:t>
              </w:r>
            </w:ins>
          </w:p>
        </w:tc>
      </w:tr>
      <w:tr w:rsidR="00910E24" w:rsidRPr="00E73B40" w14:paraId="08FFA3A1" w14:textId="77777777" w:rsidTr="00910E24">
        <w:trPr>
          <w:trHeight w:val="440"/>
          <w:ins w:id="3215"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16" w:author="Author"/>
                <w:b w:val="0"/>
                <w:color w:val="auto"/>
                <w:sz w:val="20"/>
                <w:szCs w:val="20"/>
                <w:lang w:val="en-IE"/>
              </w:rPr>
            </w:pPr>
            <w:ins w:id="3217"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8" w:author="Author"/>
                <w:color w:val="auto"/>
                <w:sz w:val="20"/>
                <w:szCs w:val="20"/>
                <w:lang w:val="en-IE"/>
              </w:rPr>
            </w:pPr>
            <w:ins w:id="3219"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0" w:author="Author"/>
                <w:color w:val="auto"/>
                <w:sz w:val="20"/>
                <w:szCs w:val="20"/>
                <w:lang w:val="en-IE"/>
              </w:rPr>
            </w:pPr>
            <w:ins w:id="3221"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2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3" w:author="Author"/>
                <w:color w:val="auto"/>
                <w:sz w:val="20"/>
                <w:szCs w:val="20"/>
                <w:lang w:val="en-IE"/>
              </w:rPr>
            </w:pPr>
            <w:ins w:id="3224"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25" w:author="Author"/>
                <w:b/>
                <w:color w:val="auto"/>
                <w:sz w:val="18"/>
                <w:szCs w:val="18"/>
                <w:lang w:val="en-IE" w:eastAsia="en-US"/>
              </w:rPr>
            </w:pPr>
            <w:ins w:id="3226"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27" w:author="Author"/>
                <w:b/>
                <w:color w:val="auto"/>
                <w:sz w:val="18"/>
                <w:szCs w:val="18"/>
                <w:lang w:val="en-IE" w:eastAsia="en-US"/>
              </w:rPr>
            </w:pPr>
            <w:ins w:id="3228" w:author="Author">
              <w:r w:rsidRPr="00E73B40">
                <w:rPr>
                  <w:b/>
                  <w:color w:val="auto"/>
                  <w:sz w:val="18"/>
                  <w:szCs w:val="18"/>
                  <w:lang w:val="en-IE"/>
                </w:rPr>
                <w:t>Messages (Error &amp; Warnings)</w:t>
              </w:r>
            </w:ins>
          </w:p>
        </w:tc>
      </w:tr>
      <w:tr w:rsidR="00AF716F" w:rsidRPr="00E73B40" w14:paraId="0FC85938" w14:textId="77777777" w:rsidTr="00910E24">
        <w:trPr>
          <w:trHeight w:val="440"/>
          <w:ins w:id="32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30"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1" w:author="Author"/>
                <w:color w:val="439782"/>
                <w:sz w:val="20"/>
                <w:szCs w:val="18"/>
                <w:lang w:val="en-IE" w:eastAsia="en-US"/>
              </w:rPr>
            </w:pPr>
            <w:ins w:id="3232"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3" w:author="Author"/>
                <w:color w:val="auto"/>
                <w:sz w:val="20"/>
                <w:szCs w:val="18"/>
                <w:lang w:val="en-IE" w:eastAsia="en-US"/>
              </w:rPr>
            </w:pPr>
            <w:ins w:id="3234"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5" w:author="Author"/>
                <w:color w:val="auto"/>
                <w:sz w:val="20"/>
                <w:szCs w:val="18"/>
                <w:lang w:val="en-IE" w:eastAsia="en-US"/>
              </w:rPr>
            </w:pPr>
            <w:ins w:id="3236"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7" w:author="Author"/>
                <w:color w:val="auto"/>
                <w:sz w:val="20"/>
                <w:szCs w:val="18"/>
                <w:lang w:val="en-IE" w:eastAsia="en-US"/>
              </w:rPr>
            </w:pPr>
            <w:ins w:id="3238"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9" w:author="Author"/>
                <w:color w:val="auto"/>
                <w:sz w:val="20"/>
                <w:szCs w:val="18"/>
                <w:lang w:val="en-IE" w:eastAsia="en-US"/>
              </w:rPr>
            </w:pPr>
            <w:ins w:id="3240"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1" w:author="Author"/>
                <w:color w:val="auto"/>
                <w:sz w:val="20"/>
                <w:szCs w:val="18"/>
                <w:lang w:val="en-IE" w:eastAsia="en-US"/>
              </w:rPr>
            </w:pPr>
            <w:ins w:id="3242"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3" w:author="Author"/>
                <w:color w:val="auto"/>
                <w:sz w:val="20"/>
                <w:szCs w:val="18"/>
                <w:lang w:val="en-IE" w:eastAsia="en-US"/>
              </w:rPr>
            </w:pPr>
            <w:ins w:id="3244"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5" w:author="Author"/>
                <w:color w:val="auto"/>
                <w:sz w:val="20"/>
                <w:szCs w:val="18"/>
                <w:lang w:val="en-IE" w:eastAsia="en-US"/>
              </w:rPr>
            </w:pPr>
            <w:ins w:id="3246"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7" w:author="Author"/>
                <w:color w:val="auto"/>
                <w:sz w:val="20"/>
                <w:szCs w:val="18"/>
                <w:lang w:val="en-IE" w:eastAsia="en-US"/>
              </w:rPr>
            </w:pPr>
            <w:ins w:id="3248"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9" w:author="Author"/>
                <w:color w:val="auto"/>
                <w:sz w:val="20"/>
                <w:szCs w:val="18"/>
                <w:lang w:val="en-IE" w:eastAsia="en-US"/>
              </w:rPr>
            </w:pPr>
            <w:ins w:id="3250"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52"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3" w:author="Author"/>
                <w:color w:val="439782"/>
                <w:sz w:val="20"/>
                <w:szCs w:val="18"/>
                <w:lang w:val="en-IE" w:eastAsia="en-US"/>
              </w:rPr>
            </w:pPr>
            <w:ins w:id="3254"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5" w:author="Author"/>
                <w:color w:val="auto"/>
                <w:sz w:val="20"/>
                <w:szCs w:val="18"/>
                <w:lang w:val="en-IE" w:eastAsia="en-US"/>
              </w:rPr>
            </w:pPr>
            <w:ins w:id="3256"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7" w:author="Author"/>
                <w:color w:val="auto"/>
                <w:sz w:val="20"/>
                <w:szCs w:val="18"/>
                <w:lang w:val="en-IE" w:eastAsia="en-US"/>
              </w:rPr>
            </w:pPr>
            <w:ins w:id="3258"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59"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60" w:author="Author">
              <w:r w:rsidR="00967A31" w:rsidDel="00927F3C">
                <w:rPr>
                  <w:i/>
                  <w:color w:val="auto"/>
                  <w:sz w:val="20"/>
                  <w:szCs w:val="18"/>
                  <w:lang w:val="en-IE" w:eastAsia="en-US"/>
                </w:rPr>
                <w:delText>9</w:delText>
              </w:r>
            </w:del>
            <w:ins w:id="3261" w:author="Author">
              <w:del w:id="3262"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3"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4" w:author="Author"/>
                <w:color w:val="439782"/>
                <w:sz w:val="20"/>
                <w:szCs w:val="18"/>
                <w:lang w:val="en-IE" w:eastAsia="en-US"/>
              </w:rPr>
            </w:pPr>
            <w:ins w:id="3265"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6" w:author="Author"/>
                <w:color w:val="auto"/>
                <w:sz w:val="20"/>
                <w:szCs w:val="18"/>
                <w:lang w:val="en-IE" w:eastAsia="en-US"/>
              </w:rPr>
            </w:pPr>
            <w:ins w:id="3267"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8" w:author="Author"/>
                <w:color w:val="auto"/>
                <w:sz w:val="20"/>
                <w:szCs w:val="18"/>
                <w:lang w:val="en-IE" w:eastAsia="en-US"/>
              </w:rPr>
            </w:pPr>
            <w:ins w:id="3269" w:author="Author">
              <w:del w:id="3270"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71" w:author="Author"/>
          <w:lang w:val="en-IE"/>
        </w:rPr>
      </w:pPr>
      <w:ins w:id="3272"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3" w:author="Author"/>
          <w:lang w:val="en-IE"/>
        </w:rPr>
      </w:pPr>
      <w:ins w:id="3274"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7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76" w:author="Author"/>
                <w:b w:val="0"/>
                <w:sz w:val="20"/>
                <w:szCs w:val="20"/>
                <w:lang w:val="en-IE"/>
              </w:rPr>
            </w:pPr>
            <w:ins w:id="3277" w:author="Author">
              <w:r w:rsidRPr="00E73B40">
                <w:rPr>
                  <w:sz w:val="20"/>
                  <w:szCs w:val="20"/>
                  <w:lang w:val="en-IE"/>
                </w:rPr>
                <w:t>Activity Specification</w:t>
              </w:r>
            </w:ins>
          </w:p>
        </w:tc>
      </w:tr>
      <w:tr w:rsidR="00D25112" w:rsidRPr="00E73B40" w14:paraId="41D73787" w14:textId="77777777" w:rsidTr="00D25112">
        <w:trPr>
          <w:trHeight w:hRule="exact" w:val="756"/>
          <w:ins w:id="32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79" w:author="Author"/>
                <w:color w:val="auto"/>
                <w:sz w:val="20"/>
                <w:szCs w:val="20"/>
                <w:lang w:val="en-IE"/>
              </w:rPr>
            </w:pPr>
            <w:ins w:id="3280"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1" w:author="Author"/>
                <w:color w:val="auto"/>
                <w:sz w:val="20"/>
                <w:szCs w:val="20"/>
                <w:lang w:val="en-IE"/>
              </w:rPr>
            </w:pPr>
            <w:ins w:id="3282"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3" w:author="Author"/>
                <w:color w:val="auto"/>
                <w:sz w:val="20"/>
                <w:szCs w:val="20"/>
                <w:lang w:val="en-IE"/>
              </w:rPr>
            </w:pPr>
            <w:ins w:id="3284" w:author="Author">
              <w:r w:rsidRPr="00E73B40">
                <w:rPr>
                  <w:color w:val="auto"/>
                  <w:sz w:val="20"/>
                  <w:szCs w:val="20"/>
                  <w:lang w:val="en-IE"/>
                </w:rPr>
                <w:t>Agent in Shop</w:t>
              </w:r>
            </w:ins>
          </w:p>
        </w:tc>
      </w:tr>
      <w:tr w:rsidR="00D25112" w:rsidRPr="00E73B40" w14:paraId="74BA46FF" w14:textId="77777777" w:rsidTr="00D25112">
        <w:trPr>
          <w:trHeight w:hRule="exact" w:val="397"/>
          <w:ins w:id="32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86" w:author="Author"/>
                <w:color w:val="auto"/>
                <w:sz w:val="20"/>
                <w:szCs w:val="20"/>
                <w:lang w:val="en-IE"/>
              </w:rPr>
            </w:pPr>
            <w:ins w:id="3287"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8" w:author="Author"/>
                <w:color w:val="auto"/>
                <w:sz w:val="20"/>
                <w:szCs w:val="20"/>
                <w:lang w:val="en-IE"/>
              </w:rPr>
            </w:pPr>
            <w:ins w:id="3289" w:author="Author">
              <w:r w:rsidRPr="00E73B40">
                <w:rPr>
                  <w:color w:val="auto"/>
                  <w:sz w:val="20"/>
                  <w:szCs w:val="20"/>
                  <w:lang w:val="en-IE"/>
                </w:rPr>
                <w:t>UFE</w:t>
              </w:r>
            </w:ins>
          </w:p>
        </w:tc>
      </w:tr>
      <w:tr w:rsidR="00D25112" w:rsidRPr="00E73B40" w14:paraId="20E82743" w14:textId="77777777" w:rsidTr="00D25112">
        <w:trPr>
          <w:trHeight w:val="440"/>
          <w:ins w:id="3290"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91" w:author="Author"/>
                <w:color w:val="auto"/>
                <w:sz w:val="20"/>
                <w:szCs w:val="20"/>
                <w:lang w:val="en-IE"/>
              </w:rPr>
            </w:pPr>
            <w:ins w:id="3292"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3" w:author="Author"/>
                <w:color w:val="auto"/>
                <w:sz w:val="20"/>
                <w:szCs w:val="20"/>
                <w:lang w:val="en-IE"/>
              </w:rPr>
            </w:pPr>
            <w:ins w:id="3294" w:author="Author">
              <w:r>
                <w:rPr>
                  <w:color w:val="auto"/>
                  <w:sz w:val="20"/>
                  <w:szCs w:val="20"/>
                  <w:lang w:val="en-IE"/>
                </w:rPr>
                <w:t>-</w:t>
              </w:r>
            </w:ins>
          </w:p>
        </w:tc>
      </w:tr>
      <w:tr w:rsidR="00D25112" w:rsidRPr="00E73B40" w14:paraId="0B76C68A" w14:textId="77777777" w:rsidTr="00D25112">
        <w:trPr>
          <w:trHeight w:val="440"/>
          <w:ins w:id="3295"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296" w:author="Author"/>
                <w:b w:val="0"/>
                <w:color w:val="auto"/>
                <w:sz w:val="20"/>
                <w:szCs w:val="20"/>
                <w:lang w:val="en-IE"/>
              </w:rPr>
            </w:pPr>
            <w:ins w:id="3297"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8" w:author="Author"/>
                <w:color w:val="auto"/>
                <w:sz w:val="20"/>
                <w:szCs w:val="20"/>
                <w:lang w:val="en-IE"/>
              </w:rPr>
            </w:pPr>
            <w:ins w:id="3299"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30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301" w:author="Author"/>
                <w:color w:val="auto"/>
                <w:sz w:val="20"/>
                <w:szCs w:val="20"/>
                <w:lang w:val="en-IE"/>
              </w:rPr>
            </w:pPr>
            <w:ins w:id="3302"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3"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4" w:author="Author"/>
                <w:b/>
                <w:color w:val="auto"/>
                <w:sz w:val="18"/>
                <w:szCs w:val="18"/>
                <w:lang w:val="en-IE" w:eastAsia="en-US"/>
              </w:rPr>
            </w:pPr>
            <w:ins w:id="3305"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06" w:author="Author"/>
                <w:b/>
                <w:color w:val="auto"/>
                <w:sz w:val="18"/>
                <w:szCs w:val="18"/>
                <w:lang w:val="en-IE" w:eastAsia="en-US"/>
              </w:rPr>
            </w:pPr>
            <w:ins w:id="3307" w:author="Author">
              <w:r w:rsidRPr="00E73B40">
                <w:rPr>
                  <w:b/>
                  <w:color w:val="auto"/>
                  <w:sz w:val="18"/>
                  <w:szCs w:val="18"/>
                  <w:lang w:val="en-IE"/>
                </w:rPr>
                <w:t>Messages (Error &amp; Warnings)</w:t>
              </w:r>
            </w:ins>
          </w:p>
        </w:tc>
      </w:tr>
      <w:tr w:rsidR="002A4362" w:rsidRPr="00E73B40" w14:paraId="15FC1ABF" w14:textId="77777777" w:rsidTr="00D25112">
        <w:trPr>
          <w:trHeight w:val="440"/>
          <w:ins w:id="33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09"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0" w:author="Author"/>
                <w:color w:val="439782"/>
                <w:sz w:val="20"/>
                <w:szCs w:val="18"/>
                <w:lang w:val="en-IE" w:eastAsia="en-US"/>
              </w:rPr>
            </w:pPr>
            <w:ins w:id="3311"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2" w:author="Author"/>
                <w:color w:val="000000" w:themeColor="text1"/>
                <w:sz w:val="20"/>
                <w:szCs w:val="18"/>
                <w:lang w:val="en-IE" w:eastAsia="en-US"/>
              </w:rPr>
            </w:pPr>
            <w:ins w:id="3313"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4" w:author="Author"/>
                <w:color w:val="auto"/>
                <w:sz w:val="20"/>
                <w:szCs w:val="18"/>
                <w:lang w:val="en-IE" w:eastAsia="en-US"/>
              </w:rPr>
            </w:pPr>
            <w:ins w:id="3315"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6" w:author="Author"/>
                <w:color w:val="auto"/>
                <w:sz w:val="20"/>
                <w:szCs w:val="18"/>
                <w:lang w:val="en-IE" w:eastAsia="en-US"/>
              </w:rPr>
            </w:pPr>
            <w:ins w:id="3317"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8" w:author="Author"/>
                <w:color w:val="auto"/>
                <w:sz w:val="20"/>
                <w:szCs w:val="18"/>
                <w:lang w:val="en-IE" w:eastAsia="en-US"/>
              </w:rPr>
            </w:pPr>
            <w:ins w:id="3319"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0" w:author="Author"/>
                <w:color w:val="auto"/>
                <w:sz w:val="20"/>
                <w:szCs w:val="18"/>
                <w:lang w:val="en-IE" w:eastAsia="en-US"/>
              </w:rPr>
            </w:pPr>
            <w:ins w:id="3321"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2" w:author="Author"/>
                <w:color w:val="auto"/>
                <w:sz w:val="20"/>
                <w:szCs w:val="18"/>
                <w:lang w:val="en-IE" w:eastAsia="en-US"/>
              </w:rPr>
            </w:pPr>
            <w:ins w:id="3323"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4" w:author="Author"/>
                <w:color w:val="auto"/>
                <w:sz w:val="20"/>
                <w:szCs w:val="18"/>
                <w:lang w:val="en-IE" w:eastAsia="en-US"/>
              </w:rPr>
            </w:pPr>
            <w:ins w:id="3325"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6" w:author="Author"/>
                <w:color w:val="auto"/>
                <w:sz w:val="20"/>
                <w:szCs w:val="18"/>
                <w:lang w:val="en-IE" w:eastAsia="en-US"/>
              </w:rPr>
            </w:pPr>
            <w:ins w:id="3327"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8" w:author="Author"/>
                <w:del w:id="3329" w:author="Author"/>
                <w:color w:val="auto"/>
                <w:sz w:val="20"/>
                <w:szCs w:val="18"/>
                <w:lang w:val="en-IE" w:eastAsia="en-US"/>
              </w:rPr>
            </w:pPr>
            <w:ins w:id="3330"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1" w:author="Author"/>
                <w:color w:val="auto"/>
                <w:sz w:val="20"/>
                <w:szCs w:val="18"/>
                <w:lang w:val="en-IE" w:eastAsia="en-US"/>
              </w:rPr>
            </w:pPr>
            <w:ins w:id="3332" w:author="Author">
              <w:del w:id="3333"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4" w:author="Author"/>
                <w:color w:val="auto"/>
                <w:sz w:val="20"/>
                <w:szCs w:val="18"/>
                <w:lang w:val="en-IE" w:eastAsia="en-US"/>
              </w:rPr>
            </w:pPr>
            <w:ins w:id="3335"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6" w:author="Author"/>
                <w:color w:val="auto"/>
                <w:sz w:val="20"/>
                <w:szCs w:val="18"/>
                <w:lang w:val="en-IE" w:eastAsia="en-US"/>
              </w:rPr>
            </w:pPr>
            <w:ins w:id="3337"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8" w:author="Author"/>
                <w:del w:id="3339" w:author="Author"/>
                <w:color w:val="auto"/>
                <w:sz w:val="20"/>
                <w:szCs w:val="18"/>
                <w:lang w:val="en-IE" w:eastAsia="en-US"/>
              </w:rPr>
            </w:pPr>
            <w:ins w:id="3340" w:author="Author">
              <w:r w:rsidRPr="005546CA">
                <w:rPr>
                  <w:color w:val="auto"/>
                  <w:sz w:val="20"/>
                  <w:szCs w:val="18"/>
                  <w:lang w:val="en-IE" w:eastAsia="en-US"/>
                </w:rPr>
                <w:t>Non-Ordering items are not sent to OMS</w:t>
              </w:r>
              <w:r>
                <w:rPr>
                  <w:color w:val="auto"/>
                  <w:sz w:val="20"/>
                  <w:szCs w:val="18"/>
                  <w:lang w:val="en-IE" w:eastAsia="en-US"/>
                </w:rPr>
                <w:t>.</w:t>
              </w:r>
              <w:del w:id="3341"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2" w:author="Author"/>
                <w:color w:val="auto"/>
                <w:sz w:val="20"/>
                <w:szCs w:val="18"/>
                <w:lang w:val="en-IE" w:eastAsia="en-US"/>
              </w:rPr>
            </w:pPr>
            <w:ins w:id="3343" w:author="Author">
              <w:del w:id="3344"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5" w:author="Author"/>
                <w:color w:val="auto"/>
                <w:sz w:val="20"/>
                <w:szCs w:val="18"/>
                <w:lang w:val="en-IE" w:eastAsia="en-US"/>
              </w:rPr>
            </w:pPr>
            <w:ins w:id="3346"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47"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48"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49"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51"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2" w:author="Author"/>
                <w:color w:val="439782"/>
                <w:sz w:val="20"/>
                <w:szCs w:val="18"/>
                <w:lang w:val="en-IE" w:eastAsia="en-US"/>
              </w:rPr>
            </w:pPr>
            <w:ins w:id="3353"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4" w:author="Author"/>
                <w:color w:val="auto"/>
                <w:sz w:val="20"/>
                <w:szCs w:val="18"/>
                <w:lang w:val="en-IE" w:eastAsia="en-US"/>
              </w:rPr>
            </w:pPr>
            <w:ins w:id="3355"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6" w:author="Author"/>
                <w:color w:val="auto"/>
                <w:sz w:val="20"/>
                <w:szCs w:val="18"/>
                <w:lang w:val="en-IE" w:eastAsia="en-US"/>
              </w:rPr>
            </w:pPr>
            <w:ins w:id="3357"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8" w:author="Author"/>
                <w:color w:val="auto"/>
                <w:sz w:val="20"/>
                <w:szCs w:val="18"/>
                <w:lang w:val="en-IE" w:eastAsia="en-US"/>
              </w:rPr>
            </w:pPr>
            <w:ins w:id="3359"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0" w:author="Author"/>
                <w:color w:val="auto"/>
                <w:sz w:val="20"/>
                <w:szCs w:val="18"/>
                <w:lang w:val="en-IE" w:eastAsia="en-US"/>
              </w:rPr>
            </w:pPr>
            <w:ins w:id="3361"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2" w:author="Author"/>
                <w:color w:val="auto"/>
                <w:sz w:val="20"/>
                <w:szCs w:val="18"/>
                <w:lang w:val="en-IE" w:eastAsia="en-US"/>
              </w:rPr>
            </w:pPr>
            <w:ins w:id="3363"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4" w:author="Author"/>
                <w:color w:val="auto"/>
                <w:sz w:val="20"/>
                <w:szCs w:val="18"/>
                <w:lang w:val="en-IE" w:eastAsia="en-US"/>
              </w:rPr>
            </w:pPr>
            <w:ins w:id="3365"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6" w:author="Author"/>
                <w:color w:val="auto"/>
                <w:sz w:val="20"/>
                <w:szCs w:val="18"/>
                <w:lang w:val="en-IE" w:eastAsia="en-US"/>
              </w:rPr>
            </w:pPr>
            <w:ins w:id="3367"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68" w:author="Author"/>
                <w:color w:val="auto"/>
                <w:sz w:val="20"/>
                <w:szCs w:val="18"/>
                <w:lang w:val="en-IE" w:eastAsia="en-US"/>
              </w:rPr>
            </w:pPr>
            <w:ins w:id="3369"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70" w:author="Author"/>
                <w:color w:val="439782"/>
                <w:sz w:val="20"/>
                <w:szCs w:val="18"/>
                <w:lang w:val="en-IE" w:eastAsia="en-US"/>
              </w:rPr>
            </w:pPr>
            <w:ins w:id="3371"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72" w:author="Author"/>
                <w:color w:val="auto"/>
                <w:sz w:val="20"/>
                <w:szCs w:val="18"/>
                <w:lang w:val="en-IE" w:eastAsia="en-US"/>
              </w:rPr>
            </w:pPr>
            <w:ins w:id="3373"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4" w:author="Author"/>
          <w:lang w:val="en-IE"/>
        </w:rPr>
      </w:pPr>
    </w:p>
    <w:p w14:paraId="6105FD1E" w14:textId="78B238FC" w:rsidR="00675B3F" w:rsidRPr="00E73B40" w:rsidRDefault="00675B3F" w:rsidP="00675B3F">
      <w:pPr>
        <w:pStyle w:val="Heading5"/>
        <w:keepNext/>
        <w:rPr>
          <w:ins w:id="3375" w:author="Author"/>
          <w:lang w:val="en-IE"/>
        </w:rPr>
      </w:pPr>
      <w:bookmarkStart w:id="3376" w:name="_Activity_17_»_1"/>
      <w:bookmarkEnd w:id="3376"/>
      <w:ins w:id="3377"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7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79" w:author="Author"/>
                <w:b w:val="0"/>
                <w:sz w:val="20"/>
                <w:szCs w:val="20"/>
                <w:lang w:val="en-IE"/>
              </w:rPr>
            </w:pPr>
            <w:ins w:id="3380" w:author="Author">
              <w:r w:rsidRPr="00E73B40">
                <w:rPr>
                  <w:sz w:val="20"/>
                  <w:szCs w:val="20"/>
                  <w:lang w:val="en-IE"/>
                </w:rPr>
                <w:lastRenderedPageBreak/>
                <w:t>Activity Specification</w:t>
              </w:r>
            </w:ins>
          </w:p>
        </w:tc>
      </w:tr>
      <w:tr w:rsidR="00675B3F" w:rsidRPr="00E73B40" w14:paraId="77FB5CFE" w14:textId="77777777" w:rsidTr="00910E24">
        <w:trPr>
          <w:trHeight w:hRule="exact" w:val="756"/>
          <w:ins w:id="338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82" w:author="Author"/>
                <w:color w:val="auto"/>
                <w:sz w:val="20"/>
                <w:szCs w:val="20"/>
                <w:lang w:val="en-IE"/>
              </w:rPr>
            </w:pPr>
            <w:ins w:id="3383"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4" w:author="Author"/>
                <w:color w:val="auto"/>
                <w:sz w:val="20"/>
                <w:szCs w:val="20"/>
                <w:lang w:val="en-IE"/>
              </w:rPr>
            </w:pPr>
            <w:ins w:id="3385"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6" w:author="Author"/>
                <w:color w:val="auto"/>
                <w:sz w:val="20"/>
                <w:szCs w:val="20"/>
                <w:lang w:val="en-IE"/>
              </w:rPr>
            </w:pPr>
            <w:ins w:id="3387" w:author="Author">
              <w:r w:rsidRPr="00E73B40">
                <w:rPr>
                  <w:color w:val="auto"/>
                  <w:sz w:val="20"/>
                  <w:szCs w:val="20"/>
                  <w:lang w:val="en-IE"/>
                </w:rPr>
                <w:t>Agent in Shop</w:t>
              </w:r>
            </w:ins>
          </w:p>
        </w:tc>
      </w:tr>
      <w:tr w:rsidR="00675B3F" w:rsidRPr="00E73B40" w14:paraId="7BF4A40A" w14:textId="77777777" w:rsidTr="00910E24">
        <w:trPr>
          <w:trHeight w:hRule="exact" w:val="397"/>
          <w:ins w:id="338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89" w:author="Author"/>
                <w:color w:val="auto"/>
                <w:sz w:val="20"/>
                <w:szCs w:val="20"/>
                <w:lang w:val="en-IE"/>
              </w:rPr>
            </w:pPr>
            <w:ins w:id="3390"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91" w:author="Author"/>
                <w:color w:val="auto"/>
                <w:sz w:val="20"/>
                <w:szCs w:val="20"/>
                <w:lang w:val="en-IE"/>
              </w:rPr>
            </w:pPr>
            <w:ins w:id="3392" w:author="Author">
              <w:r w:rsidRPr="00E73B40">
                <w:rPr>
                  <w:color w:val="auto"/>
                  <w:sz w:val="20"/>
                  <w:szCs w:val="20"/>
                  <w:lang w:val="en-IE"/>
                </w:rPr>
                <w:t>UFE</w:t>
              </w:r>
            </w:ins>
          </w:p>
        </w:tc>
      </w:tr>
      <w:tr w:rsidR="00675B3F" w:rsidRPr="00E73B40" w14:paraId="22AD5AE9" w14:textId="77777777" w:rsidTr="00910E24">
        <w:trPr>
          <w:trHeight w:val="440"/>
          <w:ins w:id="3393"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4" w:author="Author"/>
                <w:color w:val="auto"/>
                <w:sz w:val="20"/>
                <w:szCs w:val="20"/>
                <w:lang w:val="en-IE"/>
              </w:rPr>
            </w:pPr>
            <w:ins w:id="3395"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6" w:author="Author"/>
                <w:color w:val="auto"/>
                <w:sz w:val="20"/>
                <w:szCs w:val="20"/>
                <w:lang w:val="en-IE"/>
              </w:rPr>
            </w:pPr>
            <w:ins w:id="3397" w:author="Author">
              <w:r>
                <w:rPr>
                  <w:color w:val="auto"/>
                  <w:sz w:val="20"/>
                  <w:szCs w:val="20"/>
                  <w:lang w:val="en-IE"/>
                </w:rPr>
                <w:t>Shared Equipment Component</w:t>
              </w:r>
            </w:ins>
          </w:p>
        </w:tc>
      </w:tr>
      <w:tr w:rsidR="00675B3F" w:rsidRPr="00E73B40" w14:paraId="2F20C46A" w14:textId="77777777" w:rsidTr="00910E24">
        <w:trPr>
          <w:trHeight w:val="440"/>
          <w:ins w:id="3398"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399" w:author="Author"/>
                <w:b w:val="0"/>
                <w:color w:val="auto"/>
                <w:sz w:val="20"/>
                <w:szCs w:val="20"/>
                <w:lang w:val="en-IE"/>
              </w:rPr>
            </w:pPr>
            <w:ins w:id="3400"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1" w:author="Author"/>
                <w:color w:val="auto"/>
                <w:sz w:val="20"/>
                <w:szCs w:val="20"/>
                <w:lang w:val="en-IE"/>
              </w:rPr>
            </w:pPr>
            <w:ins w:id="3402" w:author="Author">
              <w:r w:rsidRPr="00E73B40">
                <w:rPr>
                  <w:color w:val="auto"/>
                  <w:sz w:val="20"/>
                  <w:szCs w:val="20"/>
                  <w:lang w:val="en-IE"/>
                </w:rPr>
                <w:t xml:space="preserve">The user </w:t>
              </w:r>
              <w:r>
                <w:rPr>
                  <w:color w:val="auto"/>
                  <w:sz w:val="20"/>
                  <w:szCs w:val="20"/>
                  <w:lang w:val="en-IE"/>
                </w:rPr>
                <w:t xml:space="preserve">configures shared equipment, which are </w:t>
              </w:r>
              <w:del w:id="3403"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4" w:author="Author"/>
                <w:b/>
                <w:color w:val="auto"/>
                <w:sz w:val="20"/>
                <w:szCs w:val="20"/>
                <w:lang w:val="en-IE"/>
              </w:rPr>
            </w:pPr>
            <w:ins w:id="3405"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6" w:author="Author"/>
                <w:b/>
                <w:color w:val="auto"/>
                <w:sz w:val="20"/>
                <w:szCs w:val="20"/>
                <w:lang w:val="en-IE"/>
              </w:rPr>
            </w:pPr>
            <w:ins w:id="3407"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0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09" w:author="Author"/>
                <w:color w:val="auto"/>
                <w:sz w:val="20"/>
                <w:szCs w:val="20"/>
                <w:lang w:val="en-IE"/>
              </w:rPr>
            </w:pPr>
            <w:ins w:id="3410"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11"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12" w:author="Author"/>
                <w:b/>
                <w:color w:val="auto"/>
                <w:sz w:val="18"/>
                <w:szCs w:val="18"/>
                <w:lang w:val="en-IE" w:eastAsia="en-US"/>
              </w:rPr>
            </w:pPr>
            <w:ins w:id="3413" w:author="Author">
              <w:r w:rsidRPr="00E73B40">
                <w:rPr>
                  <w:b/>
                  <w:color w:val="auto"/>
                  <w:sz w:val="18"/>
                  <w:szCs w:val="18"/>
                  <w:lang w:val="en-IE"/>
                </w:rPr>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4" w:author="Author"/>
                <w:b/>
                <w:color w:val="auto"/>
                <w:sz w:val="18"/>
                <w:szCs w:val="18"/>
                <w:lang w:val="en-IE" w:eastAsia="en-US"/>
              </w:rPr>
            </w:pPr>
            <w:ins w:id="3415" w:author="Author">
              <w:r w:rsidRPr="00E73B40">
                <w:rPr>
                  <w:b/>
                  <w:color w:val="auto"/>
                  <w:sz w:val="18"/>
                  <w:szCs w:val="18"/>
                  <w:lang w:val="en-IE"/>
                </w:rPr>
                <w:t>Messages (Error &amp; Warnings)</w:t>
              </w:r>
            </w:ins>
          </w:p>
        </w:tc>
      </w:tr>
      <w:tr w:rsidR="00891C85" w:rsidRPr="00E73B40" w14:paraId="2A48011A" w14:textId="77777777" w:rsidTr="00910E24">
        <w:trPr>
          <w:trHeight w:val="440"/>
          <w:ins w:id="341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17"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8" w:author="Author"/>
                <w:color w:val="439782"/>
                <w:sz w:val="20"/>
                <w:szCs w:val="18"/>
                <w:lang w:val="en-IE" w:eastAsia="en-US"/>
              </w:rPr>
            </w:pPr>
            <w:ins w:id="3419"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0" w:author="Author"/>
                <w:color w:val="000000" w:themeColor="text1"/>
                <w:sz w:val="20"/>
                <w:szCs w:val="18"/>
                <w:lang w:val="en-IE" w:eastAsia="en-US"/>
              </w:rPr>
            </w:pPr>
            <w:ins w:id="3421"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2" w:author="Author"/>
                <w:del w:id="3423" w:author="Author"/>
                <w:color w:val="000000" w:themeColor="text1"/>
                <w:sz w:val="20"/>
                <w:szCs w:val="18"/>
                <w:lang w:val="en-IE" w:eastAsia="en-US"/>
              </w:rPr>
            </w:pPr>
            <w:ins w:id="3424"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5" w:author="Author"/>
                <w:color w:val="auto"/>
                <w:sz w:val="20"/>
                <w:szCs w:val="18"/>
                <w:lang w:val="en-IE" w:eastAsia="en-US"/>
              </w:rPr>
            </w:pPr>
            <w:ins w:id="3426" w:author="Author">
              <w:del w:id="3427"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28" w:author="Author"/>
                <w:color w:val="auto"/>
                <w:sz w:val="20"/>
                <w:szCs w:val="18"/>
                <w:lang w:val="en-IE" w:eastAsia="en-US"/>
              </w:rPr>
            </w:pPr>
            <w:ins w:id="3429"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31"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2" w:author="Author"/>
                <w:color w:val="439782"/>
                <w:sz w:val="20"/>
                <w:szCs w:val="18"/>
                <w:lang w:val="en-IE" w:eastAsia="en-US"/>
              </w:rPr>
            </w:pPr>
            <w:ins w:id="3433"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4" w:author="Author"/>
                <w:color w:val="auto"/>
                <w:sz w:val="20"/>
                <w:szCs w:val="18"/>
                <w:lang w:val="en-IE" w:eastAsia="en-US"/>
              </w:rPr>
            </w:pPr>
            <w:ins w:id="3435"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6" w:author="Author"/>
                <w:color w:val="439782"/>
                <w:sz w:val="20"/>
                <w:szCs w:val="18"/>
                <w:lang w:val="en-IE" w:eastAsia="en-US"/>
              </w:rPr>
            </w:pPr>
            <w:ins w:id="3437"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8" w:author="Author"/>
                <w:color w:val="auto"/>
                <w:sz w:val="20"/>
                <w:szCs w:val="18"/>
                <w:lang w:val="en-IE" w:eastAsia="en-US"/>
              </w:rPr>
            </w:pPr>
            <w:ins w:id="3439" w:author="Author">
              <w:r>
                <w:rPr>
                  <w:color w:val="auto"/>
                  <w:sz w:val="20"/>
                  <w:szCs w:val="18"/>
                  <w:lang w:val="en-IE" w:eastAsia="en-US"/>
                </w:rPr>
                <w:t>-</w:t>
              </w:r>
            </w:ins>
          </w:p>
        </w:tc>
      </w:tr>
      <w:tr w:rsidR="00891C85" w:rsidRPr="00E73B40" w14:paraId="188DE3C0" w14:textId="77777777" w:rsidTr="00910E24">
        <w:trPr>
          <w:trHeight w:val="440"/>
          <w:ins w:id="34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41"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2" w:author="Author"/>
                <w:color w:val="439782"/>
                <w:sz w:val="20"/>
                <w:szCs w:val="18"/>
                <w:lang w:val="en-IE" w:eastAsia="en-US"/>
              </w:rPr>
            </w:pPr>
            <w:ins w:id="3443"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4" w:author="Author"/>
                <w:color w:val="439782"/>
                <w:sz w:val="20"/>
                <w:szCs w:val="18"/>
                <w:lang w:val="en-IE" w:eastAsia="en-US"/>
              </w:rPr>
            </w:pPr>
            <w:ins w:id="3445"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6" w:author="Author"/>
                <w:color w:val="auto"/>
                <w:sz w:val="20"/>
                <w:szCs w:val="18"/>
                <w:lang w:val="en-IE" w:eastAsia="en-US"/>
              </w:rPr>
            </w:pPr>
            <w:ins w:id="3447"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48"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49" w:author="Author"/>
          <w:lang w:val="en-IE"/>
        </w:rPr>
      </w:pPr>
      <w:bookmarkStart w:id="3450" w:name="_Activity_18_»"/>
      <w:bookmarkEnd w:id="3450"/>
      <w:ins w:id="3451"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5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3" w:author="Author"/>
                <w:b w:val="0"/>
                <w:sz w:val="20"/>
                <w:szCs w:val="20"/>
                <w:lang w:val="en-IE"/>
              </w:rPr>
            </w:pPr>
            <w:ins w:id="3454" w:author="Author">
              <w:r w:rsidRPr="00E73B40">
                <w:rPr>
                  <w:sz w:val="20"/>
                  <w:szCs w:val="20"/>
                  <w:lang w:val="en-IE"/>
                </w:rPr>
                <w:t>Activity Specification</w:t>
              </w:r>
            </w:ins>
          </w:p>
        </w:tc>
      </w:tr>
      <w:tr w:rsidR="00E460E2" w:rsidRPr="00E73B40" w14:paraId="56DD50F7" w14:textId="77777777" w:rsidTr="00631F6A">
        <w:trPr>
          <w:trHeight w:hRule="exact" w:val="756"/>
          <w:ins w:id="345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56" w:author="Author"/>
                <w:color w:val="auto"/>
                <w:sz w:val="20"/>
                <w:szCs w:val="20"/>
                <w:lang w:val="en-IE"/>
              </w:rPr>
            </w:pPr>
            <w:ins w:id="3457"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8" w:author="Author"/>
                <w:color w:val="auto"/>
                <w:sz w:val="20"/>
                <w:szCs w:val="20"/>
                <w:lang w:val="en-IE"/>
              </w:rPr>
            </w:pPr>
            <w:ins w:id="3459"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0" w:author="Author"/>
                <w:color w:val="auto"/>
                <w:sz w:val="20"/>
                <w:szCs w:val="20"/>
                <w:lang w:val="en-IE"/>
              </w:rPr>
            </w:pPr>
            <w:ins w:id="3461" w:author="Author">
              <w:r w:rsidRPr="00E73B40">
                <w:rPr>
                  <w:color w:val="auto"/>
                  <w:sz w:val="20"/>
                  <w:szCs w:val="20"/>
                  <w:lang w:val="en-IE"/>
                </w:rPr>
                <w:t>Agent in Shop</w:t>
              </w:r>
            </w:ins>
          </w:p>
        </w:tc>
      </w:tr>
      <w:tr w:rsidR="00E460E2" w:rsidRPr="00E73B40" w14:paraId="65FB2B3C" w14:textId="77777777" w:rsidTr="00631F6A">
        <w:trPr>
          <w:trHeight w:hRule="exact" w:val="397"/>
          <w:ins w:id="346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3" w:author="Author"/>
                <w:color w:val="auto"/>
                <w:sz w:val="20"/>
                <w:szCs w:val="20"/>
                <w:lang w:val="en-IE"/>
              </w:rPr>
            </w:pPr>
            <w:ins w:id="3464"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5" w:author="Author"/>
                <w:color w:val="auto"/>
                <w:sz w:val="20"/>
                <w:szCs w:val="20"/>
                <w:lang w:val="en-IE"/>
              </w:rPr>
            </w:pPr>
            <w:ins w:id="3466" w:author="Author">
              <w:r w:rsidRPr="00E73B40">
                <w:rPr>
                  <w:color w:val="auto"/>
                  <w:sz w:val="20"/>
                  <w:szCs w:val="20"/>
                  <w:lang w:val="en-IE"/>
                </w:rPr>
                <w:t>UFE</w:t>
              </w:r>
            </w:ins>
          </w:p>
        </w:tc>
      </w:tr>
      <w:tr w:rsidR="00E460E2" w:rsidRPr="00E73B40" w14:paraId="1354DC7D" w14:textId="77777777" w:rsidTr="00631F6A">
        <w:trPr>
          <w:trHeight w:val="440"/>
          <w:ins w:id="3467"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68" w:author="Author"/>
                <w:color w:val="auto"/>
                <w:sz w:val="20"/>
                <w:szCs w:val="20"/>
                <w:lang w:val="en-IE"/>
              </w:rPr>
            </w:pPr>
            <w:ins w:id="3469"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0" w:author="Author"/>
                <w:color w:val="auto"/>
                <w:sz w:val="20"/>
                <w:szCs w:val="20"/>
                <w:lang w:val="en-IE"/>
              </w:rPr>
            </w:pPr>
            <w:ins w:id="3471" w:author="Author">
              <w:r>
                <w:rPr>
                  <w:color w:val="auto"/>
                  <w:sz w:val="20"/>
                  <w:szCs w:val="20"/>
                  <w:lang w:val="en-IE"/>
                </w:rPr>
                <w:t>Request Quotation Component</w:t>
              </w:r>
            </w:ins>
          </w:p>
        </w:tc>
      </w:tr>
      <w:tr w:rsidR="00E460E2" w:rsidRPr="00E73B40" w14:paraId="1FC90462" w14:textId="77777777" w:rsidTr="00631F6A">
        <w:trPr>
          <w:trHeight w:val="440"/>
          <w:ins w:id="3472"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3" w:author="Author"/>
                <w:b w:val="0"/>
                <w:color w:val="auto"/>
                <w:sz w:val="20"/>
                <w:szCs w:val="20"/>
                <w:lang w:val="en-IE"/>
              </w:rPr>
            </w:pPr>
            <w:ins w:id="3474"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5" w:author="Author"/>
                <w:color w:val="auto"/>
                <w:sz w:val="20"/>
                <w:szCs w:val="20"/>
                <w:lang w:val="en-IE"/>
              </w:rPr>
            </w:pPr>
            <w:ins w:id="3476"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7" w:author="Author"/>
                <w:color w:val="auto"/>
                <w:sz w:val="20"/>
                <w:szCs w:val="20"/>
                <w:lang w:val="en-IE"/>
              </w:rPr>
            </w:pPr>
            <w:ins w:id="3478"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9" w:author="Author"/>
                <w:color w:val="auto"/>
                <w:sz w:val="20"/>
                <w:szCs w:val="20"/>
                <w:lang w:val="en-IE"/>
              </w:rPr>
            </w:pPr>
            <w:ins w:id="3480"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8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82" w:author="Author"/>
                <w:color w:val="auto"/>
                <w:sz w:val="20"/>
                <w:szCs w:val="20"/>
                <w:lang w:val="en-IE"/>
              </w:rPr>
            </w:pPr>
            <w:ins w:id="3483"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4"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85" w:author="Author"/>
                <w:b/>
                <w:color w:val="auto"/>
                <w:sz w:val="18"/>
                <w:szCs w:val="18"/>
                <w:lang w:val="en-IE" w:eastAsia="en-US"/>
              </w:rPr>
            </w:pPr>
            <w:ins w:id="3486"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87" w:author="Author"/>
                <w:b/>
                <w:color w:val="auto"/>
                <w:sz w:val="18"/>
                <w:szCs w:val="18"/>
                <w:lang w:val="en-IE" w:eastAsia="en-US"/>
              </w:rPr>
            </w:pPr>
            <w:ins w:id="3488" w:author="Author">
              <w:r w:rsidRPr="00E73B40">
                <w:rPr>
                  <w:b/>
                  <w:color w:val="auto"/>
                  <w:sz w:val="18"/>
                  <w:szCs w:val="18"/>
                  <w:lang w:val="en-IE"/>
                </w:rPr>
                <w:t>Messages (Error &amp; Warnings)</w:t>
              </w:r>
            </w:ins>
          </w:p>
        </w:tc>
      </w:tr>
      <w:tr w:rsidR="00E460E2" w:rsidRPr="00E73B40" w14:paraId="178AF6F2" w14:textId="77777777" w:rsidTr="00631F6A">
        <w:trPr>
          <w:trHeight w:val="440"/>
          <w:ins w:id="348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90"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1" w:author="Author"/>
                <w:color w:val="439782"/>
                <w:sz w:val="20"/>
                <w:szCs w:val="18"/>
                <w:lang w:val="en-IE" w:eastAsia="en-US"/>
              </w:rPr>
            </w:pPr>
            <w:ins w:id="3492"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3" w:author="Author"/>
                <w:color w:val="auto"/>
                <w:sz w:val="20"/>
                <w:szCs w:val="18"/>
                <w:lang w:val="en-IE" w:eastAsia="en-US"/>
              </w:rPr>
            </w:pPr>
            <w:ins w:id="3494"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495"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6" w:author="Author"/>
                <w:color w:val="auto"/>
                <w:sz w:val="20"/>
                <w:szCs w:val="18"/>
                <w:lang w:val="en-IE" w:eastAsia="en-US"/>
              </w:rPr>
            </w:pPr>
            <w:ins w:id="3497"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8" w:author="Author"/>
                <w:color w:val="auto"/>
                <w:sz w:val="20"/>
                <w:szCs w:val="18"/>
                <w:lang w:val="en-IE" w:eastAsia="en-US"/>
              </w:rPr>
            </w:pPr>
            <w:ins w:id="3499"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0" w:author="Author"/>
                <w:color w:val="auto"/>
                <w:sz w:val="20"/>
                <w:szCs w:val="18"/>
                <w:lang w:val="en-IE" w:eastAsia="en-US"/>
              </w:rPr>
            </w:pPr>
            <w:ins w:id="3501"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502"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3" w:author="Author"/>
                <w:color w:val="auto"/>
                <w:sz w:val="20"/>
                <w:szCs w:val="18"/>
                <w:lang w:val="en-IE" w:eastAsia="en-US"/>
              </w:rPr>
            </w:pPr>
            <w:ins w:id="3504"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5" w:author="Author"/>
                <w:color w:val="auto"/>
                <w:sz w:val="20"/>
                <w:szCs w:val="18"/>
                <w:lang w:val="en-IE" w:eastAsia="en-US"/>
              </w:rPr>
            </w:pPr>
            <w:ins w:id="3506"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08"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9" w:author="Author"/>
                <w:color w:val="439782"/>
                <w:sz w:val="20"/>
                <w:szCs w:val="18"/>
                <w:lang w:val="en-IE" w:eastAsia="en-US"/>
              </w:rPr>
            </w:pPr>
            <w:ins w:id="3510"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1" w:author="Author"/>
                <w:color w:val="auto"/>
                <w:sz w:val="20"/>
                <w:szCs w:val="18"/>
                <w:lang w:val="en-IE" w:eastAsia="en-US"/>
              </w:rPr>
            </w:pPr>
            <w:ins w:id="3512"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3" w:author="Author"/>
                <w:color w:val="auto"/>
                <w:sz w:val="20"/>
                <w:szCs w:val="18"/>
                <w:lang w:val="en-IE" w:eastAsia="en-US"/>
              </w:rPr>
            </w:pPr>
            <w:ins w:id="3514"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5" w:author="Author"/>
                <w:color w:val="auto"/>
                <w:sz w:val="20"/>
                <w:szCs w:val="18"/>
                <w:lang w:val="en-IE" w:eastAsia="en-US"/>
              </w:rPr>
            </w:pPr>
            <w:ins w:id="3516"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7" w:author="Author"/>
                <w:color w:val="auto"/>
                <w:sz w:val="20"/>
                <w:szCs w:val="18"/>
                <w:lang w:val="en-IE" w:eastAsia="en-US"/>
              </w:rPr>
            </w:pPr>
            <w:ins w:id="3518"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19"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20" w:author="Author"/>
                <w:color w:val="auto"/>
                <w:sz w:val="20"/>
                <w:szCs w:val="18"/>
                <w:lang w:val="en-IE" w:eastAsia="en-US"/>
              </w:rPr>
            </w:pPr>
            <w:ins w:id="3521"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22" w:author="Author"/>
                <w:color w:val="auto"/>
                <w:sz w:val="20"/>
                <w:szCs w:val="18"/>
                <w:lang w:val="en-IE" w:eastAsia="en-US"/>
              </w:rPr>
            </w:pPr>
            <w:ins w:id="3523"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4" w:author="Author"/>
          <w:lang w:val="en-IE"/>
        </w:rPr>
      </w:pPr>
      <w:ins w:id="3525"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26" w:author="Author"/>
          <w:lang w:val="en-IE"/>
        </w:rPr>
      </w:pPr>
      <w:ins w:id="3527"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28"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2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30" w:author="Author"/>
                <w:b w:val="0"/>
                <w:sz w:val="20"/>
                <w:szCs w:val="20"/>
                <w:lang w:val="en-IE"/>
              </w:rPr>
            </w:pPr>
            <w:ins w:id="3531"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3" w:author="Author"/>
                <w:color w:val="auto"/>
                <w:sz w:val="20"/>
                <w:szCs w:val="20"/>
                <w:lang w:val="en-IE"/>
              </w:rPr>
            </w:pPr>
            <w:ins w:id="3534"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5" w:author="Author"/>
                <w:color w:val="auto"/>
                <w:sz w:val="20"/>
                <w:szCs w:val="20"/>
                <w:lang w:val="en-IE"/>
              </w:rPr>
            </w:pPr>
            <w:ins w:id="3536"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7" w:author="Author"/>
                <w:color w:val="auto"/>
                <w:sz w:val="20"/>
                <w:szCs w:val="20"/>
                <w:lang w:val="en-IE"/>
              </w:rPr>
            </w:pPr>
            <w:ins w:id="3538" w:author="Author">
              <w:r w:rsidRPr="00E73B40">
                <w:rPr>
                  <w:color w:val="auto"/>
                  <w:sz w:val="20"/>
                  <w:szCs w:val="20"/>
                  <w:lang w:val="en-IE"/>
                </w:rPr>
                <w:t>Agent in Shop</w:t>
              </w:r>
            </w:ins>
          </w:p>
        </w:tc>
      </w:tr>
      <w:tr w:rsidR="00E460E2" w:rsidRPr="00E73B40" w14:paraId="7A727A30" w14:textId="77777777" w:rsidTr="00631F6A">
        <w:trPr>
          <w:trHeight w:hRule="exact" w:val="397"/>
          <w:ins w:id="353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40" w:author="Author"/>
                <w:color w:val="auto"/>
                <w:sz w:val="20"/>
                <w:szCs w:val="20"/>
                <w:lang w:val="en-IE"/>
              </w:rPr>
            </w:pPr>
            <w:ins w:id="3541"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42" w:author="Author"/>
                <w:color w:val="auto"/>
                <w:sz w:val="20"/>
                <w:szCs w:val="20"/>
                <w:lang w:val="en-IE"/>
              </w:rPr>
            </w:pPr>
            <w:ins w:id="3543" w:author="Author">
              <w:r w:rsidRPr="00E73B40">
                <w:rPr>
                  <w:color w:val="auto"/>
                  <w:sz w:val="20"/>
                  <w:szCs w:val="20"/>
                  <w:lang w:val="en-IE"/>
                </w:rPr>
                <w:t>UFE</w:t>
              </w:r>
            </w:ins>
          </w:p>
        </w:tc>
      </w:tr>
      <w:tr w:rsidR="00E460E2" w:rsidRPr="00E73B40" w14:paraId="0AD89B62" w14:textId="77777777" w:rsidTr="00631F6A">
        <w:trPr>
          <w:trHeight w:val="440"/>
          <w:ins w:id="3544"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45" w:author="Author"/>
                <w:color w:val="auto"/>
                <w:sz w:val="20"/>
                <w:szCs w:val="20"/>
                <w:lang w:val="en-IE"/>
              </w:rPr>
            </w:pPr>
            <w:ins w:id="3546"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7" w:author="Author"/>
                <w:color w:val="auto"/>
                <w:sz w:val="20"/>
                <w:szCs w:val="20"/>
                <w:lang w:val="en-IE"/>
              </w:rPr>
            </w:pPr>
            <w:ins w:id="3548"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49"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50" w:author="Author"/>
                <w:b w:val="0"/>
                <w:color w:val="auto"/>
                <w:sz w:val="20"/>
                <w:szCs w:val="20"/>
                <w:lang w:val="en-IE"/>
              </w:rPr>
            </w:pPr>
            <w:ins w:id="3551"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2" w:author="Author"/>
                <w:color w:val="auto"/>
                <w:sz w:val="20"/>
                <w:szCs w:val="20"/>
                <w:lang w:val="en-IE"/>
              </w:rPr>
            </w:pPr>
            <w:ins w:id="3553"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4" w:author="Author"/>
                <w:color w:val="auto"/>
                <w:sz w:val="20"/>
                <w:szCs w:val="20"/>
                <w:lang w:val="en-IE"/>
              </w:rPr>
            </w:pPr>
            <w:ins w:id="3555"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6" w:author="Author"/>
                <w:color w:val="auto"/>
                <w:sz w:val="20"/>
                <w:szCs w:val="20"/>
                <w:lang w:val="en-IE"/>
              </w:rPr>
            </w:pPr>
            <w:ins w:id="3557"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8" w:author="Author"/>
                <w:color w:val="auto"/>
                <w:sz w:val="20"/>
                <w:szCs w:val="20"/>
                <w:lang w:val="en-IE"/>
              </w:rPr>
            </w:pPr>
            <w:ins w:id="3559"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0" w:author="Author"/>
                <w:color w:val="auto"/>
                <w:sz w:val="20"/>
                <w:szCs w:val="20"/>
                <w:lang w:val="en-IE"/>
              </w:rPr>
            </w:pPr>
            <w:ins w:id="3561"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2" w:author="Author"/>
                <w:color w:val="auto"/>
                <w:sz w:val="20"/>
                <w:szCs w:val="20"/>
                <w:lang w:val="en-IE"/>
              </w:rPr>
            </w:pPr>
            <w:ins w:id="3563"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4" w:author="Author"/>
                <w:color w:val="auto"/>
                <w:sz w:val="20"/>
                <w:szCs w:val="20"/>
                <w:lang w:val="en-IE"/>
              </w:rPr>
            </w:pPr>
            <w:ins w:id="3565"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6" w:author="Author"/>
                <w:color w:val="auto"/>
                <w:sz w:val="20"/>
                <w:szCs w:val="20"/>
                <w:lang w:val="en-IE"/>
              </w:rPr>
            </w:pPr>
            <w:ins w:id="3567"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8" w:author="Author"/>
                <w:color w:val="auto"/>
                <w:sz w:val="20"/>
                <w:szCs w:val="20"/>
                <w:lang w:val="en-IE"/>
              </w:rPr>
            </w:pPr>
            <w:ins w:id="3569"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0" w:author="Author"/>
                <w:color w:val="auto"/>
                <w:sz w:val="20"/>
                <w:szCs w:val="18"/>
                <w:lang w:val="en-IE" w:eastAsia="en-US"/>
              </w:rPr>
            </w:pPr>
            <w:ins w:id="3571"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2" w:author="Author"/>
                <w:color w:val="auto"/>
                <w:sz w:val="20"/>
                <w:szCs w:val="18"/>
                <w:lang w:val="en-IE" w:eastAsia="en-US"/>
              </w:rPr>
            </w:pPr>
            <w:ins w:id="3573"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4" w:author="Author"/>
                <w:color w:val="auto"/>
                <w:sz w:val="20"/>
                <w:szCs w:val="20"/>
                <w:lang w:val="en-IE"/>
              </w:rPr>
            </w:pPr>
            <w:ins w:id="3575"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7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77" w:author="Author"/>
                <w:color w:val="auto"/>
                <w:sz w:val="20"/>
                <w:szCs w:val="20"/>
                <w:lang w:val="en-IE"/>
              </w:rPr>
            </w:pPr>
            <w:ins w:id="3578"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79"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80" w:author="Author"/>
                <w:b/>
                <w:color w:val="auto"/>
                <w:sz w:val="18"/>
                <w:szCs w:val="18"/>
                <w:lang w:val="en-IE" w:eastAsia="en-US"/>
              </w:rPr>
            </w:pPr>
            <w:ins w:id="3581"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82" w:author="Author"/>
                <w:b/>
                <w:color w:val="auto"/>
                <w:sz w:val="18"/>
                <w:szCs w:val="18"/>
                <w:lang w:val="en-IE" w:eastAsia="en-US"/>
              </w:rPr>
            </w:pPr>
            <w:ins w:id="3583" w:author="Author">
              <w:r w:rsidRPr="00E73B40">
                <w:rPr>
                  <w:b/>
                  <w:color w:val="auto"/>
                  <w:sz w:val="18"/>
                  <w:szCs w:val="18"/>
                  <w:lang w:val="en-IE"/>
                </w:rPr>
                <w:t>Messages (Error &amp; Warnings)</w:t>
              </w:r>
            </w:ins>
          </w:p>
        </w:tc>
      </w:tr>
      <w:tr w:rsidR="004C2818" w:rsidRPr="00E73B40" w14:paraId="1F04CDC7" w14:textId="77777777" w:rsidTr="00631F6A">
        <w:trPr>
          <w:trHeight w:val="440"/>
          <w:ins w:id="35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85"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6" w:author="Author"/>
                <w:color w:val="595959" w:themeColor="text1" w:themeTint="A6"/>
                <w:sz w:val="20"/>
                <w:szCs w:val="18"/>
                <w:lang w:val="en-IE" w:eastAsia="en-US"/>
              </w:rPr>
            </w:pPr>
            <w:ins w:id="3587"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8" w:author="Author"/>
                <w:color w:val="auto"/>
                <w:sz w:val="20"/>
                <w:szCs w:val="18"/>
                <w:lang w:val="en-IE" w:eastAsia="en-US"/>
              </w:rPr>
            </w:pPr>
            <w:ins w:id="3589"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0" w:author="Author"/>
                <w:color w:val="auto"/>
                <w:sz w:val="20"/>
                <w:szCs w:val="18"/>
                <w:lang w:val="en-IE" w:eastAsia="en-US"/>
              </w:rPr>
            </w:pPr>
            <w:ins w:id="3591"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2" w:author="Author"/>
                <w:color w:val="595959" w:themeColor="text1" w:themeTint="A6"/>
                <w:sz w:val="20"/>
                <w:szCs w:val="18"/>
                <w:lang w:val="en-IE" w:eastAsia="en-US"/>
              </w:rPr>
            </w:pPr>
            <w:ins w:id="3593"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4" w:author="Author"/>
                <w:color w:val="auto"/>
                <w:sz w:val="20"/>
                <w:szCs w:val="18"/>
                <w:lang w:val="en-IE" w:eastAsia="en-US"/>
              </w:rPr>
            </w:pPr>
            <w:ins w:id="3595"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5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597"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8" w:author="Author"/>
                <w:color w:val="595959" w:themeColor="text1" w:themeTint="A6"/>
                <w:sz w:val="20"/>
                <w:szCs w:val="18"/>
                <w:lang w:val="en-IE" w:eastAsia="en-US"/>
              </w:rPr>
            </w:pPr>
            <w:ins w:id="3599"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0" w:author="Author"/>
                <w:color w:val="auto"/>
                <w:sz w:val="20"/>
                <w:szCs w:val="18"/>
                <w:lang w:val="en-IE" w:eastAsia="en-US"/>
              </w:rPr>
            </w:pPr>
            <w:ins w:id="3601"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2" w:author="Author"/>
                <w:color w:val="auto"/>
                <w:sz w:val="20"/>
                <w:szCs w:val="18"/>
                <w:lang w:val="en-IE" w:eastAsia="en-US"/>
              </w:rPr>
            </w:pPr>
            <w:ins w:id="3603"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4" w:author="Author"/>
                <w:color w:val="auto"/>
                <w:sz w:val="20"/>
                <w:szCs w:val="18"/>
                <w:lang w:val="en-IE" w:eastAsia="en-US"/>
              </w:rPr>
            </w:pPr>
            <w:ins w:id="3605"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6" w:author="Author"/>
                <w:color w:val="auto"/>
                <w:sz w:val="20"/>
                <w:szCs w:val="18"/>
                <w:lang w:val="en-IE" w:eastAsia="en-US"/>
              </w:rPr>
            </w:pPr>
            <w:ins w:id="3607"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8" w:author="Author"/>
                <w:color w:val="auto"/>
                <w:sz w:val="20"/>
                <w:szCs w:val="18"/>
                <w:lang w:val="en-IE" w:eastAsia="en-US"/>
              </w:rPr>
            </w:pPr>
            <w:ins w:id="3609"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0" w:author="Author"/>
                <w:color w:val="auto"/>
                <w:sz w:val="20"/>
                <w:szCs w:val="18"/>
                <w:lang w:val="en-IE" w:eastAsia="en-US"/>
              </w:rPr>
            </w:pPr>
            <w:ins w:id="3611" w:author="Author">
              <w:r w:rsidRPr="00E73B40">
                <w:rPr>
                  <w:color w:val="auto"/>
                  <w:sz w:val="20"/>
                  <w:szCs w:val="18"/>
                  <w:lang w:val="en-IE" w:eastAsia="en-US"/>
                </w:rPr>
                <w:t xml:space="preserve">When the credit vetting check result is </w:t>
              </w:r>
              <w:del w:id="3612"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3" w:author="Author"/>
                <w:color w:val="auto"/>
                <w:sz w:val="20"/>
                <w:szCs w:val="18"/>
                <w:lang w:val="en-IE" w:eastAsia="en-US"/>
              </w:rPr>
            </w:pPr>
            <w:ins w:id="3614"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5" w:author="Author"/>
                <w:color w:val="auto"/>
                <w:sz w:val="20"/>
                <w:szCs w:val="18"/>
                <w:lang w:val="en-IE" w:eastAsia="en-US"/>
              </w:rPr>
            </w:pPr>
            <w:ins w:id="3616"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7" w:author="Author"/>
                <w:color w:val="auto"/>
                <w:sz w:val="20"/>
                <w:szCs w:val="18"/>
                <w:lang w:val="en-IE" w:eastAsia="en-US"/>
              </w:rPr>
            </w:pPr>
            <w:ins w:id="3618"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9" w:author="Author"/>
                <w:color w:val="auto"/>
                <w:sz w:val="20"/>
                <w:szCs w:val="18"/>
                <w:lang w:val="en-IE" w:eastAsia="en-US"/>
              </w:rPr>
            </w:pPr>
            <w:ins w:id="3620"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1" w:author="Author"/>
                <w:color w:val="auto"/>
                <w:sz w:val="20"/>
                <w:szCs w:val="18"/>
                <w:lang w:val="en-IE" w:eastAsia="en-US"/>
              </w:rPr>
            </w:pPr>
            <w:ins w:id="3622"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3"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4"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5" w:author="Author"/>
                <w:del w:id="3626" w:author="Author"/>
                <w:color w:val="auto"/>
                <w:sz w:val="20"/>
                <w:szCs w:val="18"/>
                <w:lang w:val="en-IE" w:eastAsia="en-US"/>
              </w:rPr>
            </w:pPr>
            <w:ins w:id="3627" w:author="Author">
              <w:del w:id="3628"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9" w:author="Author"/>
                <w:color w:val="auto"/>
                <w:sz w:val="20"/>
                <w:szCs w:val="18"/>
                <w:lang w:val="en-IE" w:eastAsia="en-US"/>
              </w:rPr>
            </w:pPr>
            <w:ins w:id="3630"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1" w:author="Author"/>
                <w:del w:id="3632" w:author="Author"/>
                <w:color w:val="auto"/>
                <w:sz w:val="20"/>
                <w:szCs w:val="18"/>
                <w:lang w:val="en-IE" w:eastAsia="en-US"/>
              </w:rPr>
            </w:pPr>
            <w:ins w:id="3633" w:author="Author">
              <w:r w:rsidRPr="00E73B40">
                <w:rPr>
                  <w:color w:val="auto"/>
                  <w:sz w:val="20"/>
                  <w:szCs w:val="18"/>
                  <w:lang w:val="en-IE" w:eastAsia="en-US"/>
                </w:rPr>
                <w:t>If the credit vetting check result is Rejected, UFE warns the user with the error message EM_SAL_13 and the business scenario ends.</w:t>
              </w:r>
              <w:del w:id="3634"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5" w:author="Author"/>
                <w:del w:id="3636" w:author="Author"/>
                <w:color w:val="auto"/>
                <w:sz w:val="20"/>
                <w:szCs w:val="18"/>
                <w:lang w:val="en-IE" w:eastAsia="en-US"/>
              </w:rPr>
            </w:pPr>
            <w:ins w:id="3637" w:author="Author">
              <w:del w:id="3638"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9" w:author="Author"/>
                <w:color w:val="auto"/>
                <w:sz w:val="20"/>
                <w:szCs w:val="18"/>
                <w:lang w:val="en-IE" w:eastAsia="en-US"/>
              </w:rPr>
            </w:pPr>
            <w:ins w:id="3640" w:author="Author">
              <w:del w:id="3641"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3"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4" w:author="Author"/>
                <w:color w:val="595959" w:themeColor="text1" w:themeTint="A6"/>
                <w:sz w:val="20"/>
                <w:szCs w:val="18"/>
                <w:lang w:val="en-IE" w:eastAsia="en-US"/>
              </w:rPr>
            </w:pPr>
            <w:ins w:id="3645"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6" w:author="Author"/>
                <w:color w:val="auto"/>
                <w:sz w:val="20"/>
                <w:szCs w:val="18"/>
                <w:lang w:val="en-IE" w:eastAsia="en-US"/>
              </w:rPr>
            </w:pPr>
            <w:ins w:id="3647"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8" w:author="Author"/>
                <w:color w:val="auto"/>
                <w:sz w:val="20"/>
                <w:szCs w:val="18"/>
                <w:lang w:val="en-IE" w:eastAsia="en-US"/>
              </w:rPr>
            </w:pPr>
            <w:ins w:id="3649"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0" w:author="Author"/>
                <w:color w:val="auto"/>
                <w:sz w:val="20"/>
                <w:szCs w:val="18"/>
                <w:lang w:val="en-IE" w:eastAsia="en-US"/>
              </w:rPr>
            </w:pPr>
            <w:ins w:id="3651"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52" w:author="Author"/>
                <w:color w:val="auto"/>
                <w:sz w:val="20"/>
                <w:szCs w:val="18"/>
                <w:lang w:val="en-IE" w:eastAsia="en-US"/>
              </w:rPr>
            </w:pPr>
            <w:ins w:id="3653"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4" w:author="Author"/>
                <w:color w:val="auto"/>
                <w:sz w:val="20"/>
                <w:szCs w:val="18"/>
                <w:lang w:val="en-IE" w:eastAsia="en-US"/>
              </w:rPr>
            </w:pPr>
            <w:ins w:id="3655"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6" w:author="Author"/>
                <w:color w:val="auto"/>
                <w:sz w:val="20"/>
                <w:szCs w:val="18"/>
                <w:lang w:val="en-IE" w:eastAsia="en-US"/>
              </w:rPr>
            </w:pPr>
            <w:ins w:id="3657"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8" w:author="Author"/>
                <w:del w:id="3659" w:author="Author"/>
                <w:color w:val="auto"/>
                <w:sz w:val="20"/>
                <w:szCs w:val="18"/>
                <w:lang w:val="en-IE" w:eastAsia="en-US"/>
              </w:rPr>
            </w:pPr>
            <w:ins w:id="3660" w:author="Author">
              <w:r>
                <w:rPr>
                  <w:b/>
                  <w:color w:val="auto"/>
                  <w:sz w:val="20"/>
                  <w:szCs w:val="18"/>
                  <w:lang w:val="en-IE" w:eastAsia="en-US"/>
                </w:rPr>
                <w:t>Advanced Payment / Deposit</w:t>
              </w:r>
              <w:del w:id="3661"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62"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3"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4" w:author="Author"/>
                <w:color w:val="auto"/>
                <w:sz w:val="20"/>
                <w:szCs w:val="18"/>
                <w:lang w:val="en-IE" w:eastAsia="en-US"/>
              </w:rPr>
            </w:pPr>
            <w:ins w:id="3665"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67"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8" w:author="Author"/>
                <w:color w:val="595959" w:themeColor="text1" w:themeTint="A6"/>
                <w:sz w:val="20"/>
                <w:szCs w:val="18"/>
                <w:lang w:val="en-IE" w:eastAsia="en-US"/>
              </w:rPr>
            </w:pPr>
            <w:ins w:id="3669"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0" w:author="Author"/>
                <w:color w:val="auto"/>
                <w:sz w:val="20"/>
                <w:szCs w:val="18"/>
                <w:lang w:val="en-IE" w:eastAsia="en-US"/>
              </w:rPr>
            </w:pPr>
            <w:ins w:id="3671"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2" w:author="Author"/>
                <w:color w:val="auto"/>
                <w:sz w:val="20"/>
                <w:szCs w:val="18"/>
                <w:lang w:val="en-IE" w:eastAsia="en-US"/>
              </w:rPr>
            </w:pPr>
            <w:ins w:id="3673"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4" w:author="Author"/>
                <w:color w:val="auto"/>
                <w:sz w:val="20"/>
                <w:szCs w:val="18"/>
                <w:lang w:val="en-IE" w:eastAsia="en-US"/>
              </w:rPr>
            </w:pPr>
            <w:ins w:id="3675"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6" w:author="Author"/>
                <w:color w:val="auto"/>
                <w:sz w:val="20"/>
                <w:szCs w:val="18"/>
                <w:lang w:val="en-IE" w:eastAsia="en-US"/>
              </w:rPr>
            </w:pPr>
            <w:ins w:id="3677"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8" w:author="Author"/>
                <w:color w:val="auto"/>
                <w:sz w:val="20"/>
                <w:szCs w:val="18"/>
                <w:lang w:val="en-IE" w:eastAsia="en-US"/>
              </w:rPr>
            </w:pPr>
            <w:ins w:id="3679"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80" w:author="Author"/>
                <w:color w:val="auto"/>
                <w:sz w:val="20"/>
                <w:szCs w:val="18"/>
                <w:lang w:val="en-IE" w:eastAsia="en-US"/>
              </w:rPr>
            </w:pPr>
            <w:ins w:id="3681" w:author="Author">
              <w:r>
                <w:rPr>
                  <w:color w:val="auto"/>
                  <w:sz w:val="20"/>
                  <w:szCs w:val="18"/>
                  <w:lang w:val="en-IE" w:eastAsia="en-US"/>
                </w:rPr>
                <w:t>-</w:t>
              </w:r>
            </w:ins>
          </w:p>
        </w:tc>
      </w:tr>
      <w:tr w:rsidR="004C2818" w:rsidRPr="00E73B40" w14:paraId="641177FE" w14:textId="77777777" w:rsidTr="00631F6A">
        <w:trPr>
          <w:trHeight w:val="440"/>
          <w:ins w:id="36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3"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4" w:author="Author"/>
                <w:color w:val="595959" w:themeColor="text1" w:themeTint="A6"/>
                <w:sz w:val="20"/>
                <w:szCs w:val="18"/>
                <w:lang w:val="en-IE" w:eastAsia="en-US"/>
              </w:rPr>
            </w:pPr>
            <w:ins w:id="3685"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6" w:author="Author"/>
                <w:color w:val="auto"/>
                <w:sz w:val="20"/>
                <w:szCs w:val="18"/>
                <w:lang w:val="en-IE" w:eastAsia="en-US"/>
              </w:rPr>
            </w:pPr>
            <w:ins w:id="3687"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8" w:author="Author"/>
                <w:color w:val="auto"/>
                <w:sz w:val="20"/>
                <w:szCs w:val="18"/>
                <w:lang w:val="en-IE" w:eastAsia="en-US"/>
              </w:rPr>
            </w:pPr>
            <w:ins w:id="3689"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0" w:author="Author"/>
                <w:color w:val="auto"/>
                <w:sz w:val="20"/>
                <w:szCs w:val="18"/>
                <w:lang w:val="en-IE" w:eastAsia="en-US"/>
              </w:rPr>
            </w:pPr>
            <w:ins w:id="3691"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92" w:author="Author"/>
                <w:color w:val="auto"/>
                <w:sz w:val="20"/>
                <w:szCs w:val="18"/>
                <w:lang w:val="en-IE" w:eastAsia="en-US"/>
              </w:rPr>
            </w:pPr>
            <w:ins w:id="3693"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4"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5" w:author="Author"/>
                <w:color w:val="auto"/>
                <w:sz w:val="20"/>
                <w:szCs w:val="18"/>
                <w:lang w:val="en-IE" w:eastAsia="en-US"/>
              </w:rPr>
            </w:pPr>
            <w:ins w:id="3696" w:author="Author">
              <w:r w:rsidRPr="00E73B40">
                <w:rPr>
                  <w:color w:val="auto"/>
                  <w:sz w:val="20"/>
                  <w:szCs w:val="18"/>
                  <w:lang w:val="en-IE" w:eastAsia="en-US"/>
                </w:rPr>
                <w:t>-</w:t>
              </w:r>
            </w:ins>
          </w:p>
        </w:tc>
      </w:tr>
      <w:tr w:rsidR="004C2818" w:rsidRPr="00E73B40" w14:paraId="25374112" w14:textId="77777777" w:rsidTr="00631F6A">
        <w:trPr>
          <w:trHeight w:val="440"/>
          <w:ins w:id="36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698"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9" w:author="Author"/>
                <w:color w:val="595959" w:themeColor="text1" w:themeTint="A6"/>
                <w:sz w:val="20"/>
                <w:szCs w:val="18"/>
                <w:lang w:val="en-IE" w:eastAsia="en-US"/>
              </w:rPr>
            </w:pPr>
            <w:ins w:id="3700"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1" w:author="Author"/>
                <w:color w:val="auto"/>
                <w:sz w:val="20"/>
                <w:szCs w:val="18"/>
                <w:lang w:val="en-IE" w:eastAsia="en-US"/>
              </w:rPr>
            </w:pPr>
            <w:ins w:id="3702"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3" w:author="Author"/>
                <w:color w:val="439782"/>
                <w:sz w:val="20"/>
                <w:szCs w:val="18"/>
                <w:lang w:val="en-IE" w:eastAsia="en-US"/>
              </w:rPr>
            </w:pPr>
            <w:ins w:id="3704"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5" w:author="Author"/>
                <w:color w:val="auto"/>
                <w:sz w:val="20"/>
                <w:szCs w:val="18"/>
                <w:lang w:val="en-IE" w:eastAsia="en-US"/>
              </w:rPr>
            </w:pPr>
            <w:ins w:id="3706" w:author="Author">
              <w:r>
                <w:rPr>
                  <w:color w:val="auto"/>
                  <w:sz w:val="20"/>
                  <w:szCs w:val="18"/>
                  <w:lang w:val="en-IE" w:eastAsia="en-US"/>
                </w:rPr>
                <w:t>-</w:t>
              </w:r>
            </w:ins>
          </w:p>
        </w:tc>
      </w:tr>
    </w:tbl>
    <w:p w14:paraId="53C813DF" w14:textId="77777777" w:rsidR="00E460E2" w:rsidRPr="00613576" w:rsidRDefault="00E460E2" w:rsidP="00E460E2">
      <w:pPr>
        <w:rPr>
          <w:ins w:id="3707" w:author="Author"/>
          <w:lang w:val="en-IE"/>
        </w:rPr>
      </w:pPr>
    </w:p>
    <w:p w14:paraId="3DAF4507" w14:textId="1932BDA9" w:rsidR="00E460E2" w:rsidRPr="00E73B40" w:rsidRDefault="00E460E2" w:rsidP="00E460E2">
      <w:pPr>
        <w:pStyle w:val="Heading4"/>
        <w:rPr>
          <w:ins w:id="3708" w:author="Author"/>
          <w:lang w:val="en-IE"/>
        </w:rPr>
      </w:pPr>
      <w:ins w:id="3709"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10" w:author="Author"/>
          <w:lang w:val="en-IE"/>
        </w:rPr>
      </w:pPr>
      <w:bookmarkStart w:id="3711" w:name="_Alternative_Activity_20"/>
      <w:bookmarkEnd w:id="3711"/>
      <w:ins w:id="3712"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4" w:author="Author"/>
                <w:b w:val="0"/>
                <w:sz w:val="20"/>
                <w:szCs w:val="20"/>
                <w:lang w:val="en-IE"/>
              </w:rPr>
            </w:pPr>
            <w:ins w:id="3715" w:author="Author">
              <w:r w:rsidRPr="00E73B40">
                <w:rPr>
                  <w:sz w:val="20"/>
                  <w:szCs w:val="20"/>
                  <w:lang w:val="en-IE"/>
                </w:rPr>
                <w:t>Activity Specification</w:t>
              </w:r>
            </w:ins>
          </w:p>
        </w:tc>
      </w:tr>
      <w:tr w:rsidR="00E460E2" w:rsidRPr="00E73B40" w14:paraId="536A1974" w14:textId="77777777" w:rsidTr="00631F6A">
        <w:trPr>
          <w:trHeight w:hRule="exact" w:val="756"/>
          <w:ins w:id="371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17" w:author="Author"/>
                <w:color w:val="auto"/>
                <w:sz w:val="20"/>
                <w:szCs w:val="20"/>
                <w:lang w:val="en-IE"/>
              </w:rPr>
            </w:pPr>
            <w:ins w:id="3718"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19" w:author="Author"/>
                <w:color w:val="auto"/>
                <w:sz w:val="20"/>
                <w:szCs w:val="20"/>
                <w:lang w:val="en-IE"/>
              </w:rPr>
            </w:pPr>
            <w:ins w:id="3720"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1" w:author="Author"/>
                <w:color w:val="auto"/>
                <w:sz w:val="20"/>
                <w:szCs w:val="20"/>
                <w:lang w:val="en-IE"/>
              </w:rPr>
            </w:pPr>
            <w:ins w:id="3722" w:author="Author">
              <w:r w:rsidRPr="00E73B40">
                <w:rPr>
                  <w:color w:val="auto"/>
                  <w:sz w:val="20"/>
                  <w:szCs w:val="20"/>
                  <w:lang w:val="en-IE"/>
                </w:rPr>
                <w:t>Agent in Shop</w:t>
              </w:r>
            </w:ins>
          </w:p>
        </w:tc>
      </w:tr>
      <w:tr w:rsidR="00E460E2" w:rsidRPr="00E73B40" w14:paraId="37753590" w14:textId="77777777" w:rsidTr="00631F6A">
        <w:trPr>
          <w:trHeight w:hRule="exact" w:val="397"/>
          <w:ins w:id="372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4" w:author="Author"/>
                <w:color w:val="auto"/>
                <w:sz w:val="20"/>
                <w:szCs w:val="20"/>
                <w:lang w:val="en-IE"/>
              </w:rPr>
            </w:pPr>
            <w:ins w:id="3725"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6" w:author="Author"/>
                <w:color w:val="auto"/>
                <w:sz w:val="20"/>
                <w:szCs w:val="20"/>
                <w:lang w:val="en-IE"/>
              </w:rPr>
            </w:pPr>
            <w:ins w:id="3727" w:author="Author">
              <w:r w:rsidRPr="00E73B40">
                <w:rPr>
                  <w:color w:val="auto"/>
                  <w:sz w:val="20"/>
                  <w:szCs w:val="20"/>
                  <w:lang w:val="en-IE"/>
                </w:rPr>
                <w:t>UFE</w:t>
              </w:r>
            </w:ins>
          </w:p>
        </w:tc>
      </w:tr>
      <w:tr w:rsidR="00E460E2" w:rsidRPr="00E73B40" w14:paraId="7A2FCF7F" w14:textId="77777777" w:rsidTr="00631F6A">
        <w:trPr>
          <w:trHeight w:val="440"/>
          <w:ins w:id="3728"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29" w:author="Author"/>
                <w:color w:val="auto"/>
                <w:sz w:val="20"/>
                <w:szCs w:val="20"/>
                <w:lang w:val="en-IE"/>
              </w:rPr>
            </w:pPr>
            <w:ins w:id="3730"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1" w:author="Author"/>
                <w:color w:val="auto"/>
                <w:sz w:val="20"/>
                <w:szCs w:val="20"/>
                <w:lang w:val="en-IE"/>
              </w:rPr>
            </w:pPr>
            <w:ins w:id="3732" w:author="Author">
              <w:r w:rsidRPr="00E73B40">
                <w:rPr>
                  <w:color w:val="auto"/>
                  <w:sz w:val="20"/>
                  <w:szCs w:val="20"/>
                  <w:lang w:val="en-IE"/>
                </w:rPr>
                <w:t>Installation details step</w:t>
              </w:r>
            </w:ins>
          </w:p>
        </w:tc>
      </w:tr>
      <w:tr w:rsidR="00E460E2" w:rsidRPr="00E73B40" w14:paraId="40860AD6" w14:textId="77777777" w:rsidTr="00631F6A">
        <w:trPr>
          <w:trHeight w:val="440"/>
          <w:ins w:id="3733"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4" w:author="Author"/>
                <w:b w:val="0"/>
                <w:color w:val="auto"/>
                <w:sz w:val="20"/>
                <w:szCs w:val="20"/>
                <w:lang w:val="en-IE"/>
              </w:rPr>
            </w:pPr>
            <w:ins w:id="3735"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6" w:author="Author"/>
                <w:color w:val="auto"/>
                <w:sz w:val="20"/>
                <w:szCs w:val="20"/>
                <w:lang w:val="en-IE"/>
              </w:rPr>
            </w:pPr>
            <w:ins w:id="3737"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8" w:author="Author"/>
                <w:color w:val="auto"/>
                <w:sz w:val="20"/>
                <w:szCs w:val="20"/>
                <w:lang w:val="en-IE"/>
              </w:rPr>
            </w:pPr>
            <w:ins w:id="3739"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40" w:author="Author"/>
                <w:color w:val="auto"/>
                <w:sz w:val="20"/>
                <w:szCs w:val="20"/>
                <w:lang w:val="en-IE"/>
              </w:rPr>
            </w:pPr>
            <w:ins w:id="3741"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42"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3" w:author="Author"/>
                <w:del w:id="3744" w:author="Author"/>
                <w:color w:val="auto"/>
                <w:sz w:val="20"/>
                <w:szCs w:val="20"/>
                <w:lang w:val="en-IE"/>
              </w:rPr>
            </w:pPr>
            <w:ins w:id="3745" w:author="Author">
              <w:del w:id="3746"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7" w:author="Author"/>
                <w:del w:id="3748" w:author="Author"/>
                <w:color w:val="auto"/>
                <w:sz w:val="20"/>
                <w:szCs w:val="20"/>
                <w:lang w:val="en-IE"/>
              </w:rPr>
            </w:pPr>
            <w:ins w:id="3749" w:author="Author">
              <w:del w:id="3750"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51" w:author="Author"/>
                <w:color w:val="auto"/>
                <w:sz w:val="20"/>
                <w:szCs w:val="20"/>
                <w:lang w:val="en-IE"/>
              </w:rPr>
            </w:pPr>
            <w:ins w:id="3752" w:author="Author">
              <w:del w:id="3753"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55" w:author="Author"/>
                <w:color w:val="auto"/>
                <w:sz w:val="20"/>
                <w:szCs w:val="20"/>
                <w:lang w:val="en-IE"/>
              </w:rPr>
            </w:pPr>
            <w:ins w:id="3756"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57"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58" w:author="Author"/>
                <w:b/>
                <w:color w:val="auto"/>
                <w:sz w:val="18"/>
                <w:szCs w:val="18"/>
                <w:lang w:val="en-IE" w:eastAsia="en-US"/>
              </w:rPr>
            </w:pPr>
            <w:ins w:id="3759"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60" w:author="Author"/>
                <w:b/>
                <w:color w:val="auto"/>
                <w:sz w:val="18"/>
                <w:szCs w:val="18"/>
                <w:lang w:val="en-IE" w:eastAsia="en-US"/>
              </w:rPr>
            </w:pPr>
            <w:ins w:id="3761" w:author="Author">
              <w:r w:rsidRPr="00E73B40">
                <w:rPr>
                  <w:b/>
                  <w:color w:val="auto"/>
                  <w:sz w:val="18"/>
                  <w:szCs w:val="18"/>
                  <w:lang w:val="en-IE"/>
                </w:rPr>
                <w:t>Messages (Error &amp; Warnings)</w:t>
              </w:r>
            </w:ins>
          </w:p>
        </w:tc>
      </w:tr>
      <w:tr w:rsidR="005B472C" w:rsidRPr="00E73B40" w14:paraId="46171F1E" w14:textId="77777777" w:rsidTr="00631F6A">
        <w:trPr>
          <w:trHeight w:val="440"/>
          <w:ins w:id="37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3"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4" w:author="Author"/>
                <w:color w:val="595959"/>
                <w:sz w:val="20"/>
                <w:szCs w:val="18"/>
                <w:lang w:val="en-IE" w:eastAsia="en-US"/>
              </w:rPr>
            </w:pPr>
            <w:ins w:id="3765"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6" w:author="Author"/>
                <w:color w:val="auto"/>
                <w:sz w:val="20"/>
                <w:szCs w:val="18"/>
                <w:lang w:val="en-IE" w:eastAsia="en-US"/>
              </w:rPr>
            </w:pPr>
            <w:ins w:id="3767"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8" w:author="Author"/>
                <w:color w:val="auto"/>
                <w:sz w:val="20"/>
                <w:szCs w:val="18"/>
                <w:lang w:val="en-IE" w:eastAsia="en-US"/>
              </w:rPr>
            </w:pPr>
            <w:ins w:id="3769"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70"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1" w:author="Author"/>
                <w:color w:val="auto"/>
                <w:sz w:val="20"/>
                <w:szCs w:val="18"/>
                <w:lang w:val="en-IE" w:eastAsia="en-US"/>
              </w:rPr>
            </w:pPr>
            <w:ins w:id="3772"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3" w:author="Author"/>
                <w:color w:val="auto"/>
                <w:sz w:val="20"/>
                <w:szCs w:val="18"/>
                <w:lang w:val="en-IE" w:eastAsia="en-US"/>
              </w:rPr>
            </w:pPr>
            <w:ins w:id="3774"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76"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7" w:author="Author"/>
                <w:color w:val="595959"/>
                <w:sz w:val="20"/>
                <w:szCs w:val="18"/>
                <w:lang w:val="en-IE" w:eastAsia="en-US"/>
              </w:rPr>
            </w:pPr>
            <w:ins w:id="3778"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9" w:author="Author"/>
                <w:color w:val="auto"/>
                <w:sz w:val="20"/>
                <w:szCs w:val="18"/>
                <w:lang w:val="en-IE" w:eastAsia="en-US"/>
              </w:rPr>
            </w:pPr>
            <w:ins w:id="3780"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1" w:author="Author"/>
                <w:color w:val="auto"/>
                <w:sz w:val="20"/>
                <w:szCs w:val="18"/>
                <w:lang w:val="en-IE" w:eastAsia="en-US"/>
              </w:rPr>
            </w:pPr>
            <w:ins w:id="3782"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3" w:author="Author"/>
                <w:color w:val="auto"/>
                <w:sz w:val="20"/>
                <w:szCs w:val="18"/>
                <w:lang w:val="en-IE" w:eastAsia="en-US"/>
              </w:rPr>
            </w:pPr>
            <w:ins w:id="3784"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85"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6" w:author="Author"/>
                <w:color w:val="auto"/>
                <w:sz w:val="20"/>
                <w:szCs w:val="18"/>
                <w:lang w:val="en-IE" w:eastAsia="en-US"/>
              </w:rPr>
            </w:pPr>
            <w:ins w:id="3787"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89"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0" w:author="Author"/>
                <w:color w:val="595959"/>
                <w:sz w:val="20"/>
                <w:szCs w:val="18"/>
                <w:lang w:val="en-IE" w:eastAsia="en-US"/>
              </w:rPr>
            </w:pPr>
            <w:ins w:id="3791"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2" w:author="Author"/>
                <w:color w:val="auto"/>
                <w:sz w:val="20"/>
                <w:szCs w:val="18"/>
                <w:lang w:val="en-IE" w:eastAsia="en-US"/>
              </w:rPr>
            </w:pPr>
            <w:ins w:id="3793"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4"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5" w:author="Author"/>
                <w:color w:val="auto"/>
                <w:sz w:val="20"/>
                <w:szCs w:val="18"/>
                <w:lang w:val="en-IE" w:eastAsia="en-US"/>
              </w:rPr>
            </w:pPr>
            <w:ins w:id="3796" w:author="Author">
              <w:r w:rsidRPr="00E73B40">
                <w:rPr>
                  <w:color w:val="auto"/>
                  <w:sz w:val="20"/>
                  <w:szCs w:val="18"/>
                  <w:lang w:val="en-IE" w:eastAsia="en-US"/>
                </w:rPr>
                <w:t>-</w:t>
              </w:r>
            </w:ins>
          </w:p>
        </w:tc>
      </w:tr>
      <w:tr w:rsidR="005B472C" w:rsidRPr="00E73B40" w14:paraId="32944E2B" w14:textId="77777777" w:rsidTr="00631F6A">
        <w:trPr>
          <w:trHeight w:val="440"/>
          <w:ins w:id="37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798"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9" w:author="Author"/>
                <w:color w:val="595959"/>
                <w:sz w:val="20"/>
                <w:szCs w:val="18"/>
                <w:lang w:val="en-IE" w:eastAsia="en-US"/>
              </w:rPr>
            </w:pPr>
            <w:ins w:id="3800"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1" w:author="Author"/>
                <w:color w:val="auto"/>
                <w:sz w:val="20"/>
                <w:szCs w:val="18"/>
                <w:lang w:val="en-IE" w:eastAsia="en-US"/>
              </w:rPr>
            </w:pPr>
            <w:ins w:id="3802"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3" w:author="Author"/>
                <w:color w:val="595959"/>
                <w:sz w:val="20"/>
                <w:szCs w:val="18"/>
                <w:lang w:val="en-IE" w:eastAsia="en-US"/>
              </w:rPr>
            </w:pPr>
            <w:ins w:id="3804"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5" w:author="Author"/>
                <w:color w:val="auto"/>
                <w:sz w:val="20"/>
                <w:szCs w:val="18"/>
                <w:lang w:val="en-IE" w:eastAsia="en-US"/>
              </w:rPr>
            </w:pPr>
            <w:ins w:id="3806" w:author="Author">
              <w:r>
                <w:rPr>
                  <w:color w:val="auto"/>
                  <w:sz w:val="20"/>
                  <w:szCs w:val="18"/>
                  <w:lang w:val="en-IE" w:eastAsia="en-US"/>
                </w:rPr>
                <w:t>-</w:t>
              </w:r>
            </w:ins>
          </w:p>
        </w:tc>
      </w:tr>
      <w:tr w:rsidR="005B472C" w:rsidRPr="00E73B40" w14:paraId="68B59539" w14:textId="77777777" w:rsidTr="00631F6A">
        <w:trPr>
          <w:trHeight w:val="440"/>
          <w:ins w:id="38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08"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9" w:author="Author"/>
                <w:color w:val="595959"/>
                <w:sz w:val="20"/>
                <w:szCs w:val="18"/>
                <w:lang w:val="en-IE" w:eastAsia="en-US"/>
              </w:rPr>
            </w:pPr>
            <w:ins w:id="3810"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1" w:author="Author"/>
                <w:color w:val="auto"/>
                <w:sz w:val="20"/>
                <w:szCs w:val="18"/>
                <w:lang w:val="en-IE" w:eastAsia="en-US"/>
              </w:rPr>
            </w:pPr>
            <w:ins w:id="3812"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3" w:author="Author"/>
                <w:color w:val="auto"/>
                <w:sz w:val="20"/>
                <w:szCs w:val="18"/>
                <w:lang w:val="en-IE" w:eastAsia="en-US"/>
              </w:rPr>
            </w:pPr>
            <w:ins w:id="3814"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5" w:author="Author"/>
                <w:color w:val="595959"/>
                <w:sz w:val="20"/>
                <w:szCs w:val="18"/>
                <w:lang w:val="en-IE" w:eastAsia="en-US"/>
              </w:rPr>
            </w:pPr>
            <w:ins w:id="3816"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7" w:author="Author"/>
                <w:color w:val="auto"/>
                <w:sz w:val="20"/>
                <w:szCs w:val="18"/>
                <w:lang w:val="en-IE" w:eastAsia="en-US"/>
              </w:rPr>
            </w:pPr>
            <w:ins w:id="3818" w:author="Author">
              <w:r>
                <w:rPr>
                  <w:color w:val="auto"/>
                  <w:sz w:val="20"/>
                  <w:szCs w:val="18"/>
                  <w:lang w:val="en-IE" w:eastAsia="en-US"/>
                </w:rPr>
                <w:t>-</w:t>
              </w:r>
            </w:ins>
          </w:p>
        </w:tc>
      </w:tr>
    </w:tbl>
    <w:p w14:paraId="73DD9A89" w14:textId="07AE9ED5" w:rsidR="00E460E2" w:rsidRPr="00E73B40" w:rsidRDefault="00E460E2" w:rsidP="00E460E2">
      <w:pPr>
        <w:pStyle w:val="Heading4"/>
        <w:rPr>
          <w:ins w:id="3819" w:author="Author"/>
          <w:lang w:val="en-IE"/>
        </w:rPr>
      </w:pPr>
      <w:ins w:id="3820"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21" w:author="Author"/>
          <w:lang w:val="en-IE"/>
        </w:rPr>
      </w:pPr>
      <w:bookmarkStart w:id="3822" w:name="_Activity_21_»"/>
      <w:bookmarkEnd w:id="3822"/>
      <w:ins w:id="3823"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25" w:author="Author"/>
                <w:b w:val="0"/>
                <w:sz w:val="20"/>
                <w:szCs w:val="20"/>
                <w:lang w:val="en-IE"/>
              </w:rPr>
            </w:pPr>
            <w:ins w:id="3826" w:author="Author">
              <w:r w:rsidRPr="00E73B40">
                <w:rPr>
                  <w:sz w:val="20"/>
                  <w:szCs w:val="20"/>
                  <w:lang w:val="en-IE"/>
                </w:rPr>
                <w:t>Activity Specification</w:t>
              </w:r>
            </w:ins>
          </w:p>
        </w:tc>
      </w:tr>
      <w:tr w:rsidR="00E460E2" w:rsidRPr="00E73B40" w14:paraId="39EE7395" w14:textId="77777777" w:rsidTr="00631F6A">
        <w:trPr>
          <w:trHeight w:hRule="exact" w:val="845"/>
          <w:ins w:id="38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28" w:author="Author"/>
                <w:color w:val="auto"/>
                <w:sz w:val="20"/>
                <w:szCs w:val="20"/>
                <w:lang w:val="en-IE"/>
              </w:rPr>
            </w:pPr>
            <w:ins w:id="3829"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0" w:author="Author"/>
                <w:color w:val="auto"/>
                <w:sz w:val="20"/>
                <w:szCs w:val="20"/>
                <w:lang w:val="en-IE"/>
              </w:rPr>
            </w:pPr>
            <w:ins w:id="3831"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2" w:author="Author"/>
                <w:color w:val="auto"/>
                <w:sz w:val="20"/>
                <w:szCs w:val="20"/>
                <w:lang w:val="en-IE"/>
              </w:rPr>
            </w:pPr>
            <w:ins w:id="3833" w:author="Author">
              <w:r w:rsidRPr="00E73B40">
                <w:rPr>
                  <w:color w:val="auto"/>
                  <w:sz w:val="20"/>
                  <w:szCs w:val="20"/>
                  <w:lang w:val="en-IE"/>
                </w:rPr>
                <w:t>Agent in Shop</w:t>
              </w:r>
            </w:ins>
          </w:p>
        </w:tc>
      </w:tr>
      <w:tr w:rsidR="00E460E2" w:rsidRPr="00E73B40" w14:paraId="7BBFC4E3" w14:textId="77777777" w:rsidTr="00631F6A">
        <w:trPr>
          <w:trHeight w:hRule="exact" w:val="397"/>
          <w:ins w:id="38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35" w:author="Author"/>
                <w:color w:val="auto"/>
                <w:sz w:val="20"/>
                <w:szCs w:val="20"/>
                <w:lang w:val="en-IE"/>
              </w:rPr>
            </w:pPr>
            <w:ins w:id="3836"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7" w:author="Author"/>
                <w:color w:val="auto"/>
                <w:sz w:val="20"/>
                <w:szCs w:val="20"/>
                <w:lang w:val="en-IE"/>
              </w:rPr>
            </w:pPr>
            <w:ins w:id="3838" w:author="Author">
              <w:r w:rsidRPr="00E73B40">
                <w:rPr>
                  <w:color w:val="auto"/>
                  <w:sz w:val="20"/>
                  <w:szCs w:val="20"/>
                  <w:lang w:val="en-IE"/>
                </w:rPr>
                <w:t>UFE</w:t>
              </w:r>
            </w:ins>
          </w:p>
        </w:tc>
      </w:tr>
      <w:tr w:rsidR="00E460E2" w:rsidRPr="00E73B40" w14:paraId="5728FB72" w14:textId="77777777" w:rsidTr="00631F6A">
        <w:trPr>
          <w:trHeight w:val="440"/>
          <w:ins w:id="3839"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40" w:author="Author"/>
                <w:color w:val="auto"/>
                <w:sz w:val="20"/>
                <w:szCs w:val="20"/>
                <w:lang w:val="en-IE"/>
              </w:rPr>
            </w:pPr>
            <w:ins w:id="3841"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2" w:author="Author"/>
                <w:color w:val="auto"/>
                <w:sz w:val="20"/>
                <w:szCs w:val="20"/>
                <w:lang w:val="en-IE"/>
              </w:rPr>
            </w:pPr>
            <w:ins w:id="3843" w:author="Author">
              <w:r w:rsidRPr="00E73B40">
                <w:rPr>
                  <w:color w:val="auto"/>
                  <w:sz w:val="20"/>
                  <w:szCs w:val="20"/>
                  <w:lang w:val="en-IE"/>
                </w:rPr>
                <w:t>Delivery details step</w:t>
              </w:r>
            </w:ins>
          </w:p>
        </w:tc>
      </w:tr>
      <w:tr w:rsidR="00E460E2" w:rsidRPr="00E73B40" w14:paraId="341F6D86" w14:textId="77777777" w:rsidTr="00631F6A">
        <w:trPr>
          <w:trHeight w:val="440"/>
          <w:ins w:id="3844"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45" w:author="Author"/>
                <w:b w:val="0"/>
                <w:color w:val="auto"/>
                <w:sz w:val="20"/>
                <w:szCs w:val="20"/>
                <w:lang w:val="en-IE"/>
              </w:rPr>
            </w:pPr>
            <w:ins w:id="3846" w:author="Author">
              <w:r w:rsidRPr="00E73B40">
                <w:rPr>
                  <w:color w:val="auto"/>
                  <w:sz w:val="20"/>
                  <w:szCs w:val="20"/>
                  <w:lang w:val="en-IE"/>
                </w:rPr>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7" w:author="Author"/>
                <w:color w:val="auto"/>
                <w:sz w:val="20"/>
                <w:szCs w:val="20"/>
                <w:lang w:val="en-IE"/>
              </w:rPr>
            </w:pPr>
            <w:ins w:id="3848"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9" w:author="Author"/>
                <w:color w:val="auto"/>
                <w:sz w:val="20"/>
                <w:szCs w:val="20"/>
                <w:lang w:val="en-IE"/>
              </w:rPr>
            </w:pPr>
            <w:ins w:id="3850"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51"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52" w:author="Author"/>
                <w:color w:val="auto"/>
                <w:sz w:val="20"/>
                <w:szCs w:val="20"/>
                <w:lang w:val="en-IE"/>
              </w:rPr>
            </w:pPr>
            <w:ins w:id="3853"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55" w:author="Author"/>
                <w:color w:val="auto"/>
                <w:sz w:val="20"/>
                <w:szCs w:val="20"/>
                <w:lang w:val="en-IE"/>
              </w:rPr>
            </w:pPr>
            <w:ins w:id="3856"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57"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58" w:author="Author"/>
                <w:b/>
                <w:color w:val="auto"/>
                <w:sz w:val="18"/>
                <w:szCs w:val="18"/>
                <w:lang w:val="en-IE" w:eastAsia="en-US"/>
              </w:rPr>
            </w:pPr>
            <w:ins w:id="3859"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60" w:author="Author"/>
                <w:b/>
                <w:color w:val="auto"/>
                <w:sz w:val="18"/>
                <w:szCs w:val="18"/>
                <w:lang w:val="en-IE" w:eastAsia="en-US"/>
              </w:rPr>
            </w:pPr>
            <w:ins w:id="3861" w:author="Author">
              <w:r w:rsidRPr="00E73B40">
                <w:rPr>
                  <w:b/>
                  <w:color w:val="auto"/>
                  <w:sz w:val="18"/>
                  <w:szCs w:val="18"/>
                  <w:lang w:val="en-IE"/>
                </w:rPr>
                <w:t>Messages (Error &amp; Warnings)</w:t>
              </w:r>
            </w:ins>
          </w:p>
        </w:tc>
      </w:tr>
      <w:tr w:rsidR="00E460E2" w:rsidRPr="00E73B40" w14:paraId="1343B7B9" w14:textId="77777777" w:rsidTr="00631F6A">
        <w:trPr>
          <w:trHeight w:val="440"/>
          <w:ins w:id="38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3"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4" w:author="Author"/>
                <w:color w:val="439782"/>
                <w:sz w:val="20"/>
                <w:szCs w:val="18"/>
                <w:lang w:val="en-IE" w:eastAsia="en-US"/>
              </w:rPr>
            </w:pPr>
            <w:ins w:id="3865"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6" w:author="Author"/>
                <w:color w:val="auto"/>
                <w:sz w:val="20"/>
                <w:szCs w:val="18"/>
                <w:lang w:val="en-IE" w:eastAsia="en-US"/>
              </w:rPr>
            </w:pPr>
            <w:ins w:id="3867"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8" w:author="Author"/>
                <w:color w:val="auto"/>
                <w:sz w:val="20"/>
                <w:szCs w:val="18"/>
                <w:lang w:val="en-IE" w:eastAsia="en-US"/>
              </w:rPr>
            </w:pPr>
            <w:ins w:id="3869" w:author="Author">
              <w:r w:rsidRPr="00E73B40">
                <w:rPr>
                  <w:color w:val="auto"/>
                  <w:sz w:val="20"/>
                  <w:szCs w:val="18"/>
                  <w:lang w:val="en-IE" w:eastAsia="en-US"/>
                </w:rPr>
                <w:t>-</w:t>
              </w:r>
            </w:ins>
          </w:p>
        </w:tc>
      </w:tr>
      <w:tr w:rsidR="00E460E2" w:rsidRPr="00E73B40" w14:paraId="4F3512EE" w14:textId="77777777" w:rsidTr="00631F6A">
        <w:trPr>
          <w:trHeight w:val="440"/>
          <w:ins w:id="38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71"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2" w:author="Author"/>
                <w:color w:val="439782"/>
                <w:sz w:val="20"/>
                <w:szCs w:val="18"/>
                <w:lang w:val="en-IE" w:eastAsia="en-US"/>
              </w:rPr>
            </w:pPr>
            <w:ins w:id="3873"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4" w:author="Author"/>
                <w:color w:val="auto"/>
                <w:sz w:val="20"/>
                <w:szCs w:val="18"/>
                <w:lang w:val="en-IE" w:eastAsia="en-US"/>
              </w:rPr>
            </w:pPr>
            <w:ins w:id="3875"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6" w:author="Author"/>
                <w:color w:val="auto"/>
                <w:sz w:val="20"/>
                <w:szCs w:val="18"/>
                <w:lang w:val="en-IE" w:eastAsia="en-US"/>
              </w:rPr>
            </w:pPr>
            <w:ins w:id="3877"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8" w:author="Author"/>
                <w:color w:val="auto"/>
                <w:sz w:val="20"/>
                <w:szCs w:val="18"/>
                <w:lang w:val="en-IE" w:eastAsia="en-US"/>
              </w:rPr>
            </w:pPr>
            <w:ins w:id="3879"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0" w:author="Author"/>
                <w:color w:val="auto"/>
                <w:sz w:val="20"/>
                <w:szCs w:val="18"/>
                <w:lang w:val="en-IE" w:eastAsia="en-US"/>
              </w:rPr>
            </w:pPr>
            <w:ins w:id="3881"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2" w:author="Author"/>
                <w:color w:val="auto"/>
                <w:sz w:val="20"/>
                <w:szCs w:val="18"/>
                <w:lang w:val="en-IE" w:eastAsia="en-US"/>
              </w:rPr>
            </w:pPr>
            <w:ins w:id="3883"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4" w:author="Author"/>
                <w:color w:val="auto"/>
                <w:sz w:val="20"/>
                <w:szCs w:val="18"/>
                <w:lang w:val="en-IE" w:eastAsia="en-US"/>
              </w:rPr>
            </w:pPr>
            <w:ins w:id="3885"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6" w:author="Author"/>
                <w:color w:val="auto"/>
                <w:sz w:val="20"/>
                <w:szCs w:val="18"/>
                <w:lang w:val="en-IE" w:eastAsia="en-US"/>
              </w:rPr>
            </w:pPr>
            <w:ins w:id="3887"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8" w:author="Author"/>
                <w:color w:val="auto"/>
                <w:sz w:val="20"/>
                <w:szCs w:val="18"/>
                <w:lang w:val="en-IE" w:eastAsia="en-US"/>
              </w:rPr>
            </w:pPr>
            <w:ins w:id="3889"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0" w:author="Author"/>
                <w:color w:val="auto"/>
                <w:sz w:val="20"/>
                <w:szCs w:val="18"/>
                <w:lang w:val="en-IE" w:eastAsia="en-US"/>
              </w:rPr>
            </w:pPr>
            <w:ins w:id="3891" w:author="Author">
              <w:del w:id="3892"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3" w:author="Author"/>
                <w:color w:val="auto"/>
                <w:sz w:val="20"/>
                <w:szCs w:val="18"/>
                <w:lang w:val="en-IE" w:eastAsia="en-US"/>
              </w:rPr>
            </w:pPr>
            <w:ins w:id="3894"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5" w:author="Author"/>
                <w:color w:val="auto"/>
                <w:sz w:val="20"/>
                <w:szCs w:val="18"/>
                <w:lang w:val="en-IE" w:eastAsia="en-US"/>
              </w:rPr>
            </w:pPr>
            <w:ins w:id="3896"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7" w:author="Author"/>
                <w:color w:val="auto"/>
                <w:sz w:val="20"/>
                <w:szCs w:val="18"/>
                <w:lang w:val="en-IE" w:eastAsia="en-US"/>
              </w:rPr>
            </w:pPr>
            <w:ins w:id="3898"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899" w:author="Author"/>
                <w:color w:val="auto"/>
                <w:sz w:val="20"/>
                <w:szCs w:val="18"/>
                <w:lang w:val="en-IE" w:eastAsia="en-US"/>
              </w:rPr>
            </w:pPr>
            <w:ins w:id="3900"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1" w:author="Author"/>
                <w:color w:val="auto"/>
                <w:sz w:val="20"/>
                <w:szCs w:val="18"/>
                <w:lang w:val="en-IE" w:eastAsia="en-US"/>
              </w:rPr>
            </w:pPr>
            <w:ins w:id="3902" w:author="Author">
              <w:r w:rsidRPr="00E73B40">
                <w:rPr>
                  <w:color w:val="auto"/>
                  <w:sz w:val="20"/>
                  <w:szCs w:val="18"/>
                  <w:lang w:val="en-IE" w:eastAsia="en-US"/>
                </w:rPr>
                <w:t>-</w:t>
              </w:r>
            </w:ins>
          </w:p>
        </w:tc>
      </w:tr>
      <w:tr w:rsidR="00E460E2" w:rsidRPr="00E73B40" w14:paraId="11D375C9" w14:textId="77777777" w:rsidTr="00631F6A">
        <w:trPr>
          <w:trHeight w:val="440"/>
          <w:ins w:id="390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4"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5" w:author="Author"/>
                <w:color w:val="439782"/>
                <w:sz w:val="20"/>
                <w:szCs w:val="18"/>
                <w:lang w:val="en-IE" w:eastAsia="en-US"/>
              </w:rPr>
            </w:pPr>
            <w:ins w:id="3906"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7" w:author="Author"/>
                <w:color w:val="auto"/>
                <w:sz w:val="20"/>
                <w:szCs w:val="18"/>
                <w:lang w:val="en-IE" w:eastAsia="en-US"/>
              </w:rPr>
            </w:pPr>
            <w:ins w:id="3908"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09"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0" w:author="Author"/>
                <w:color w:val="439782"/>
                <w:sz w:val="20"/>
                <w:szCs w:val="18"/>
                <w:lang w:val="en-IE" w:eastAsia="en-US"/>
              </w:rPr>
            </w:pPr>
            <w:ins w:id="3911"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2" w:author="Author"/>
                <w:color w:val="auto"/>
                <w:sz w:val="20"/>
                <w:szCs w:val="18"/>
                <w:lang w:val="en-IE" w:eastAsia="en-US"/>
              </w:rPr>
            </w:pPr>
            <w:ins w:id="3913" w:author="Author">
              <w:r w:rsidRPr="00E73B40">
                <w:rPr>
                  <w:color w:val="auto"/>
                  <w:sz w:val="20"/>
                  <w:szCs w:val="18"/>
                  <w:lang w:val="en-IE" w:eastAsia="en-US"/>
                </w:rPr>
                <w:t>-</w:t>
              </w:r>
            </w:ins>
          </w:p>
        </w:tc>
      </w:tr>
      <w:tr w:rsidR="00E460E2" w:rsidRPr="00E73B40" w14:paraId="4613EA07" w14:textId="77777777" w:rsidTr="00631F6A">
        <w:trPr>
          <w:trHeight w:val="440"/>
          <w:ins w:id="39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15"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6" w:author="Author"/>
                <w:color w:val="439782"/>
                <w:sz w:val="20"/>
                <w:szCs w:val="18"/>
                <w:lang w:val="en-IE" w:eastAsia="en-US"/>
              </w:rPr>
            </w:pPr>
            <w:ins w:id="3917"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8" w:author="Author"/>
                <w:color w:val="auto"/>
                <w:sz w:val="20"/>
                <w:szCs w:val="18"/>
                <w:lang w:val="en-IE" w:eastAsia="en-US"/>
              </w:rPr>
            </w:pPr>
            <w:ins w:id="3919"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20" w:author="Author"/>
                <w:color w:val="439782"/>
                <w:sz w:val="20"/>
                <w:szCs w:val="18"/>
                <w:lang w:val="en-IE" w:eastAsia="en-US"/>
              </w:rPr>
            </w:pPr>
            <w:ins w:id="3921"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22" w:author="Author"/>
                <w:color w:val="auto"/>
                <w:sz w:val="20"/>
                <w:szCs w:val="18"/>
                <w:lang w:val="en-IE" w:eastAsia="en-US"/>
              </w:rPr>
            </w:pPr>
            <w:ins w:id="3923"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4" w:author="Author"/>
          <w:lang w:val="en-IE"/>
        </w:rPr>
      </w:pPr>
    </w:p>
    <w:p w14:paraId="4DC23402" w14:textId="4FA76F1B" w:rsidR="00E460E2" w:rsidRPr="00E73B40" w:rsidRDefault="00E460E2" w:rsidP="00E460E2">
      <w:pPr>
        <w:pStyle w:val="Heading4"/>
        <w:rPr>
          <w:ins w:id="3925" w:author="Author"/>
          <w:lang w:val="en-IE"/>
        </w:rPr>
      </w:pPr>
      <w:ins w:id="3926"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27" w:author="Author"/>
          <w:lang w:val="en-IE"/>
        </w:rPr>
      </w:pPr>
      <w:bookmarkStart w:id="3928" w:name="_Activity_22_»"/>
      <w:bookmarkEnd w:id="3928"/>
      <w:ins w:id="3929"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3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31" w:author="Author"/>
                <w:b w:val="0"/>
                <w:sz w:val="20"/>
                <w:szCs w:val="20"/>
                <w:lang w:val="en-IE"/>
              </w:rPr>
            </w:pPr>
            <w:ins w:id="3932" w:author="Author">
              <w:r w:rsidRPr="00E73B40">
                <w:rPr>
                  <w:sz w:val="20"/>
                  <w:szCs w:val="20"/>
                  <w:lang w:val="en-IE"/>
                </w:rPr>
                <w:t>Activity Specification</w:t>
              </w:r>
            </w:ins>
          </w:p>
        </w:tc>
      </w:tr>
      <w:tr w:rsidR="00E460E2" w:rsidRPr="00E73B40" w14:paraId="54C818D6" w14:textId="77777777" w:rsidTr="00631F6A">
        <w:trPr>
          <w:trHeight w:hRule="exact" w:val="756"/>
          <w:ins w:id="39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4" w:author="Author"/>
                <w:color w:val="auto"/>
                <w:sz w:val="20"/>
                <w:szCs w:val="20"/>
                <w:lang w:val="en-IE"/>
              </w:rPr>
            </w:pPr>
            <w:ins w:id="3935"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6" w:author="Author"/>
                <w:color w:val="auto"/>
                <w:sz w:val="20"/>
                <w:szCs w:val="20"/>
                <w:lang w:val="en-IE"/>
              </w:rPr>
            </w:pPr>
            <w:ins w:id="3937"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8" w:author="Author"/>
                <w:color w:val="auto"/>
                <w:sz w:val="20"/>
                <w:szCs w:val="20"/>
                <w:lang w:val="en-IE"/>
              </w:rPr>
            </w:pPr>
            <w:ins w:id="3939" w:author="Author">
              <w:r w:rsidRPr="00E73B40">
                <w:rPr>
                  <w:color w:val="auto"/>
                  <w:sz w:val="20"/>
                  <w:szCs w:val="20"/>
                  <w:lang w:val="en-IE"/>
                </w:rPr>
                <w:t>Agent in Shop</w:t>
              </w:r>
            </w:ins>
          </w:p>
        </w:tc>
      </w:tr>
      <w:tr w:rsidR="00E460E2" w:rsidRPr="00E73B40" w14:paraId="4F5C722E" w14:textId="77777777" w:rsidTr="00631F6A">
        <w:trPr>
          <w:trHeight w:hRule="exact" w:val="397"/>
          <w:ins w:id="394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41" w:author="Author"/>
                <w:color w:val="auto"/>
                <w:sz w:val="20"/>
                <w:szCs w:val="20"/>
                <w:lang w:val="en-IE"/>
              </w:rPr>
            </w:pPr>
            <w:ins w:id="3942"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3" w:author="Author"/>
                <w:color w:val="auto"/>
                <w:sz w:val="20"/>
                <w:szCs w:val="20"/>
                <w:lang w:val="en-IE"/>
              </w:rPr>
            </w:pPr>
            <w:ins w:id="3944" w:author="Author">
              <w:r w:rsidRPr="00E73B40">
                <w:rPr>
                  <w:color w:val="auto"/>
                  <w:sz w:val="20"/>
                  <w:szCs w:val="20"/>
                  <w:lang w:val="en-IE"/>
                </w:rPr>
                <w:t>UFE</w:t>
              </w:r>
            </w:ins>
          </w:p>
        </w:tc>
      </w:tr>
      <w:tr w:rsidR="00E460E2" w:rsidRPr="00E73B40" w14:paraId="322ADD1B" w14:textId="77777777" w:rsidTr="00631F6A">
        <w:trPr>
          <w:trHeight w:val="440"/>
          <w:ins w:id="3945"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46" w:author="Author"/>
                <w:color w:val="auto"/>
                <w:sz w:val="20"/>
                <w:szCs w:val="20"/>
                <w:lang w:val="en-IE"/>
              </w:rPr>
            </w:pPr>
            <w:ins w:id="3947"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48" w:author="Author"/>
                <w:color w:val="auto"/>
                <w:sz w:val="20"/>
                <w:szCs w:val="20"/>
                <w:lang w:val="en-IE"/>
              </w:rPr>
            </w:pPr>
            <w:ins w:id="3949" w:author="Author">
              <w:r w:rsidRPr="00E73B40">
                <w:rPr>
                  <w:color w:val="auto"/>
                  <w:sz w:val="20"/>
                  <w:szCs w:val="20"/>
                  <w:lang w:val="en-IE"/>
                </w:rPr>
                <w:t>Confirmation step</w:t>
              </w:r>
            </w:ins>
          </w:p>
        </w:tc>
      </w:tr>
      <w:tr w:rsidR="00E460E2" w:rsidRPr="00E73B40" w14:paraId="350C74C1" w14:textId="77777777" w:rsidTr="00631F6A">
        <w:trPr>
          <w:trHeight w:val="440"/>
          <w:ins w:id="3950"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51" w:author="Author"/>
                <w:b w:val="0"/>
                <w:color w:val="auto"/>
                <w:sz w:val="20"/>
                <w:szCs w:val="20"/>
                <w:lang w:val="en-IE"/>
              </w:rPr>
            </w:pPr>
            <w:ins w:id="3952"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3" w:author="Author"/>
                <w:color w:val="auto"/>
                <w:sz w:val="20"/>
                <w:szCs w:val="20"/>
                <w:lang w:val="en-IE"/>
              </w:rPr>
            </w:pPr>
            <w:ins w:id="3954"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5" w:author="Author"/>
                <w:color w:val="auto"/>
                <w:sz w:val="20"/>
                <w:szCs w:val="20"/>
                <w:lang w:val="en-IE"/>
              </w:rPr>
            </w:pPr>
            <w:ins w:id="3956"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7" w:author="Author"/>
                <w:color w:val="auto"/>
                <w:sz w:val="20"/>
                <w:szCs w:val="20"/>
                <w:lang w:val="en-IE"/>
              </w:rPr>
            </w:pPr>
            <w:ins w:id="3958"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9" w:author="Author"/>
                <w:color w:val="auto"/>
                <w:sz w:val="20"/>
                <w:szCs w:val="20"/>
                <w:lang w:val="en-IE"/>
              </w:rPr>
            </w:pPr>
            <w:ins w:id="3960"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61" w:author="Author"/>
                <w:color w:val="auto"/>
                <w:sz w:val="20"/>
                <w:szCs w:val="20"/>
                <w:lang w:val="en-IE"/>
              </w:rPr>
            </w:pPr>
            <w:ins w:id="3962"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4" w:author="Author"/>
                <w:color w:val="auto"/>
                <w:sz w:val="20"/>
                <w:szCs w:val="20"/>
                <w:lang w:val="en-IE"/>
              </w:rPr>
            </w:pPr>
            <w:ins w:id="3965"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66"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67" w:author="Author"/>
                <w:b/>
                <w:color w:val="auto"/>
                <w:sz w:val="18"/>
                <w:szCs w:val="18"/>
                <w:lang w:val="en-IE" w:eastAsia="en-US"/>
              </w:rPr>
            </w:pPr>
            <w:ins w:id="3968"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69" w:author="Author"/>
                <w:b/>
                <w:color w:val="auto"/>
                <w:sz w:val="18"/>
                <w:szCs w:val="18"/>
                <w:lang w:val="en-IE" w:eastAsia="en-US"/>
              </w:rPr>
            </w:pPr>
            <w:ins w:id="3970" w:author="Author">
              <w:r w:rsidRPr="00E73B40">
                <w:rPr>
                  <w:b/>
                  <w:color w:val="auto"/>
                  <w:sz w:val="18"/>
                  <w:szCs w:val="18"/>
                  <w:lang w:val="en-IE"/>
                </w:rPr>
                <w:t>Messages (Error &amp; Warnings)</w:t>
              </w:r>
            </w:ins>
          </w:p>
        </w:tc>
      </w:tr>
      <w:tr w:rsidR="00E460E2" w:rsidRPr="00E73B40" w14:paraId="58AB3681" w14:textId="77777777" w:rsidTr="00631F6A">
        <w:trPr>
          <w:trHeight w:val="440"/>
          <w:ins w:id="397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72"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3" w:author="Author"/>
                <w:color w:val="439782"/>
                <w:sz w:val="20"/>
                <w:szCs w:val="18"/>
                <w:lang w:val="en-IE" w:eastAsia="en-US"/>
              </w:rPr>
            </w:pPr>
            <w:ins w:id="3974"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5" w:author="Author"/>
                <w:color w:val="000000" w:themeColor="text1"/>
                <w:sz w:val="20"/>
                <w:szCs w:val="18"/>
                <w:lang w:val="en-IE" w:eastAsia="en-US"/>
              </w:rPr>
            </w:pPr>
            <w:ins w:id="3976"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7" w:author="Author"/>
                <w:color w:val="439782"/>
                <w:sz w:val="20"/>
                <w:szCs w:val="18"/>
                <w:lang w:val="en-IE" w:eastAsia="en-US"/>
              </w:rPr>
            </w:pPr>
            <w:ins w:id="3978"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79" w:author="Author"/>
                <w:color w:val="auto"/>
                <w:sz w:val="20"/>
                <w:szCs w:val="18"/>
                <w:lang w:val="en-IE" w:eastAsia="en-US"/>
              </w:rPr>
            </w:pPr>
            <w:ins w:id="3980"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82"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3" w:author="Author"/>
                <w:color w:val="439782"/>
                <w:sz w:val="20"/>
                <w:szCs w:val="18"/>
                <w:lang w:val="en-IE" w:eastAsia="en-US"/>
              </w:rPr>
            </w:pPr>
            <w:ins w:id="3984"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5" w:author="Author"/>
                <w:color w:val="auto"/>
                <w:sz w:val="20"/>
                <w:szCs w:val="18"/>
                <w:lang w:val="en-IE" w:eastAsia="en-US"/>
              </w:rPr>
            </w:pPr>
            <w:ins w:id="3986"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7" w:author="Author"/>
                <w:color w:val="auto"/>
                <w:sz w:val="20"/>
                <w:szCs w:val="18"/>
                <w:lang w:val="en-IE" w:eastAsia="en-US"/>
              </w:rPr>
            </w:pPr>
            <w:ins w:id="3988"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9" w:author="Author"/>
                <w:del w:id="3990" w:author="Author"/>
                <w:color w:val="auto"/>
                <w:sz w:val="20"/>
                <w:szCs w:val="18"/>
                <w:lang w:val="en-IE" w:eastAsia="en-US"/>
              </w:rPr>
            </w:pPr>
            <w:ins w:id="3991" w:author="Author">
              <w:del w:id="3992"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3" w:author="Author"/>
                <w:color w:val="auto"/>
                <w:sz w:val="20"/>
                <w:szCs w:val="18"/>
                <w:lang w:val="en-IE" w:eastAsia="en-US"/>
              </w:rPr>
            </w:pPr>
            <w:ins w:id="3994"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5" w:author="Author"/>
                <w:del w:id="3996" w:author="Author"/>
                <w:color w:val="auto"/>
                <w:sz w:val="20"/>
                <w:szCs w:val="18"/>
                <w:lang w:val="en-IE" w:eastAsia="en-US"/>
              </w:rPr>
            </w:pPr>
            <w:ins w:id="3997"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3998"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9"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0" w:author="Author"/>
                <w:color w:val="auto"/>
                <w:sz w:val="20"/>
                <w:szCs w:val="18"/>
                <w:lang w:val="en-IE" w:eastAsia="en-US"/>
              </w:rPr>
            </w:pPr>
            <w:ins w:id="4001"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400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3"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4" w:author="Author"/>
                <w:color w:val="439782"/>
                <w:sz w:val="20"/>
                <w:szCs w:val="18"/>
                <w:lang w:val="en-IE" w:eastAsia="en-US"/>
              </w:rPr>
            </w:pPr>
            <w:ins w:id="4005"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6" w:author="Author"/>
                <w:color w:val="439782"/>
                <w:sz w:val="20"/>
                <w:szCs w:val="18"/>
                <w:lang w:val="en-IE" w:eastAsia="en-US"/>
              </w:rPr>
            </w:pPr>
            <w:ins w:id="4007"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8" w:author="Author"/>
                <w:color w:val="auto"/>
                <w:sz w:val="20"/>
                <w:szCs w:val="18"/>
                <w:lang w:val="en-IE" w:eastAsia="en-US"/>
              </w:rPr>
            </w:pPr>
            <w:ins w:id="4009" w:author="Author">
              <w:r w:rsidRPr="00E73B40">
                <w:rPr>
                  <w:color w:val="auto"/>
                  <w:sz w:val="20"/>
                  <w:szCs w:val="18"/>
                  <w:lang w:val="en-IE" w:eastAsia="en-US"/>
                </w:rPr>
                <w:t>-</w:t>
              </w:r>
            </w:ins>
          </w:p>
        </w:tc>
      </w:tr>
      <w:tr w:rsidR="00E460E2" w:rsidRPr="00E73B40" w14:paraId="2FAFCE27" w14:textId="77777777" w:rsidTr="00631F6A">
        <w:trPr>
          <w:trHeight w:val="440"/>
          <w:ins w:id="40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11"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2" w:author="Author"/>
                <w:color w:val="439782"/>
                <w:sz w:val="20"/>
                <w:szCs w:val="18"/>
                <w:lang w:val="en-IE" w:eastAsia="en-US"/>
              </w:rPr>
            </w:pPr>
            <w:ins w:id="4013"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4" w:author="Author"/>
                <w:color w:val="auto"/>
                <w:sz w:val="20"/>
                <w:szCs w:val="18"/>
                <w:lang w:val="en-IE" w:eastAsia="en-US"/>
              </w:rPr>
            </w:pPr>
            <w:ins w:id="4015"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6" w:author="Author"/>
                <w:color w:val="auto"/>
                <w:sz w:val="20"/>
                <w:szCs w:val="18"/>
                <w:lang w:val="en-IE" w:eastAsia="en-US"/>
              </w:rPr>
            </w:pPr>
            <w:ins w:id="4017"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8" w:author="Author"/>
                <w:color w:val="auto"/>
                <w:sz w:val="20"/>
                <w:szCs w:val="18"/>
                <w:lang w:val="en-IE" w:eastAsia="en-US"/>
              </w:rPr>
            </w:pPr>
            <w:ins w:id="4019"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0" w:author="Author"/>
                <w:color w:val="auto"/>
                <w:sz w:val="20"/>
                <w:szCs w:val="20"/>
                <w:lang w:val="en-IE"/>
              </w:rPr>
            </w:pPr>
            <w:ins w:id="4021"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2" w:author="Author"/>
                <w:del w:id="4023" w:author="Author"/>
                <w:color w:val="auto"/>
                <w:sz w:val="20"/>
                <w:szCs w:val="20"/>
                <w:lang w:val="en-IE"/>
              </w:rPr>
            </w:pPr>
            <w:ins w:id="4024"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5" w:author="Author"/>
                <w:color w:val="auto"/>
                <w:sz w:val="20"/>
                <w:szCs w:val="20"/>
                <w:lang w:val="en-IE"/>
              </w:rPr>
            </w:pPr>
            <w:ins w:id="4026" w:author="Author">
              <w:del w:id="4027"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28" w:author="Author"/>
                <w:color w:val="auto"/>
                <w:sz w:val="20"/>
                <w:szCs w:val="18"/>
                <w:lang w:val="en-IE" w:eastAsia="en-US"/>
              </w:rPr>
            </w:pPr>
            <w:ins w:id="4029"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31"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2" w:author="Author"/>
                <w:color w:val="439782"/>
                <w:sz w:val="20"/>
                <w:szCs w:val="18"/>
                <w:lang w:val="en-IE" w:eastAsia="en-US"/>
              </w:rPr>
            </w:pPr>
            <w:ins w:id="4033"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4" w:author="Author"/>
                <w:color w:val="000000" w:themeColor="text1"/>
                <w:sz w:val="20"/>
                <w:szCs w:val="18"/>
                <w:lang w:val="en-IE" w:eastAsia="en-US"/>
              </w:rPr>
            </w:pPr>
            <w:ins w:id="4035"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6" w:author="Author"/>
                <w:color w:val="000000" w:themeColor="text1"/>
                <w:sz w:val="20"/>
                <w:szCs w:val="18"/>
                <w:lang w:val="en-IE" w:eastAsia="en-US"/>
              </w:rPr>
            </w:pPr>
            <w:ins w:id="4037"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8" w:author="Author"/>
                <w:b/>
                <w:color w:val="439782"/>
                <w:sz w:val="20"/>
                <w:szCs w:val="18"/>
                <w:lang w:val="en-IE" w:eastAsia="en-US"/>
              </w:rPr>
            </w:pPr>
            <w:ins w:id="4039"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40" w:author="Author"/>
                <w:color w:val="auto"/>
                <w:sz w:val="20"/>
                <w:szCs w:val="18"/>
                <w:lang w:val="en-IE" w:eastAsia="en-US"/>
              </w:rPr>
            </w:pPr>
            <w:ins w:id="4041" w:author="Author">
              <w:r>
                <w:rPr>
                  <w:color w:val="auto"/>
                  <w:sz w:val="20"/>
                  <w:szCs w:val="18"/>
                  <w:lang w:val="en-IE" w:eastAsia="en-US"/>
                </w:rPr>
                <w:t>-</w:t>
              </w:r>
            </w:ins>
          </w:p>
        </w:tc>
      </w:tr>
    </w:tbl>
    <w:p w14:paraId="0BC36C85" w14:textId="77777777" w:rsidR="00E460E2" w:rsidRPr="00E73B40" w:rsidRDefault="00E460E2" w:rsidP="00E460E2">
      <w:pPr>
        <w:rPr>
          <w:ins w:id="4042" w:author="Author"/>
          <w:lang w:val="en-IE"/>
        </w:rPr>
      </w:pPr>
    </w:p>
    <w:p w14:paraId="6326D5FE" w14:textId="37E24717" w:rsidR="00E460E2" w:rsidRPr="00E73B40" w:rsidRDefault="00E460E2" w:rsidP="00E460E2">
      <w:pPr>
        <w:pStyle w:val="Heading5"/>
        <w:keepNext/>
        <w:rPr>
          <w:ins w:id="4043" w:author="Author"/>
          <w:lang w:val="en-IE"/>
        </w:rPr>
      </w:pPr>
      <w:ins w:id="4044"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4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46" w:author="Author"/>
                <w:b w:val="0"/>
                <w:sz w:val="20"/>
                <w:szCs w:val="20"/>
                <w:lang w:val="en-IE"/>
              </w:rPr>
            </w:pPr>
            <w:ins w:id="4047" w:author="Author">
              <w:r w:rsidRPr="00E73B40">
                <w:rPr>
                  <w:sz w:val="20"/>
                  <w:szCs w:val="20"/>
                  <w:lang w:val="en-IE"/>
                </w:rPr>
                <w:t>Activity Specification</w:t>
              </w:r>
            </w:ins>
          </w:p>
        </w:tc>
      </w:tr>
      <w:tr w:rsidR="00E460E2" w:rsidRPr="00E73B40" w14:paraId="17F2899A" w14:textId="77777777" w:rsidTr="00631F6A">
        <w:trPr>
          <w:trHeight w:hRule="exact" w:val="703"/>
          <w:ins w:id="404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49" w:author="Author"/>
                <w:color w:val="auto"/>
                <w:sz w:val="20"/>
                <w:szCs w:val="20"/>
                <w:lang w:val="en-IE"/>
              </w:rPr>
            </w:pPr>
            <w:ins w:id="4050"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1" w:author="Author"/>
                <w:color w:val="auto"/>
                <w:sz w:val="20"/>
                <w:szCs w:val="20"/>
                <w:lang w:val="en-IE"/>
              </w:rPr>
            </w:pPr>
            <w:ins w:id="4052" w:author="Author">
              <w:r w:rsidRPr="00E73B40">
                <w:rPr>
                  <w:color w:val="auto"/>
                  <w:sz w:val="20"/>
                  <w:szCs w:val="20"/>
                  <w:lang w:val="en-IE"/>
                </w:rPr>
                <w:t>CSR in Call Centre</w:t>
              </w:r>
            </w:ins>
          </w:p>
        </w:tc>
      </w:tr>
      <w:tr w:rsidR="00E460E2" w:rsidRPr="00E73B40" w14:paraId="34C109A5" w14:textId="77777777" w:rsidTr="00631F6A">
        <w:trPr>
          <w:trHeight w:hRule="exact" w:val="397"/>
          <w:ins w:id="405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4" w:author="Author"/>
                <w:color w:val="auto"/>
                <w:sz w:val="20"/>
                <w:szCs w:val="20"/>
                <w:lang w:val="en-IE"/>
              </w:rPr>
            </w:pPr>
            <w:ins w:id="4055"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6" w:author="Author"/>
                <w:color w:val="auto"/>
                <w:sz w:val="20"/>
                <w:szCs w:val="20"/>
                <w:lang w:val="en-IE"/>
              </w:rPr>
            </w:pPr>
            <w:ins w:id="4057" w:author="Author">
              <w:r w:rsidRPr="00E73B40">
                <w:rPr>
                  <w:color w:val="auto"/>
                  <w:sz w:val="20"/>
                  <w:szCs w:val="20"/>
                  <w:lang w:val="en-IE"/>
                </w:rPr>
                <w:t>UFE</w:t>
              </w:r>
            </w:ins>
          </w:p>
        </w:tc>
      </w:tr>
      <w:tr w:rsidR="00E460E2" w:rsidRPr="00E73B40" w14:paraId="6A4704C5" w14:textId="77777777" w:rsidTr="00631F6A">
        <w:trPr>
          <w:trHeight w:val="440"/>
          <w:ins w:id="4058"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59" w:author="Author"/>
                <w:color w:val="auto"/>
                <w:sz w:val="20"/>
                <w:szCs w:val="20"/>
                <w:lang w:val="en-IE"/>
              </w:rPr>
            </w:pPr>
            <w:ins w:id="4060"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1" w:author="Author"/>
                <w:color w:val="auto"/>
                <w:sz w:val="20"/>
                <w:szCs w:val="20"/>
                <w:lang w:val="en-IE"/>
              </w:rPr>
            </w:pPr>
            <w:ins w:id="4062"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3"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4" w:author="Author"/>
                <w:b w:val="0"/>
                <w:color w:val="auto"/>
                <w:sz w:val="20"/>
                <w:szCs w:val="20"/>
                <w:lang w:val="en-IE"/>
              </w:rPr>
            </w:pPr>
            <w:ins w:id="4065"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6" w:author="Author"/>
                <w:color w:val="auto"/>
                <w:sz w:val="20"/>
                <w:szCs w:val="20"/>
                <w:lang w:val="en-IE"/>
              </w:rPr>
            </w:pPr>
            <w:ins w:id="4067"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8" w:author="Author"/>
                <w:color w:val="auto"/>
                <w:sz w:val="20"/>
                <w:szCs w:val="20"/>
                <w:lang w:val="en-IE"/>
              </w:rPr>
            </w:pPr>
            <w:ins w:id="4069"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70" w:author="Author"/>
                <w:color w:val="auto"/>
                <w:sz w:val="20"/>
                <w:szCs w:val="20"/>
                <w:lang w:val="en-IE"/>
              </w:rPr>
            </w:pPr>
            <w:ins w:id="4071"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7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3" w:author="Author"/>
                <w:color w:val="auto"/>
                <w:sz w:val="20"/>
                <w:szCs w:val="20"/>
                <w:lang w:val="en-IE"/>
              </w:rPr>
            </w:pPr>
            <w:ins w:id="4074"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75"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76" w:author="Author"/>
                <w:b/>
                <w:color w:val="auto"/>
                <w:sz w:val="18"/>
                <w:szCs w:val="18"/>
                <w:lang w:val="en-IE" w:eastAsia="en-US"/>
              </w:rPr>
            </w:pPr>
            <w:ins w:id="4077"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78" w:author="Author"/>
                <w:b/>
                <w:color w:val="auto"/>
                <w:sz w:val="18"/>
                <w:szCs w:val="18"/>
                <w:lang w:val="en-IE" w:eastAsia="en-US"/>
              </w:rPr>
            </w:pPr>
            <w:ins w:id="4079" w:author="Author">
              <w:r w:rsidRPr="00E73B40">
                <w:rPr>
                  <w:b/>
                  <w:color w:val="auto"/>
                  <w:sz w:val="18"/>
                  <w:szCs w:val="18"/>
                  <w:lang w:val="en-IE"/>
                </w:rPr>
                <w:t>Messages (Error &amp; Warnings)</w:t>
              </w:r>
            </w:ins>
          </w:p>
        </w:tc>
      </w:tr>
      <w:tr w:rsidR="00E460E2" w:rsidRPr="00E73B40" w14:paraId="007E3D25" w14:textId="77777777" w:rsidTr="00631F6A">
        <w:trPr>
          <w:trHeight w:val="440"/>
          <w:ins w:id="40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81"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2" w:author="Author"/>
                <w:color w:val="439782"/>
                <w:sz w:val="20"/>
                <w:szCs w:val="18"/>
                <w:lang w:val="en-IE" w:eastAsia="en-US"/>
              </w:rPr>
            </w:pPr>
            <w:ins w:id="4083"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4" w:author="Author"/>
                <w:color w:val="000000" w:themeColor="text1"/>
                <w:sz w:val="20"/>
                <w:szCs w:val="18"/>
                <w:lang w:val="en-IE" w:eastAsia="en-US"/>
              </w:rPr>
            </w:pPr>
            <w:ins w:id="4085"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6" w:author="Author"/>
                <w:color w:val="000000" w:themeColor="text1"/>
                <w:sz w:val="20"/>
                <w:szCs w:val="18"/>
                <w:lang w:val="en-IE" w:eastAsia="en-US"/>
              </w:rPr>
            </w:pPr>
            <w:ins w:id="4087"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88"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9" w:author="Author"/>
                <w:color w:val="auto"/>
                <w:sz w:val="20"/>
                <w:szCs w:val="18"/>
                <w:lang w:val="en-IE" w:eastAsia="en-US"/>
              </w:rPr>
            </w:pPr>
            <w:ins w:id="4090" w:author="Author">
              <w:r w:rsidRPr="00E73B40">
                <w:rPr>
                  <w:color w:val="auto"/>
                  <w:sz w:val="20"/>
                  <w:szCs w:val="18"/>
                  <w:lang w:val="en-IE" w:eastAsia="en-US"/>
                </w:rPr>
                <w:t>-</w:t>
              </w:r>
            </w:ins>
          </w:p>
        </w:tc>
      </w:tr>
      <w:tr w:rsidR="00E460E2" w:rsidRPr="00E73B40" w14:paraId="2FE8313E" w14:textId="77777777" w:rsidTr="00631F6A">
        <w:trPr>
          <w:trHeight w:val="440"/>
          <w:ins w:id="40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92"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3" w:author="Author"/>
                <w:color w:val="439782"/>
                <w:sz w:val="20"/>
                <w:szCs w:val="18"/>
                <w:lang w:val="en-IE" w:eastAsia="en-US"/>
              </w:rPr>
            </w:pPr>
            <w:ins w:id="4094"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5" w:author="Author"/>
                <w:color w:val="439782"/>
                <w:sz w:val="20"/>
                <w:szCs w:val="18"/>
                <w:lang w:val="en-IE" w:eastAsia="en-US"/>
              </w:rPr>
            </w:pPr>
            <w:ins w:id="4096"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7" w:author="Author"/>
                <w:color w:val="auto"/>
                <w:sz w:val="20"/>
                <w:szCs w:val="18"/>
                <w:lang w:val="en-IE" w:eastAsia="en-US"/>
              </w:rPr>
            </w:pPr>
            <w:ins w:id="4098"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099" w:author="Author"/>
          <w:lang w:val="en-IE"/>
        </w:rPr>
      </w:pPr>
    </w:p>
    <w:p w14:paraId="5469696A" w14:textId="5FD9420B" w:rsidR="00E460E2" w:rsidRPr="00E73B40" w:rsidRDefault="00E460E2" w:rsidP="00E460E2">
      <w:pPr>
        <w:pStyle w:val="Heading4"/>
        <w:rPr>
          <w:ins w:id="4100" w:author="Author"/>
          <w:lang w:val="en-IE"/>
        </w:rPr>
      </w:pPr>
      <w:ins w:id="4101"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102" w:author="Author"/>
          <w:lang w:val="en-IE"/>
        </w:rPr>
      </w:pPr>
      <w:ins w:id="4103"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05" w:author="Author"/>
                <w:b w:val="0"/>
                <w:sz w:val="20"/>
                <w:szCs w:val="20"/>
                <w:lang w:val="en-IE"/>
              </w:rPr>
            </w:pPr>
            <w:ins w:id="4106" w:author="Author">
              <w:r w:rsidRPr="00E73B40">
                <w:rPr>
                  <w:sz w:val="20"/>
                  <w:szCs w:val="20"/>
                  <w:lang w:val="en-IE"/>
                </w:rPr>
                <w:t>Activity Specification</w:t>
              </w:r>
            </w:ins>
          </w:p>
        </w:tc>
      </w:tr>
      <w:tr w:rsidR="00E460E2" w:rsidRPr="00E73B40" w14:paraId="46A247F1" w14:textId="77777777" w:rsidTr="00631F6A">
        <w:trPr>
          <w:trHeight w:hRule="exact" w:val="397"/>
          <w:ins w:id="41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08" w:author="Author"/>
                <w:color w:val="auto"/>
                <w:sz w:val="20"/>
                <w:szCs w:val="20"/>
                <w:lang w:val="en-IE"/>
              </w:rPr>
            </w:pPr>
            <w:ins w:id="4109"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0" w:author="Author"/>
                <w:color w:val="auto"/>
                <w:sz w:val="20"/>
                <w:szCs w:val="20"/>
                <w:lang w:val="en-IE"/>
              </w:rPr>
            </w:pPr>
            <w:ins w:id="4111" w:author="Author">
              <w:r w:rsidRPr="00E73B40">
                <w:rPr>
                  <w:color w:val="auto"/>
                  <w:sz w:val="20"/>
                  <w:szCs w:val="20"/>
                  <w:lang w:val="en-IE"/>
                </w:rPr>
                <w:t>Agent in Shop</w:t>
              </w:r>
            </w:ins>
          </w:p>
        </w:tc>
      </w:tr>
      <w:tr w:rsidR="00E460E2" w:rsidRPr="00E73B40" w14:paraId="57C60604" w14:textId="77777777" w:rsidTr="00631F6A">
        <w:trPr>
          <w:trHeight w:hRule="exact" w:val="397"/>
          <w:ins w:id="411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3" w:author="Author"/>
                <w:color w:val="auto"/>
                <w:sz w:val="20"/>
                <w:szCs w:val="20"/>
                <w:lang w:val="en-IE"/>
              </w:rPr>
            </w:pPr>
            <w:ins w:id="4114"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5" w:author="Author"/>
                <w:color w:val="auto"/>
                <w:sz w:val="20"/>
                <w:szCs w:val="20"/>
                <w:lang w:val="en-IE"/>
              </w:rPr>
            </w:pPr>
            <w:ins w:id="4116" w:author="Author">
              <w:r w:rsidRPr="00E73B40">
                <w:rPr>
                  <w:color w:val="auto"/>
                  <w:sz w:val="20"/>
                  <w:szCs w:val="20"/>
                  <w:lang w:val="en-IE"/>
                </w:rPr>
                <w:t>UFE</w:t>
              </w:r>
            </w:ins>
          </w:p>
        </w:tc>
      </w:tr>
      <w:tr w:rsidR="00E460E2" w:rsidRPr="00E73B40" w14:paraId="03B0F3BF" w14:textId="77777777" w:rsidTr="00631F6A">
        <w:trPr>
          <w:trHeight w:val="440"/>
          <w:ins w:id="4117"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18" w:author="Author"/>
                <w:color w:val="auto"/>
                <w:sz w:val="20"/>
                <w:szCs w:val="20"/>
                <w:lang w:val="en-IE"/>
              </w:rPr>
            </w:pPr>
            <w:ins w:id="4119"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0" w:author="Author"/>
                <w:color w:val="auto"/>
                <w:sz w:val="20"/>
                <w:szCs w:val="20"/>
                <w:lang w:val="en-IE"/>
              </w:rPr>
            </w:pPr>
            <w:ins w:id="4121" w:author="Author">
              <w:r w:rsidRPr="00E73B40">
                <w:rPr>
                  <w:color w:val="auto"/>
                  <w:sz w:val="20"/>
                  <w:szCs w:val="20"/>
                  <w:lang w:val="en-IE"/>
                </w:rPr>
                <w:t>Documentation step</w:t>
              </w:r>
            </w:ins>
          </w:p>
        </w:tc>
      </w:tr>
      <w:tr w:rsidR="00E460E2" w:rsidRPr="00E73B40" w14:paraId="3BE6C650" w14:textId="77777777" w:rsidTr="00631F6A">
        <w:trPr>
          <w:trHeight w:val="440"/>
          <w:ins w:id="4122"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3" w:author="Author"/>
                <w:b w:val="0"/>
                <w:color w:val="auto"/>
                <w:sz w:val="20"/>
                <w:szCs w:val="20"/>
                <w:lang w:val="en-IE"/>
              </w:rPr>
            </w:pPr>
            <w:ins w:id="4124"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5" w:author="Author"/>
                <w:color w:val="auto"/>
                <w:sz w:val="20"/>
                <w:szCs w:val="20"/>
                <w:lang w:val="en-IE"/>
              </w:rPr>
            </w:pPr>
            <w:ins w:id="4126"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7" w:author="Author"/>
                <w:color w:val="auto"/>
                <w:sz w:val="20"/>
                <w:szCs w:val="20"/>
                <w:lang w:val="en-IE"/>
              </w:rPr>
            </w:pPr>
            <w:ins w:id="4128"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29" w:author="Author"/>
                <w:color w:val="auto"/>
                <w:sz w:val="20"/>
                <w:szCs w:val="20"/>
                <w:lang w:val="en-IE"/>
              </w:rPr>
            </w:pPr>
            <w:ins w:id="4130"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31" w:author="Author"/>
                <w:color w:val="auto"/>
                <w:sz w:val="20"/>
                <w:szCs w:val="20"/>
                <w:lang w:val="en-IE"/>
              </w:rPr>
            </w:pPr>
            <w:ins w:id="4132"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3" w:author="Author"/>
                <w:color w:val="auto"/>
                <w:sz w:val="20"/>
                <w:szCs w:val="20"/>
                <w:lang w:val="en-IE"/>
              </w:rPr>
            </w:pPr>
            <w:ins w:id="4134"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5" w:author="Author"/>
                <w:color w:val="auto"/>
                <w:sz w:val="20"/>
                <w:szCs w:val="20"/>
                <w:lang w:val="en-IE"/>
              </w:rPr>
            </w:pPr>
            <w:ins w:id="4136"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7" w:author="Author"/>
                <w:color w:val="auto"/>
                <w:sz w:val="20"/>
                <w:szCs w:val="20"/>
                <w:lang w:val="en-IE"/>
              </w:rPr>
            </w:pPr>
            <w:ins w:id="4138"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3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40" w:author="Author"/>
                <w:color w:val="auto"/>
                <w:sz w:val="20"/>
                <w:szCs w:val="20"/>
                <w:lang w:val="en-IE"/>
              </w:rPr>
            </w:pPr>
            <w:ins w:id="4141"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42"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3" w:author="Author"/>
                <w:b/>
                <w:color w:val="auto"/>
                <w:sz w:val="18"/>
                <w:szCs w:val="18"/>
                <w:lang w:val="en-IE" w:eastAsia="en-US"/>
              </w:rPr>
            </w:pPr>
            <w:ins w:id="4144"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45" w:author="Author"/>
                <w:b/>
                <w:color w:val="auto"/>
                <w:sz w:val="18"/>
                <w:szCs w:val="18"/>
                <w:lang w:val="en-IE" w:eastAsia="en-US"/>
              </w:rPr>
            </w:pPr>
            <w:ins w:id="4146" w:author="Author">
              <w:r w:rsidRPr="00E73B40">
                <w:rPr>
                  <w:b/>
                  <w:color w:val="auto"/>
                  <w:sz w:val="18"/>
                  <w:szCs w:val="18"/>
                  <w:lang w:val="en-IE"/>
                </w:rPr>
                <w:t>Messages (Error &amp; Warnings)</w:t>
              </w:r>
            </w:ins>
          </w:p>
        </w:tc>
      </w:tr>
      <w:tr w:rsidR="00E460E2" w:rsidRPr="00E73B40" w14:paraId="74A62BC7" w14:textId="77777777" w:rsidTr="00631F6A">
        <w:trPr>
          <w:trHeight w:val="440"/>
          <w:ins w:id="41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48"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9" w:author="Author"/>
                <w:color w:val="439782"/>
                <w:sz w:val="20"/>
                <w:szCs w:val="18"/>
                <w:lang w:val="en-IE" w:eastAsia="en-US"/>
              </w:rPr>
            </w:pPr>
            <w:ins w:id="4150"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1" w:author="Author"/>
                <w:color w:val="auto"/>
                <w:sz w:val="20"/>
                <w:szCs w:val="18"/>
                <w:lang w:val="en-IE" w:eastAsia="en-US"/>
              </w:rPr>
            </w:pPr>
            <w:ins w:id="4152"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3" w:author="Author"/>
                <w:color w:val="auto"/>
                <w:sz w:val="20"/>
                <w:szCs w:val="18"/>
                <w:lang w:val="en-IE" w:eastAsia="en-US"/>
              </w:rPr>
            </w:pPr>
            <w:ins w:id="4154"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5" w:author="Author"/>
                <w:color w:val="auto"/>
                <w:sz w:val="20"/>
                <w:szCs w:val="18"/>
                <w:lang w:val="en-IE" w:eastAsia="en-US"/>
              </w:rPr>
            </w:pPr>
            <w:ins w:id="4156"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7" w:author="Author"/>
                <w:color w:val="auto"/>
                <w:sz w:val="20"/>
                <w:szCs w:val="18"/>
                <w:lang w:val="en-IE" w:eastAsia="en-US"/>
              </w:rPr>
            </w:pPr>
            <w:ins w:id="4158"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9" w:author="Author"/>
                <w:color w:val="auto"/>
                <w:sz w:val="20"/>
                <w:szCs w:val="18"/>
                <w:lang w:val="en-IE" w:eastAsia="en-US"/>
              </w:rPr>
            </w:pPr>
            <w:ins w:id="4160"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62"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3" w:author="Author"/>
                <w:color w:val="439782"/>
                <w:sz w:val="20"/>
                <w:szCs w:val="18"/>
                <w:lang w:val="en-IE" w:eastAsia="en-US"/>
              </w:rPr>
            </w:pPr>
            <w:ins w:id="4164"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5" w:author="Author"/>
                <w:color w:val="auto"/>
                <w:sz w:val="20"/>
                <w:szCs w:val="18"/>
                <w:lang w:val="en-IE" w:eastAsia="en-US"/>
              </w:rPr>
            </w:pPr>
            <w:ins w:id="4166"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7" w:author="Author"/>
                <w:color w:val="439782"/>
                <w:sz w:val="20"/>
                <w:szCs w:val="18"/>
                <w:lang w:val="en-IE" w:eastAsia="en-US"/>
              </w:rPr>
            </w:pPr>
            <w:ins w:id="4168"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9" w:author="Author"/>
                <w:color w:val="auto"/>
                <w:sz w:val="20"/>
                <w:szCs w:val="18"/>
                <w:lang w:val="en-IE" w:eastAsia="en-US"/>
              </w:rPr>
            </w:pPr>
            <w:ins w:id="4170"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1" w:author="Author"/>
                <w:color w:val="auto"/>
                <w:sz w:val="20"/>
                <w:szCs w:val="18"/>
                <w:lang w:val="en-IE" w:eastAsia="en-US"/>
              </w:rPr>
            </w:pPr>
            <w:ins w:id="4172"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4"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5" w:author="Author"/>
                <w:color w:val="439782"/>
                <w:sz w:val="20"/>
                <w:szCs w:val="18"/>
                <w:lang w:val="en-IE" w:eastAsia="en-US"/>
              </w:rPr>
            </w:pPr>
            <w:ins w:id="4176"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7" w:author="Author"/>
                <w:color w:val="auto"/>
                <w:sz w:val="20"/>
                <w:szCs w:val="18"/>
                <w:lang w:val="en-IE" w:eastAsia="en-US"/>
              </w:rPr>
            </w:pPr>
            <w:ins w:id="4178"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9" w:author="Author"/>
                <w:color w:val="auto"/>
                <w:sz w:val="20"/>
                <w:szCs w:val="18"/>
                <w:lang w:val="en-IE" w:eastAsia="en-US"/>
              </w:rPr>
            </w:pPr>
            <w:ins w:id="4180"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81" w:author="Author"/>
                <w:color w:val="auto"/>
                <w:sz w:val="20"/>
                <w:szCs w:val="18"/>
                <w:lang w:val="en-IE" w:eastAsia="en-US"/>
              </w:rPr>
            </w:pPr>
            <w:ins w:id="4182"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3" w:author="Author"/>
          <w:lang w:val="en-IE"/>
        </w:rPr>
      </w:pPr>
      <w:ins w:id="4184"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85" w:author="Author"/>
          <w:lang w:val="en-IE"/>
        </w:rPr>
      </w:pPr>
      <w:ins w:id="4186"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87" w:author="Author"/>
          <w:lang w:val="en-IE"/>
        </w:rPr>
      </w:pPr>
      <w:ins w:id="4188"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89" w:author="Author"/>
          <w:lang w:val="en-IE"/>
        </w:rPr>
      </w:pPr>
      <w:ins w:id="4190"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91" w:author="Author"/>
          <w:lang w:val="en-IE"/>
        </w:rPr>
      </w:pPr>
      <w:bookmarkStart w:id="4192" w:name="_Activity_26_»"/>
      <w:bookmarkEnd w:id="4192"/>
      <w:ins w:id="4193"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195" w:author="Author"/>
                <w:b w:val="0"/>
                <w:sz w:val="20"/>
                <w:szCs w:val="20"/>
                <w:lang w:val="en-IE"/>
              </w:rPr>
            </w:pPr>
            <w:ins w:id="4196" w:author="Author">
              <w:r w:rsidRPr="00E73B40">
                <w:rPr>
                  <w:sz w:val="20"/>
                  <w:szCs w:val="20"/>
                  <w:lang w:val="en-IE"/>
                </w:rPr>
                <w:t>Activity Specification</w:t>
              </w:r>
            </w:ins>
          </w:p>
        </w:tc>
      </w:tr>
      <w:tr w:rsidR="00E460E2" w:rsidRPr="00E73B40" w14:paraId="6366696F" w14:textId="77777777" w:rsidTr="00631F6A">
        <w:trPr>
          <w:trHeight w:hRule="exact" w:val="756"/>
          <w:ins w:id="419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198" w:author="Author"/>
                <w:color w:val="auto"/>
                <w:sz w:val="20"/>
                <w:szCs w:val="20"/>
                <w:lang w:val="en-IE"/>
              </w:rPr>
            </w:pPr>
            <w:ins w:id="4199"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0" w:author="Author"/>
                <w:color w:val="auto"/>
                <w:sz w:val="20"/>
                <w:szCs w:val="20"/>
                <w:lang w:val="en-IE"/>
              </w:rPr>
            </w:pPr>
            <w:ins w:id="4201"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2" w:author="Author"/>
                <w:color w:val="auto"/>
                <w:sz w:val="20"/>
                <w:szCs w:val="20"/>
                <w:lang w:val="en-IE"/>
              </w:rPr>
            </w:pPr>
            <w:ins w:id="4203" w:author="Author">
              <w:r w:rsidRPr="00E73B40">
                <w:rPr>
                  <w:color w:val="auto"/>
                  <w:sz w:val="20"/>
                  <w:szCs w:val="20"/>
                  <w:lang w:val="en-IE"/>
                </w:rPr>
                <w:t>Agent in Shop</w:t>
              </w:r>
            </w:ins>
          </w:p>
        </w:tc>
      </w:tr>
      <w:tr w:rsidR="00E460E2" w:rsidRPr="00E73B40" w14:paraId="636D7162" w14:textId="77777777" w:rsidTr="00631F6A">
        <w:trPr>
          <w:trHeight w:hRule="exact" w:val="397"/>
          <w:ins w:id="42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05" w:author="Author"/>
                <w:color w:val="auto"/>
                <w:sz w:val="20"/>
                <w:szCs w:val="20"/>
                <w:lang w:val="en-IE"/>
              </w:rPr>
            </w:pPr>
            <w:ins w:id="4206"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7" w:author="Author"/>
                <w:color w:val="auto"/>
                <w:sz w:val="20"/>
                <w:szCs w:val="20"/>
                <w:lang w:val="en-IE"/>
              </w:rPr>
            </w:pPr>
            <w:ins w:id="4208" w:author="Author">
              <w:r w:rsidRPr="00E73B40">
                <w:rPr>
                  <w:color w:val="auto"/>
                  <w:sz w:val="20"/>
                  <w:szCs w:val="20"/>
                  <w:lang w:val="en-IE"/>
                </w:rPr>
                <w:t>UFE</w:t>
              </w:r>
            </w:ins>
          </w:p>
        </w:tc>
      </w:tr>
      <w:tr w:rsidR="00E460E2" w:rsidRPr="00E73B40" w14:paraId="3CF932F2" w14:textId="77777777" w:rsidTr="00631F6A">
        <w:trPr>
          <w:trHeight w:val="440"/>
          <w:ins w:id="4209"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10" w:author="Author"/>
                <w:color w:val="auto"/>
                <w:sz w:val="20"/>
                <w:szCs w:val="20"/>
                <w:lang w:val="en-IE"/>
              </w:rPr>
            </w:pPr>
            <w:ins w:id="4211"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2" w:author="Author"/>
                <w:color w:val="auto"/>
                <w:sz w:val="20"/>
                <w:szCs w:val="20"/>
                <w:lang w:val="en-IE"/>
              </w:rPr>
            </w:pPr>
            <w:ins w:id="4213"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4" w:author="Author"/>
                <w:color w:val="auto"/>
                <w:sz w:val="20"/>
                <w:szCs w:val="20"/>
                <w:lang w:val="en-IE"/>
              </w:rPr>
            </w:pPr>
            <w:ins w:id="4215"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6" w:author="Author"/>
                <w:color w:val="auto"/>
                <w:sz w:val="20"/>
                <w:szCs w:val="20"/>
                <w:lang w:val="en-IE"/>
              </w:rPr>
            </w:pPr>
            <w:ins w:id="4217" w:author="Author">
              <w:r w:rsidRPr="00E73B40">
                <w:rPr>
                  <w:color w:val="auto"/>
                  <w:sz w:val="20"/>
                  <w:szCs w:val="20"/>
                  <w:lang w:val="en-IE"/>
                </w:rPr>
                <w:t>Payment step</w:t>
              </w:r>
            </w:ins>
          </w:p>
        </w:tc>
      </w:tr>
      <w:tr w:rsidR="00E460E2" w:rsidRPr="00E73B40" w14:paraId="12CB920F" w14:textId="77777777" w:rsidTr="00631F6A">
        <w:trPr>
          <w:trHeight w:val="440"/>
          <w:ins w:id="4218"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19" w:author="Author"/>
                <w:b w:val="0"/>
                <w:color w:val="auto"/>
                <w:sz w:val="20"/>
                <w:szCs w:val="20"/>
                <w:lang w:val="en-IE"/>
              </w:rPr>
            </w:pPr>
            <w:ins w:id="4220"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1" w:author="Author"/>
                <w:color w:val="auto"/>
                <w:sz w:val="20"/>
                <w:szCs w:val="20"/>
                <w:lang w:val="en-IE"/>
              </w:rPr>
            </w:pPr>
            <w:ins w:id="4222"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3" w:author="Author"/>
                <w:color w:val="auto"/>
                <w:sz w:val="20"/>
                <w:szCs w:val="20"/>
                <w:lang w:val="en-IE"/>
              </w:rPr>
            </w:pPr>
            <w:ins w:id="4224"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2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26" w:author="Author"/>
                <w:color w:val="auto"/>
                <w:sz w:val="20"/>
                <w:szCs w:val="20"/>
                <w:lang w:val="en-IE"/>
              </w:rPr>
            </w:pPr>
            <w:ins w:id="4227"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28"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29" w:author="Author"/>
                <w:b/>
                <w:color w:val="auto"/>
                <w:sz w:val="18"/>
                <w:szCs w:val="18"/>
                <w:lang w:val="en-IE" w:eastAsia="en-US"/>
              </w:rPr>
            </w:pPr>
            <w:ins w:id="4230"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31" w:author="Author"/>
                <w:b/>
                <w:color w:val="auto"/>
                <w:sz w:val="18"/>
                <w:szCs w:val="18"/>
                <w:lang w:val="en-IE" w:eastAsia="en-US"/>
              </w:rPr>
            </w:pPr>
            <w:ins w:id="4232" w:author="Author">
              <w:r w:rsidRPr="00E73B40">
                <w:rPr>
                  <w:b/>
                  <w:color w:val="auto"/>
                  <w:sz w:val="18"/>
                  <w:szCs w:val="18"/>
                  <w:lang w:val="en-IE"/>
                </w:rPr>
                <w:t>Messages (Error &amp; Warnings)</w:t>
              </w:r>
            </w:ins>
          </w:p>
        </w:tc>
      </w:tr>
      <w:tr w:rsidR="00D154C7" w:rsidRPr="00E73B40" w14:paraId="67F2E8A5" w14:textId="77777777" w:rsidTr="00631F6A">
        <w:trPr>
          <w:trHeight w:val="440"/>
          <w:ins w:id="42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4"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5" w:author="Author"/>
                <w:color w:val="439782"/>
                <w:sz w:val="20"/>
                <w:szCs w:val="18"/>
                <w:lang w:val="en-IE" w:eastAsia="en-US"/>
              </w:rPr>
            </w:pPr>
            <w:ins w:id="4236"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7" w:author="Author"/>
                <w:color w:val="auto"/>
                <w:sz w:val="20"/>
                <w:szCs w:val="18"/>
                <w:lang w:val="en-IE" w:eastAsia="en-US"/>
              </w:rPr>
            </w:pPr>
            <w:ins w:id="4238"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39" w:author="Author"/>
                <w:color w:val="auto"/>
                <w:sz w:val="20"/>
                <w:szCs w:val="18"/>
                <w:lang w:val="en-IE" w:eastAsia="en-US"/>
              </w:rPr>
            </w:pPr>
            <w:ins w:id="4240"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41" w:author="Author"/>
                <w:color w:val="auto"/>
                <w:sz w:val="20"/>
                <w:szCs w:val="18"/>
                <w:lang w:val="en-IE" w:eastAsia="en-US"/>
              </w:rPr>
            </w:pPr>
            <w:ins w:id="4242"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3" w:author="Author"/>
                <w:color w:val="auto"/>
                <w:sz w:val="20"/>
                <w:szCs w:val="18"/>
                <w:lang w:val="en-IE" w:eastAsia="en-US"/>
              </w:rPr>
            </w:pPr>
            <w:ins w:id="4244"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5" w:author="Author"/>
                <w:color w:val="auto"/>
                <w:sz w:val="20"/>
                <w:szCs w:val="18"/>
                <w:lang w:val="en-IE" w:eastAsia="en-US"/>
              </w:rPr>
            </w:pPr>
            <w:ins w:id="4246"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7" w:author="Author"/>
                <w:color w:val="auto"/>
                <w:sz w:val="20"/>
                <w:szCs w:val="18"/>
                <w:lang w:val="en-IE" w:eastAsia="en-US"/>
              </w:rPr>
            </w:pPr>
            <w:ins w:id="4248"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9" w:author="Author"/>
                <w:color w:val="auto"/>
                <w:sz w:val="20"/>
                <w:szCs w:val="18"/>
                <w:lang w:val="en-IE" w:eastAsia="en-US"/>
              </w:rPr>
            </w:pPr>
            <w:ins w:id="4250"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1" w:author="Author"/>
                <w:color w:val="auto"/>
                <w:sz w:val="20"/>
                <w:szCs w:val="18"/>
                <w:lang w:val="en-IE" w:eastAsia="en-US"/>
              </w:rPr>
            </w:pPr>
            <w:ins w:id="4252"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3" w:author="Author"/>
                <w:color w:val="auto"/>
                <w:sz w:val="20"/>
                <w:szCs w:val="18"/>
                <w:lang w:val="en-IE" w:eastAsia="en-US"/>
              </w:rPr>
            </w:pPr>
            <w:ins w:id="4254"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5" w:author="Author"/>
                <w:color w:val="auto"/>
                <w:sz w:val="20"/>
                <w:szCs w:val="18"/>
                <w:lang w:val="en-IE" w:eastAsia="en-US"/>
              </w:rPr>
            </w:pPr>
            <w:ins w:id="4256"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7" w:author="Author"/>
                <w:color w:val="auto"/>
                <w:sz w:val="20"/>
                <w:szCs w:val="18"/>
                <w:lang w:val="en-IE" w:eastAsia="en-US"/>
              </w:rPr>
            </w:pPr>
            <w:ins w:id="4258"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9" w:author="Author"/>
                <w:color w:val="auto"/>
                <w:sz w:val="20"/>
                <w:szCs w:val="18"/>
                <w:lang w:val="en-IE" w:eastAsia="en-US"/>
              </w:rPr>
            </w:pPr>
            <w:ins w:id="4260" w:author="Author">
              <w:del w:id="4261"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62"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3" w:author="Author"/>
                <w:color w:val="auto"/>
                <w:sz w:val="20"/>
                <w:szCs w:val="18"/>
                <w:lang w:val="en-IE" w:eastAsia="en-US"/>
              </w:rPr>
            </w:pPr>
            <w:ins w:id="4264"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5" w:author="Author"/>
                <w:color w:val="auto"/>
                <w:sz w:val="20"/>
                <w:szCs w:val="18"/>
                <w:lang w:val="en-IE" w:eastAsia="en-US"/>
              </w:rPr>
            </w:pPr>
            <w:ins w:id="4266"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7" w:author="Author"/>
                <w:del w:id="4268" w:author="Author"/>
                <w:color w:val="auto"/>
                <w:sz w:val="20"/>
                <w:szCs w:val="18"/>
                <w:lang w:val="en-IE" w:eastAsia="en-US"/>
              </w:rPr>
            </w:pPr>
            <w:ins w:id="4269"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0" w:author="Author"/>
                <w:color w:val="auto"/>
                <w:sz w:val="20"/>
                <w:szCs w:val="18"/>
                <w:lang w:val="en-IE" w:eastAsia="en-US"/>
              </w:rPr>
            </w:pPr>
            <w:ins w:id="4271" w:author="Author">
              <w:del w:id="4272"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3" w:author="Author"/>
                <w:color w:val="auto"/>
                <w:sz w:val="20"/>
                <w:szCs w:val="18"/>
                <w:lang w:val="en-IE" w:eastAsia="en-US"/>
              </w:rPr>
            </w:pPr>
            <w:ins w:id="4274"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5" w:author="Author"/>
                <w:color w:val="auto"/>
                <w:sz w:val="20"/>
                <w:szCs w:val="18"/>
                <w:lang w:val="en-IE" w:eastAsia="en-US"/>
              </w:rPr>
            </w:pPr>
            <w:ins w:id="4276"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7" w:author="Author"/>
                <w:color w:val="auto"/>
                <w:sz w:val="20"/>
                <w:szCs w:val="18"/>
                <w:lang w:val="en-IE" w:eastAsia="en-US"/>
              </w:rPr>
            </w:pPr>
            <w:ins w:id="4278"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9" w:author="Author"/>
                <w:b/>
                <w:color w:val="auto"/>
                <w:sz w:val="20"/>
                <w:szCs w:val="18"/>
                <w:lang w:val="en-IE" w:eastAsia="en-US"/>
              </w:rPr>
            </w:pPr>
            <w:ins w:id="4280"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81" w:author="Author"/>
                <w:color w:val="auto"/>
                <w:sz w:val="20"/>
                <w:szCs w:val="18"/>
                <w:lang w:val="en-IE" w:eastAsia="en-US"/>
              </w:rPr>
            </w:pPr>
            <w:ins w:id="4282"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4"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5" w:author="Author"/>
                <w:color w:val="439782"/>
                <w:sz w:val="20"/>
                <w:szCs w:val="18"/>
                <w:lang w:val="en-IE" w:eastAsia="en-US"/>
              </w:rPr>
            </w:pPr>
            <w:ins w:id="4286"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7" w:author="Author"/>
                <w:color w:val="auto"/>
                <w:sz w:val="20"/>
                <w:szCs w:val="18"/>
                <w:lang w:val="en-IE" w:eastAsia="en-US"/>
              </w:rPr>
            </w:pPr>
            <w:ins w:id="4288"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89" w:author="Author"/>
                <w:color w:val="auto"/>
                <w:sz w:val="20"/>
                <w:szCs w:val="18"/>
                <w:lang w:val="en-IE" w:eastAsia="en-US"/>
              </w:rPr>
            </w:pPr>
            <w:ins w:id="4290"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91" w:author="Author"/>
                <w:color w:val="auto"/>
                <w:sz w:val="20"/>
                <w:szCs w:val="18"/>
                <w:lang w:val="en-IE" w:eastAsia="en-US"/>
              </w:rPr>
            </w:pPr>
            <w:ins w:id="4292"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3" w:author="Author"/>
                <w:color w:val="auto"/>
                <w:sz w:val="20"/>
                <w:szCs w:val="18"/>
                <w:lang w:val="en-IE" w:eastAsia="en-US"/>
              </w:rPr>
            </w:pPr>
            <w:ins w:id="4294"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5" w:author="Author"/>
                <w:color w:val="auto"/>
                <w:sz w:val="20"/>
                <w:szCs w:val="18"/>
                <w:lang w:val="en-IE" w:eastAsia="en-US"/>
              </w:rPr>
            </w:pPr>
            <w:ins w:id="4296"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7" w:author="Author"/>
                <w:color w:val="auto"/>
                <w:sz w:val="20"/>
                <w:szCs w:val="18"/>
                <w:lang w:val="en-IE" w:eastAsia="en-US"/>
              </w:rPr>
            </w:pPr>
            <w:ins w:id="4298"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9" w:author="Author"/>
                <w:color w:val="auto"/>
                <w:sz w:val="20"/>
                <w:szCs w:val="18"/>
                <w:lang w:val="en-IE" w:eastAsia="en-US"/>
              </w:rPr>
            </w:pPr>
            <w:ins w:id="4300"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1" w:author="Author"/>
                <w:color w:val="auto"/>
                <w:sz w:val="20"/>
                <w:szCs w:val="18"/>
                <w:lang w:val="en-IE" w:eastAsia="en-US"/>
              </w:rPr>
            </w:pPr>
            <w:ins w:id="4302"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3" w:author="Author"/>
                <w:color w:val="auto"/>
                <w:sz w:val="20"/>
                <w:szCs w:val="18"/>
                <w:lang w:val="en-IE" w:eastAsia="en-US"/>
              </w:rPr>
            </w:pPr>
            <w:ins w:id="4304"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5" w:author="Author"/>
                <w:color w:val="auto"/>
                <w:sz w:val="20"/>
                <w:szCs w:val="18"/>
                <w:lang w:val="en-IE" w:eastAsia="en-US"/>
              </w:rPr>
            </w:pPr>
            <w:ins w:id="4306"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07" w:author="Author"/>
                <w:color w:val="auto"/>
                <w:sz w:val="20"/>
                <w:szCs w:val="18"/>
                <w:lang w:val="en-IE" w:eastAsia="en-US"/>
              </w:rPr>
            </w:pPr>
            <w:ins w:id="4308"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9" w:author="Author"/>
                <w:b/>
                <w:color w:val="auto"/>
                <w:sz w:val="20"/>
                <w:szCs w:val="18"/>
                <w:lang w:val="en-IE" w:eastAsia="en-US"/>
              </w:rPr>
            </w:pPr>
            <w:ins w:id="4310"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1" w:author="Author"/>
                <w:color w:val="auto"/>
                <w:sz w:val="20"/>
                <w:szCs w:val="18"/>
                <w:lang w:val="en-IE" w:eastAsia="en-US"/>
              </w:rPr>
            </w:pPr>
            <w:ins w:id="4312" w:author="Author">
              <w:r w:rsidRPr="00E73B40">
                <w:rPr>
                  <w:color w:val="auto"/>
                  <w:sz w:val="20"/>
                  <w:szCs w:val="18"/>
                  <w:lang w:val="en-IE" w:eastAsia="en-US"/>
                </w:rPr>
                <w:t>-</w:t>
              </w:r>
            </w:ins>
          </w:p>
        </w:tc>
      </w:tr>
      <w:tr w:rsidR="004A12A0" w:rsidRPr="00E73B40" w14:paraId="2E1B2F7D" w14:textId="77777777" w:rsidTr="00631F6A">
        <w:trPr>
          <w:trHeight w:val="440"/>
          <w:ins w:id="43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4"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5" w:author="Author"/>
                <w:color w:val="439782"/>
                <w:sz w:val="20"/>
                <w:szCs w:val="18"/>
                <w:lang w:val="en-IE" w:eastAsia="en-US"/>
              </w:rPr>
            </w:pPr>
            <w:ins w:id="4316"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7" w:author="Author"/>
                <w:del w:id="4318" w:author="Author"/>
                <w:color w:val="auto"/>
                <w:sz w:val="20"/>
                <w:szCs w:val="18"/>
                <w:lang w:val="en-IE" w:eastAsia="en-US"/>
              </w:rPr>
            </w:pPr>
            <w:ins w:id="4319"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20" w:author="Author"/>
                <w:color w:val="439782"/>
                <w:sz w:val="20"/>
                <w:szCs w:val="18"/>
                <w:lang w:val="en-IE" w:eastAsia="en-US"/>
              </w:rPr>
            </w:pPr>
            <w:ins w:id="4321" w:author="Author">
              <w:del w:id="4322"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3" w:author="Author"/>
                <w:del w:id="4324" w:author="Author"/>
                <w:color w:val="auto"/>
                <w:sz w:val="20"/>
                <w:szCs w:val="18"/>
                <w:lang w:val="en-IE" w:eastAsia="en-US"/>
              </w:rPr>
            </w:pPr>
            <w:ins w:id="4325"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6" w:author="Author"/>
                <w:color w:val="auto"/>
                <w:sz w:val="20"/>
                <w:szCs w:val="18"/>
                <w:lang w:val="en-IE" w:eastAsia="en-US"/>
              </w:rPr>
            </w:pPr>
            <w:ins w:id="4327" w:author="Author">
              <w:del w:id="4328"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9" w:author="Author"/>
                <w:color w:val="auto"/>
                <w:sz w:val="20"/>
                <w:szCs w:val="18"/>
                <w:lang w:val="en-IE" w:eastAsia="en-US"/>
              </w:rPr>
            </w:pPr>
            <w:ins w:id="4330"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32"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3" w:author="Author"/>
                <w:color w:val="439782"/>
                <w:sz w:val="20"/>
                <w:szCs w:val="18"/>
                <w:lang w:val="en-IE" w:eastAsia="en-US"/>
              </w:rPr>
            </w:pPr>
            <w:ins w:id="4334"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5" w:author="Author"/>
                <w:color w:val="auto"/>
                <w:sz w:val="20"/>
                <w:szCs w:val="18"/>
                <w:lang w:val="en-IE" w:eastAsia="en-US"/>
              </w:rPr>
            </w:pPr>
            <w:ins w:id="4336"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7" w:author="Author"/>
                <w:color w:val="auto"/>
                <w:sz w:val="20"/>
                <w:szCs w:val="18"/>
                <w:lang w:val="en-IE" w:eastAsia="en-US"/>
              </w:rPr>
            </w:pPr>
            <w:ins w:id="4338"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9" w:author="Author"/>
                <w:color w:val="auto"/>
                <w:sz w:val="20"/>
                <w:szCs w:val="18"/>
                <w:lang w:val="en-IE" w:eastAsia="en-US"/>
              </w:rPr>
            </w:pPr>
            <w:ins w:id="4340"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41" w:author="Author"/>
                <w:color w:val="439782"/>
                <w:sz w:val="20"/>
                <w:szCs w:val="18"/>
                <w:lang w:val="en-IE" w:eastAsia="en-US"/>
              </w:rPr>
            </w:pPr>
            <w:ins w:id="4342"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3" w:author="Author"/>
                <w:color w:val="auto"/>
                <w:sz w:val="20"/>
                <w:szCs w:val="18"/>
                <w:lang w:val="en-IE" w:eastAsia="en-US"/>
              </w:rPr>
            </w:pPr>
            <w:ins w:id="4344" w:author="Author">
              <w:r>
                <w:rPr>
                  <w:color w:val="auto"/>
                  <w:sz w:val="20"/>
                  <w:szCs w:val="18"/>
                  <w:lang w:val="en-IE" w:eastAsia="en-US"/>
                </w:rPr>
                <w:t>-</w:t>
              </w:r>
            </w:ins>
          </w:p>
        </w:tc>
      </w:tr>
      <w:tr w:rsidR="00D154C7" w:rsidRPr="00E73B40" w14:paraId="32B13D6D" w14:textId="77777777" w:rsidTr="00631F6A">
        <w:trPr>
          <w:trHeight w:val="440"/>
          <w:ins w:id="43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46"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7" w:author="Author"/>
                <w:color w:val="439782"/>
                <w:sz w:val="20"/>
                <w:szCs w:val="18"/>
                <w:lang w:val="en-IE" w:eastAsia="en-US"/>
              </w:rPr>
            </w:pPr>
            <w:ins w:id="4348"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9" w:author="Author"/>
                <w:color w:val="auto"/>
                <w:sz w:val="20"/>
                <w:szCs w:val="18"/>
                <w:lang w:val="en-IE" w:eastAsia="en-US"/>
              </w:rPr>
            </w:pPr>
            <w:ins w:id="4350"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51"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2"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3" w:author="Author"/>
                <w:color w:val="auto"/>
                <w:sz w:val="20"/>
                <w:szCs w:val="18"/>
                <w:lang w:val="en-IE" w:eastAsia="en-US"/>
              </w:rPr>
            </w:pPr>
            <w:ins w:id="4354"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56"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7" w:author="Author"/>
                <w:color w:val="439782"/>
                <w:sz w:val="20"/>
                <w:szCs w:val="18"/>
                <w:lang w:val="en-IE" w:eastAsia="en-US"/>
              </w:rPr>
            </w:pPr>
            <w:ins w:id="4358"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9" w:author="Author"/>
                <w:color w:val="439782"/>
                <w:sz w:val="20"/>
                <w:szCs w:val="18"/>
                <w:lang w:val="en-IE" w:eastAsia="en-US"/>
              </w:rPr>
            </w:pPr>
            <w:ins w:id="4360"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1" w:author="Author"/>
                <w:color w:val="auto"/>
                <w:sz w:val="20"/>
                <w:szCs w:val="18"/>
                <w:lang w:val="en-IE" w:eastAsia="en-US"/>
              </w:rPr>
            </w:pPr>
            <w:ins w:id="4362"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4"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5" w:author="Author"/>
                <w:color w:val="439782"/>
                <w:sz w:val="20"/>
                <w:szCs w:val="18"/>
                <w:lang w:val="en-IE" w:eastAsia="en-US"/>
              </w:rPr>
            </w:pPr>
            <w:ins w:id="4366" w:author="Author">
              <w:r>
                <w:rPr>
                  <w:color w:val="439782"/>
                  <w:sz w:val="20"/>
                  <w:szCs w:val="18"/>
                  <w:lang w:val="en-IE" w:eastAsia="en-US"/>
                </w:rPr>
                <w:t>26g</w:t>
              </w:r>
              <w:del w:id="4367"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8" w:author="Author"/>
                <w:color w:val="439782"/>
                <w:sz w:val="20"/>
                <w:szCs w:val="18"/>
                <w:lang w:val="en-IE" w:eastAsia="en-US"/>
              </w:rPr>
            </w:pPr>
            <w:ins w:id="4369"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70" w:author="Author"/>
                <w:color w:val="auto"/>
                <w:sz w:val="20"/>
                <w:szCs w:val="18"/>
                <w:lang w:val="en-IE" w:eastAsia="en-US"/>
              </w:rPr>
            </w:pPr>
            <w:ins w:id="4371"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72" w:author="Author"/>
          <w:lang w:val="en-IE"/>
        </w:rPr>
      </w:pPr>
    </w:p>
    <w:p w14:paraId="70293D4B" w14:textId="77777777" w:rsidR="00E460E2" w:rsidRDefault="00E460E2" w:rsidP="00E460E2">
      <w:pPr>
        <w:pStyle w:val="UnnumberedHeading"/>
        <w:rPr>
          <w:ins w:id="4373" w:author="Author"/>
          <w:lang w:val="en-IE"/>
        </w:rPr>
      </w:pPr>
    </w:p>
    <w:p w14:paraId="7921591C" w14:textId="06B2539F" w:rsidR="00E460E2" w:rsidRPr="00E73B40" w:rsidRDefault="00E460E2" w:rsidP="00E460E2">
      <w:pPr>
        <w:pStyle w:val="Heading5"/>
        <w:rPr>
          <w:ins w:id="4374" w:author="Author"/>
          <w:lang w:val="en-IE"/>
        </w:rPr>
      </w:pPr>
      <w:bookmarkStart w:id="4375" w:name="_Activity_27_»"/>
      <w:bookmarkEnd w:id="4375"/>
      <w:ins w:id="4376"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77" w:author="Author"/>
          <w:lang w:val="en-IE"/>
        </w:rPr>
      </w:pPr>
      <w:ins w:id="4378"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79" w:author="Author"/>
          <w:lang w:val="en-IE"/>
        </w:rPr>
      </w:pPr>
      <w:ins w:id="4380"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81" w:author="Author"/>
          <w:lang w:val="en-IE"/>
        </w:rPr>
      </w:pPr>
      <w:ins w:id="4382"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3" w:author="Author"/>
          <w:lang w:val="en-IE"/>
        </w:rPr>
      </w:pPr>
      <w:ins w:id="4384"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85"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85"/>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6" w:author="Author">
              <w:r>
                <w:rPr>
                  <w:color w:val="auto"/>
                  <w:sz w:val="20"/>
                  <w:szCs w:val="20"/>
                  <w:lang w:val="en-IE"/>
                </w:rPr>
                <w:t>Contextualized Customer</w:t>
              </w:r>
            </w:ins>
            <w:del w:id="4387"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88"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9" w:author="Author">
              <w:r>
                <w:rPr>
                  <w:color w:val="auto"/>
                  <w:sz w:val="20"/>
                  <w:szCs w:val="20"/>
                  <w:lang w:val="en-IE"/>
                </w:rPr>
                <w:t xml:space="preserve">Mobile Equipment’s Component &amp; </w:t>
              </w:r>
              <w:r w:rsidRPr="00895A49">
                <w:rPr>
                  <w:color w:val="auto"/>
                  <w:sz w:val="20"/>
                  <w:szCs w:val="20"/>
                  <w:lang w:val="en-IE"/>
                </w:rPr>
                <w:t>Check Stock and Delivery method</w:t>
              </w:r>
            </w:ins>
            <w:del w:id="4390"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91" w:author="Author"/>
                <w:color w:val="auto"/>
                <w:sz w:val="20"/>
                <w:szCs w:val="20"/>
                <w:lang w:val="en-IE"/>
              </w:rPr>
            </w:pPr>
            <w:r w:rsidRPr="00E73B40">
              <w:rPr>
                <w:color w:val="auto"/>
                <w:sz w:val="20"/>
                <w:szCs w:val="20"/>
                <w:lang w:val="en-IE"/>
              </w:rPr>
              <w:t>If the process is running at a shop</w:t>
            </w:r>
            <w:ins w:id="4392"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3"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4" w:author="Author"/>
                <w:del w:id="4395" w:author="Author"/>
                <w:color w:val="auto"/>
                <w:sz w:val="20"/>
                <w:szCs w:val="20"/>
                <w:lang w:val="en-IE"/>
              </w:rPr>
            </w:pPr>
            <w:del w:id="4396"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397" w:author="Author">
              <w:del w:id="4398"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9" w:author="Author">
              <w:del w:id="4400"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401"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402"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3"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4" w:author="Author"/>
                <w:color w:val="auto"/>
                <w:sz w:val="20"/>
                <w:szCs w:val="18"/>
                <w:lang w:val="en-IE" w:eastAsia="en-US"/>
              </w:rPr>
            </w:pPr>
            <w:ins w:id="4405"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6" w:author="Author"/>
                <w:color w:val="auto"/>
                <w:sz w:val="20"/>
                <w:szCs w:val="18"/>
                <w:lang w:val="en-IE" w:eastAsia="en-US"/>
              </w:rPr>
            </w:pPr>
            <w:ins w:id="4407"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8" w:author="Author"/>
                <w:color w:val="auto"/>
                <w:sz w:val="20"/>
                <w:szCs w:val="18"/>
                <w:lang w:val="en-IE" w:eastAsia="en-US"/>
              </w:rPr>
            </w:pPr>
            <w:ins w:id="4409"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10" w:author="Author"/>
                <w:del w:id="4411"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2" w:author="Author"/>
                <w:color w:val="auto"/>
                <w:sz w:val="20"/>
                <w:szCs w:val="18"/>
                <w:lang w:val="en-IE" w:eastAsia="en-US"/>
              </w:rPr>
            </w:pPr>
            <w:ins w:id="4413" w:author="Author">
              <w:r w:rsidRPr="00E73B40">
                <w:rPr>
                  <w:color w:val="auto"/>
                  <w:sz w:val="20"/>
                  <w:szCs w:val="18"/>
                  <w:lang w:val="en-IE" w:eastAsia="en-US"/>
                </w:rPr>
                <w:t>Note: Products are previously loaded from MEC to UFE side through the UFE Catalogue component (for full details on this component, please see [2]).</w:t>
              </w:r>
            </w:ins>
            <w:del w:id="4414"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5" w:author="Author"/>
                <w:color w:val="auto"/>
                <w:sz w:val="20"/>
                <w:szCs w:val="18"/>
                <w:lang w:val="en-IE" w:eastAsia="en-US"/>
              </w:rPr>
            </w:pPr>
            <w:del w:id="4416"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7" w:author="Author"/>
                <w:color w:val="auto"/>
                <w:sz w:val="20"/>
                <w:szCs w:val="18"/>
                <w:lang w:val="en-IE" w:eastAsia="en-US"/>
              </w:rPr>
            </w:pPr>
            <w:del w:id="4418"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9" w:author="Author"/>
                <w:color w:val="auto"/>
                <w:sz w:val="20"/>
                <w:szCs w:val="18"/>
                <w:lang w:val="en-IE" w:eastAsia="en-US"/>
              </w:rPr>
            </w:pPr>
            <w:del w:id="4420"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1" w:author="Author"/>
                <w:color w:val="auto"/>
                <w:sz w:val="20"/>
                <w:szCs w:val="18"/>
                <w:lang w:val="en-IE" w:eastAsia="en-US"/>
              </w:rPr>
            </w:pPr>
            <w:del w:id="4422"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3" w:author="Author"/>
                <w:color w:val="auto"/>
                <w:sz w:val="20"/>
                <w:szCs w:val="18"/>
                <w:lang w:val="en-IE" w:eastAsia="en-US"/>
              </w:rPr>
            </w:pPr>
            <w:del w:id="4424"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5" w:author="Author"/>
                <w:color w:val="auto"/>
                <w:sz w:val="20"/>
                <w:szCs w:val="18"/>
                <w:lang w:val="en-IE" w:eastAsia="en-US"/>
              </w:rPr>
            </w:pPr>
            <w:del w:id="4426"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7" w:author="Author"/>
                <w:color w:val="auto"/>
                <w:sz w:val="20"/>
                <w:szCs w:val="18"/>
                <w:lang w:val="en-IE" w:eastAsia="en-US"/>
              </w:rPr>
            </w:pPr>
            <w:del w:id="4428"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9" w:author="Author"/>
                <w:color w:val="auto"/>
                <w:sz w:val="20"/>
                <w:szCs w:val="18"/>
                <w:lang w:val="en-IE" w:eastAsia="en-US"/>
              </w:rPr>
            </w:pPr>
            <w:del w:id="4430"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1" w:author="Author"/>
                <w:color w:val="auto"/>
                <w:sz w:val="20"/>
                <w:szCs w:val="18"/>
                <w:lang w:val="en-IE" w:eastAsia="en-US"/>
              </w:rPr>
            </w:pPr>
            <w:del w:id="4432"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3" w:author="Author"/>
                <w:color w:val="auto"/>
                <w:sz w:val="20"/>
                <w:szCs w:val="18"/>
                <w:lang w:val="en-IE" w:eastAsia="en-US"/>
              </w:rPr>
            </w:pPr>
            <w:del w:id="4434"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5" w:author="Author"/>
                <w:color w:val="auto"/>
                <w:sz w:val="20"/>
                <w:szCs w:val="18"/>
                <w:lang w:val="en-IE" w:eastAsia="en-US"/>
              </w:rPr>
            </w:pPr>
            <w:del w:id="4436"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37"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38"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39"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40" w:author="Author"/>
                <w:color w:val="auto"/>
                <w:sz w:val="20"/>
                <w:szCs w:val="18"/>
                <w:lang w:val="en-IE" w:eastAsia="en-US"/>
              </w:rPr>
            </w:pPr>
            <w:del w:id="4441"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2" w:author="Author"/>
                <w:color w:val="auto"/>
                <w:sz w:val="20"/>
                <w:szCs w:val="18"/>
                <w:lang w:val="en-IE" w:eastAsia="en-US"/>
              </w:rPr>
            </w:pPr>
            <w:ins w:id="4443"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4" w:author="Author"/>
                <w:del w:id="4445" w:author="Author"/>
                <w:color w:val="auto"/>
                <w:sz w:val="20"/>
                <w:szCs w:val="18"/>
                <w:lang w:val="en-IE" w:eastAsia="en-US"/>
              </w:rPr>
            </w:pPr>
            <w:del w:id="4446"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7" w:author="Author"/>
                <w:color w:val="auto"/>
                <w:sz w:val="20"/>
                <w:szCs w:val="18"/>
                <w:lang w:val="en-IE" w:eastAsia="en-US"/>
              </w:rPr>
            </w:pPr>
            <w:ins w:id="4448"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49"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50"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51" w:author="Author"/>
                <w:color w:val="auto"/>
                <w:sz w:val="20"/>
                <w:szCs w:val="18"/>
                <w:lang w:val="en-IE" w:eastAsia="en-US"/>
              </w:rPr>
            </w:pPr>
            <w:ins w:id="4452"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3"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4" w:author="Author">
              <w:r w:rsidRPr="00E73B40" w:rsidDel="00FC5A62">
                <w:rPr>
                  <w:color w:val="auto"/>
                  <w:sz w:val="20"/>
                  <w:szCs w:val="18"/>
                  <w:lang w:val="en-IE" w:eastAsia="en-US"/>
                </w:rPr>
                <w:delText>UFE gets the equipment details from ORSIM, including all relevant information for Device component configuration.</w:delText>
              </w:r>
            </w:del>
            <w:ins w:id="4455"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5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57"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8" w:author="Author"/>
                <w:color w:val="439782"/>
                <w:sz w:val="20"/>
                <w:szCs w:val="18"/>
                <w:lang w:val="en-IE" w:eastAsia="en-US"/>
              </w:rPr>
            </w:pPr>
            <w:ins w:id="4459"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0" w:author="Author"/>
                <w:color w:val="auto"/>
                <w:sz w:val="20"/>
                <w:szCs w:val="18"/>
                <w:lang w:val="en-IE" w:eastAsia="en-US"/>
              </w:rPr>
            </w:pPr>
            <w:ins w:id="4461"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2" w:author="Author"/>
                <w:color w:val="auto"/>
                <w:sz w:val="20"/>
                <w:szCs w:val="18"/>
                <w:lang w:val="en-IE" w:eastAsia="en-US"/>
              </w:rPr>
            </w:pPr>
            <w:ins w:id="4463"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4" w:author="Author"/>
                <w:color w:val="auto"/>
                <w:sz w:val="20"/>
                <w:szCs w:val="18"/>
                <w:lang w:val="en-IE" w:eastAsia="en-US"/>
              </w:rPr>
            </w:pPr>
            <w:ins w:id="4465"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6" w:author="Author"/>
                <w:del w:id="4467" w:author="Author"/>
                <w:color w:val="auto"/>
                <w:sz w:val="20"/>
                <w:szCs w:val="18"/>
                <w:lang w:val="en-IE" w:eastAsia="en-US"/>
              </w:rPr>
            </w:pPr>
            <w:ins w:id="4468"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69"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0" w:author="Author"/>
                <w:del w:id="4471" w:author="Author"/>
                <w:color w:val="auto"/>
                <w:sz w:val="20"/>
                <w:szCs w:val="18"/>
                <w:lang w:val="en-IE" w:eastAsia="en-US"/>
              </w:rPr>
            </w:pPr>
            <w:ins w:id="4472" w:author="Author">
              <w:del w:id="4473"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4" w:author="Author"/>
                <w:color w:val="439782"/>
                <w:sz w:val="20"/>
                <w:szCs w:val="18"/>
                <w:lang w:val="en-IE" w:eastAsia="en-US"/>
              </w:rPr>
            </w:pPr>
            <w:ins w:id="4475" w:author="Author">
              <w:del w:id="4476"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77" w:author="Author"/>
                <w:color w:val="auto"/>
                <w:sz w:val="20"/>
                <w:szCs w:val="18"/>
                <w:lang w:val="en-IE" w:eastAsia="en-US"/>
              </w:rPr>
            </w:pPr>
            <w:ins w:id="4478"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80"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1" w:author="Author"/>
                <w:color w:val="439782"/>
                <w:sz w:val="22"/>
                <w:szCs w:val="18"/>
                <w:lang w:val="en-IE" w:eastAsia="en-US"/>
              </w:rPr>
            </w:pPr>
            <w:ins w:id="4482"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3" w:author="Author"/>
                <w:color w:val="auto"/>
                <w:sz w:val="20"/>
                <w:szCs w:val="18"/>
                <w:lang w:val="en-IE" w:eastAsia="en-US"/>
              </w:rPr>
            </w:pPr>
            <w:ins w:id="4484" w:author="Author">
              <w:r w:rsidRPr="00E73B40">
                <w:rPr>
                  <w:color w:val="auto"/>
                  <w:sz w:val="20"/>
                  <w:szCs w:val="18"/>
                  <w:lang w:val="en-IE" w:eastAsia="en-US"/>
                </w:rPr>
                <w:t xml:space="preserve">There will be </w:t>
              </w:r>
              <w:del w:id="4485"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6" w:author="Author"/>
                <w:color w:val="439782"/>
                <w:sz w:val="20"/>
                <w:szCs w:val="18"/>
                <w:lang w:val="en-IE" w:eastAsia="en-US"/>
              </w:rPr>
            </w:pPr>
            <w:ins w:id="4487"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8" w:author="Author"/>
                <w:color w:val="439782"/>
                <w:sz w:val="20"/>
                <w:szCs w:val="18"/>
                <w:lang w:val="en-IE" w:eastAsia="en-US"/>
              </w:rPr>
            </w:pPr>
            <w:ins w:id="4489"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90" w:author="Author"/>
                <w:color w:val="439782"/>
                <w:sz w:val="20"/>
                <w:szCs w:val="18"/>
                <w:lang w:val="en-IE" w:eastAsia="en-US"/>
              </w:rPr>
            </w:pPr>
            <w:ins w:id="4491"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2" w:author="Author"/>
                <w:color w:val="auto"/>
                <w:sz w:val="20"/>
                <w:szCs w:val="18"/>
                <w:lang w:val="en-IE" w:eastAsia="en-US"/>
              </w:rPr>
            </w:pPr>
            <w:ins w:id="4493"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4" w:author="Author"/>
                <w:b/>
                <w:color w:val="auto"/>
                <w:sz w:val="20"/>
                <w:szCs w:val="18"/>
                <w:lang w:val="en-IE" w:eastAsia="en-US"/>
              </w:rPr>
            </w:pPr>
            <w:ins w:id="4495"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6" w:author="Author"/>
                <w:del w:id="4497" w:author="Author"/>
                <w:color w:val="auto"/>
                <w:sz w:val="20"/>
                <w:szCs w:val="18"/>
                <w:lang w:val="en-IE" w:eastAsia="en-US"/>
              </w:rPr>
            </w:pPr>
            <w:ins w:id="4498" w:author="Author">
              <w:del w:id="4499"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0" w:author="Author"/>
                <w:color w:val="auto"/>
                <w:sz w:val="20"/>
                <w:szCs w:val="18"/>
                <w:lang w:val="en-IE" w:eastAsia="en-US"/>
              </w:rPr>
            </w:pPr>
            <w:ins w:id="4501"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2" w:author="Author"/>
                <w:color w:val="auto"/>
                <w:sz w:val="20"/>
                <w:szCs w:val="18"/>
                <w:lang w:val="en-IE" w:eastAsia="en-US"/>
              </w:rPr>
            </w:pPr>
            <w:ins w:id="4503"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4" w:author="Author"/>
                <w:del w:id="4505" w:author="Author"/>
                <w:color w:val="auto"/>
                <w:sz w:val="20"/>
                <w:szCs w:val="18"/>
                <w:lang w:val="en-IE" w:eastAsia="en-US"/>
              </w:rPr>
            </w:pPr>
            <w:ins w:id="4506" w:author="Author">
              <w:del w:id="4507"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8" w:author="Author"/>
                <w:color w:val="auto"/>
                <w:sz w:val="20"/>
                <w:szCs w:val="18"/>
                <w:lang w:val="en-IE" w:eastAsia="en-US"/>
              </w:rPr>
            </w:pPr>
            <w:ins w:id="4509"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0" w:author="Author"/>
                <w:del w:id="4511" w:author="Author"/>
                <w:color w:val="auto"/>
                <w:sz w:val="20"/>
                <w:szCs w:val="18"/>
                <w:lang w:val="en-IE" w:eastAsia="en-US"/>
              </w:rPr>
            </w:pPr>
            <w:ins w:id="4512" w:author="Author">
              <w:del w:id="4513"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4" w:author="Author"/>
                <w:color w:val="439782"/>
                <w:sz w:val="20"/>
                <w:szCs w:val="18"/>
                <w:lang w:val="en-IE" w:eastAsia="en-US"/>
              </w:rPr>
            </w:pPr>
            <w:ins w:id="4515"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6" w:author="Author"/>
                <w:color w:val="auto"/>
                <w:sz w:val="20"/>
                <w:szCs w:val="18"/>
                <w:lang w:val="en-IE" w:eastAsia="en-US"/>
              </w:rPr>
            </w:pPr>
            <w:ins w:id="4517"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8" w:author="Author"/>
                <w:color w:val="auto"/>
                <w:sz w:val="20"/>
                <w:szCs w:val="18"/>
                <w:lang w:val="en-IE" w:eastAsia="en-US"/>
              </w:rPr>
            </w:pPr>
            <w:ins w:id="4519"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0" w:author="Author"/>
                <w:color w:val="auto"/>
                <w:sz w:val="20"/>
                <w:szCs w:val="18"/>
                <w:lang w:val="en-IE" w:eastAsia="en-US"/>
              </w:rPr>
            </w:pPr>
            <w:ins w:id="4521"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3"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4" w:author="Author"/>
                <w:color w:val="439782"/>
                <w:sz w:val="20"/>
                <w:szCs w:val="18"/>
                <w:lang w:val="en-IE" w:eastAsia="en-US"/>
              </w:rPr>
            </w:pPr>
            <w:ins w:id="4525"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6" w:author="Author"/>
                <w:color w:val="auto"/>
                <w:sz w:val="20"/>
                <w:szCs w:val="18"/>
                <w:lang w:val="en-IE" w:eastAsia="en-US"/>
              </w:rPr>
            </w:pPr>
            <w:ins w:id="4527"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28"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9" w:author="Author"/>
                <w:color w:val="439782"/>
                <w:sz w:val="20"/>
                <w:szCs w:val="18"/>
                <w:lang w:val="en-IE" w:eastAsia="en-US"/>
              </w:rPr>
            </w:pPr>
            <w:ins w:id="4530"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31" w:author="Author"/>
                <w:color w:val="auto"/>
                <w:sz w:val="20"/>
                <w:szCs w:val="18"/>
                <w:lang w:val="en-IE" w:eastAsia="en-US"/>
              </w:rPr>
            </w:pPr>
            <w:ins w:id="4532" w:author="Author">
              <w:r w:rsidRPr="00E73B40">
                <w:rPr>
                  <w:color w:val="auto"/>
                  <w:sz w:val="20"/>
                  <w:szCs w:val="18"/>
                  <w:lang w:val="en-IE" w:eastAsia="en-US"/>
                </w:rPr>
                <w:t>-</w:t>
              </w:r>
            </w:ins>
          </w:p>
        </w:tc>
      </w:tr>
      <w:tr w:rsidR="0000779C" w:rsidRPr="00E73B40" w14:paraId="0B9242B5" w14:textId="77777777" w:rsidTr="00472EF0">
        <w:trPr>
          <w:trHeight w:val="440"/>
          <w:ins w:id="453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4"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5" w:author="Author"/>
                <w:color w:val="439782"/>
                <w:sz w:val="20"/>
                <w:szCs w:val="18"/>
                <w:lang w:val="en-IE" w:eastAsia="en-US"/>
              </w:rPr>
            </w:pPr>
            <w:ins w:id="4536"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7" w:author="Author"/>
                <w:color w:val="auto"/>
                <w:sz w:val="20"/>
                <w:szCs w:val="18"/>
                <w:lang w:val="en-IE" w:eastAsia="en-US"/>
              </w:rPr>
            </w:pPr>
            <w:ins w:id="4538"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9" w:author="Author"/>
                <w:b/>
                <w:color w:val="auto"/>
                <w:sz w:val="20"/>
                <w:szCs w:val="18"/>
                <w:lang w:val="en-IE" w:eastAsia="en-US"/>
              </w:rPr>
            </w:pPr>
            <w:ins w:id="4540"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1" w:author="Author"/>
                <w:color w:val="auto"/>
                <w:sz w:val="20"/>
                <w:szCs w:val="18"/>
                <w:lang w:val="en-IE" w:eastAsia="en-US"/>
              </w:rPr>
            </w:pPr>
            <w:ins w:id="4542"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3" w:author="Author"/>
                <w:color w:val="439782"/>
                <w:sz w:val="20"/>
                <w:szCs w:val="18"/>
                <w:lang w:val="en-IE" w:eastAsia="en-US"/>
              </w:rPr>
            </w:pPr>
            <w:ins w:id="4544"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5" w:author="Author"/>
                <w:color w:val="auto"/>
                <w:sz w:val="20"/>
                <w:szCs w:val="18"/>
                <w:lang w:val="en-IE" w:eastAsia="en-US"/>
              </w:rPr>
            </w:pPr>
            <w:ins w:id="4546"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7" w:author="Author"/>
                <w:color w:val="auto"/>
                <w:sz w:val="20"/>
                <w:szCs w:val="18"/>
                <w:lang w:val="en-IE" w:eastAsia="en-US"/>
              </w:rPr>
            </w:pPr>
            <w:ins w:id="4548"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50"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1" w:author="Author"/>
                <w:color w:val="439782"/>
                <w:sz w:val="20"/>
                <w:szCs w:val="18"/>
                <w:lang w:val="en-IE" w:eastAsia="en-US"/>
              </w:rPr>
            </w:pPr>
            <w:ins w:id="4552"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3" w:author="Author"/>
                <w:color w:val="auto"/>
                <w:sz w:val="20"/>
                <w:szCs w:val="18"/>
                <w:lang w:val="en-IE" w:eastAsia="en-US"/>
              </w:rPr>
            </w:pPr>
            <w:ins w:id="4554"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5" w:author="Author"/>
                <w:color w:val="auto"/>
                <w:sz w:val="20"/>
                <w:szCs w:val="18"/>
                <w:lang w:val="en-IE" w:eastAsia="en-US"/>
              </w:rPr>
            </w:pPr>
            <w:ins w:id="4556"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7" w:author="Author"/>
                <w:color w:val="auto"/>
                <w:sz w:val="20"/>
                <w:szCs w:val="18"/>
                <w:lang w:val="en-IE" w:eastAsia="en-US"/>
              </w:rPr>
            </w:pPr>
            <w:ins w:id="4558"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9" w:author="Author"/>
                <w:color w:val="auto"/>
                <w:sz w:val="20"/>
                <w:szCs w:val="18"/>
                <w:lang w:val="en-IE" w:eastAsia="en-US"/>
              </w:rPr>
            </w:pPr>
            <w:ins w:id="4560"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61" w:author="Author"/>
          <w:lang w:val="en-IE"/>
        </w:rPr>
      </w:pPr>
    </w:p>
    <w:p w14:paraId="705ED06B" w14:textId="77777777" w:rsidR="0071718A" w:rsidRDefault="0071718A" w:rsidP="0071718A">
      <w:pPr>
        <w:rPr>
          <w:ins w:id="4562" w:author="Author"/>
          <w:lang w:val="en-IE"/>
        </w:rPr>
      </w:pPr>
    </w:p>
    <w:p w14:paraId="7FB26457" w14:textId="77777777" w:rsidR="0019263D" w:rsidRPr="00E73B40" w:rsidRDefault="0019263D" w:rsidP="0019263D">
      <w:pPr>
        <w:pStyle w:val="Heading5"/>
        <w:keepNext/>
        <w:rPr>
          <w:ins w:id="4563" w:author="Author"/>
          <w:lang w:val="en-IE"/>
        </w:rPr>
      </w:pPr>
      <w:ins w:id="4564"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65"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66" w:author="Author"/>
                <w:b w:val="0"/>
                <w:sz w:val="20"/>
                <w:szCs w:val="20"/>
                <w:lang w:val="en-IE"/>
              </w:rPr>
            </w:pPr>
            <w:ins w:id="4567" w:author="Author">
              <w:r w:rsidRPr="00E73B40">
                <w:rPr>
                  <w:sz w:val="20"/>
                  <w:szCs w:val="20"/>
                  <w:lang w:val="en-IE"/>
                </w:rPr>
                <w:t>Activity Specification</w:t>
              </w:r>
            </w:ins>
          </w:p>
        </w:tc>
      </w:tr>
      <w:tr w:rsidR="0019263D" w:rsidRPr="00E73B40" w14:paraId="22C75923" w14:textId="77777777" w:rsidTr="005F37FB">
        <w:trPr>
          <w:trHeight w:hRule="exact" w:val="397"/>
          <w:ins w:id="45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69" w:author="Author"/>
                <w:color w:val="auto"/>
                <w:sz w:val="20"/>
                <w:szCs w:val="20"/>
                <w:lang w:val="en-IE"/>
              </w:rPr>
            </w:pPr>
            <w:ins w:id="4570"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1" w:author="Author"/>
                <w:color w:val="auto"/>
                <w:sz w:val="20"/>
                <w:szCs w:val="20"/>
                <w:lang w:val="en-IE"/>
              </w:rPr>
            </w:pPr>
            <w:ins w:id="4572" w:author="Author">
              <w:r w:rsidRPr="00E73B40">
                <w:rPr>
                  <w:color w:val="auto"/>
                  <w:sz w:val="20"/>
                  <w:szCs w:val="20"/>
                  <w:lang w:val="en-IE"/>
                </w:rPr>
                <w:t>CSR in Call Centre</w:t>
              </w:r>
            </w:ins>
          </w:p>
        </w:tc>
      </w:tr>
      <w:tr w:rsidR="0019263D" w:rsidRPr="00E73B40" w14:paraId="39FC07F5" w14:textId="77777777" w:rsidTr="005F37FB">
        <w:trPr>
          <w:trHeight w:hRule="exact" w:val="397"/>
          <w:ins w:id="457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4" w:author="Author"/>
                <w:color w:val="auto"/>
                <w:sz w:val="20"/>
                <w:szCs w:val="20"/>
                <w:lang w:val="en-IE"/>
              </w:rPr>
            </w:pPr>
            <w:ins w:id="4575"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6" w:author="Author"/>
                <w:color w:val="auto"/>
                <w:sz w:val="20"/>
                <w:szCs w:val="20"/>
                <w:lang w:val="en-IE"/>
              </w:rPr>
            </w:pPr>
            <w:ins w:id="4577" w:author="Author">
              <w:r w:rsidRPr="00E73B40">
                <w:rPr>
                  <w:color w:val="auto"/>
                  <w:sz w:val="20"/>
                  <w:szCs w:val="20"/>
                  <w:lang w:val="en-IE"/>
                </w:rPr>
                <w:t>UFE</w:t>
              </w:r>
            </w:ins>
          </w:p>
        </w:tc>
      </w:tr>
      <w:tr w:rsidR="0019263D" w:rsidRPr="00E73B40" w14:paraId="331C27B1" w14:textId="77777777" w:rsidTr="005F37FB">
        <w:trPr>
          <w:trHeight w:val="440"/>
          <w:ins w:id="4578"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79" w:author="Author"/>
                <w:color w:val="auto"/>
                <w:sz w:val="20"/>
                <w:szCs w:val="20"/>
                <w:lang w:val="en-IE"/>
              </w:rPr>
            </w:pPr>
            <w:ins w:id="4580"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1" w:author="Author"/>
                <w:color w:val="auto"/>
                <w:sz w:val="20"/>
                <w:szCs w:val="20"/>
                <w:lang w:val="en-IE"/>
              </w:rPr>
            </w:pPr>
            <w:ins w:id="4582" w:author="Author">
              <w:r w:rsidRPr="00E73B40">
                <w:rPr>
                  <w:color w:val="auto"/>
                  <w:sz w:val="20"/>
                  <w:szCs w:val="20"/>
                  <w:lang w:val="en-IE"/>
                </w:rPr>
                <w:t>Select products step</w:t>
              </w:r>
            </w:ins>
          </w:p>
        </w:tc>
      </w:tr>
      <w:tr w:rsidR="0019263D" w:rsidRPr="00E73B40" w14:paraId="53550D80" w14:textId="77777777" w:rsidTr="005F37FB">
        <w:trPr>
          <w:trHeight w:val="440"/>
          <w:ins w:id="4583"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4" w:author="Author"/>
                <w:b w:val="0"/>
                <w:color w:val="auto"/>
                <w:sz w:val="20"/>
                <w:szCs w:val="20"/>
                <w:lang w:val="en-IE"/>
              </w:rPr>
            </w:pPr>
            <w:ins w:id="4585"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6" w:author="Author"/>
                <w:color w:val="auto"/>
                <w:sz w:val="20"/>
                <w:szCs w:val="20"/>
                <w:lang w:val="en-IE"/>
              </w:rPr>
            </w:pPr>
            <w:ins w:id="4587"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8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89" w:author="Author"/>
                <w:color w:val="auto"/>
                <w:sz w:val="20"/>
                <w:szCs w:val="20"/>
                <w:lang w:val="en-IE"/>
              </w:rPr>
            </w:pPr>
            <w:ins w:id="4590"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91"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92" w:author="Author"/>
                <w:b/>
                <w:color w:val="auto"/>
                <w:sz w:val="18"/>
                <w:szCs w:val="18"/>
                <w:lang w:val="en-IE" w:eastAsia="en-US"/>
              </w:rPr>
            </w:pPr>
            <w:ins w:id="4593"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4" w:author="Author"/>
                <w:b/>
                <w:color w:val="auto"/>
                <w:sz w:val="18"/>
                <w:szCs w:val="18"/>
                <w:lang w:val="en-IE" w:eastAsia="en-US"/>
              </w:rPr>
            </w:pPr>
            <w:ins w:id="4595" w:author="Author">
              <w:r w:rsidRPr="00E73B40">
                <w:rPr>
                  <w:b/>
                  <w:color w:val="auto"/>
                  <w:sz w:val="18"/>
                  <w:szCs w:val="18"/>
                  <w:lang w:val="en-IE"/>
                </w:rPr>
                <w:t>Messages (Error &amp; Warnings)</w:t>
              </w:r>
            </w:ins>
          </w:p>
        </w:tc>
      </w:tr>
      <w:tr w:rsidR="0019263D" w:rsidRPr="00E73B40" w14:paraId="55BD0C61" w14:textId="77777777" w:rsidTr="005F37FB">
        <w:trPr>
          <w:trHeight w:val="440"/>
          <w:ins w:id="459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597"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8" w:author="Author"/>
                <w:color w:val="595959"/>
                <w:sz w:val="20"/>
                <w:szCs w:val="18"/>
                <w:lang w:val="en-IE" w:eastAsia="en-US"/>
              </w:rPr>
            </w:pPr>
            <w:ins w:id="4599"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0" w:author="Author"/>
                <w:color w:val="auto"/>
                <w:sz w:val="20"/>
                <w:szCs w:val="18"/>
                <w:lang w:val="en-IE" w:eastAsia="en-US"/>
              </w:rPr>
            </w:pPr>
            <w:ins w:id="4601"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02" w:author="Author"/>
                <w:color w:val="auto"/>
                <w:sz w:val="20"/>
                <w:szCs w:val="18"/>
                <w:lang w:val="en-IE" w:eastAsia="en-US"/>
              </w:rPr>
            </w:pPr>
            <w:ins w:id="4603"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4" w:author="Author"/>
                <w:color w:val="auto"/>
                <w:sz w:val="20"/>
                <w:szCs w:val="18"/>
                <w:lang w:val="en-IE" w:eastAsia="en-US"/>
              </w:rPr>
            </w:pPr>
            <w:ins w:id="4605"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06"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07" w:name="_Toc471232962"/>
      <w:r w:rsidRPr="00E73B40">
        <w:rPr>
          <w:lang w:val="en-IE"/>
        </w:rPr>
        <w:lastRenderedPageBreak/>
        <w:t>BS #4</w:t>
      </w:r>
      <w:r w:rsidR="00A87FCD" w:rsidRPr="00E73B40">
        <w:rPr>
          <w:lang w:val="en-IE"/>
        </w:rPr>
        <w:t>: Buy an accessory</w:t>
      </w:r>
      <w:bookmarkEnd w:id="4607"/>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8" w:author="Author">
              <w:r>
                <w:rPr>
                  <w:color w:val="auto"/>
                  <w:sz w:val="20"/>
                  <w:szCs w:val="20"/>
                  <w:lang w:val="en-IE"/>
                </w:rPr>
                <w:t>Contextualized Customer</w:t>
              </w:r>
            </w:ins>
            <w:del w:id="4609"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10"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1" w:author="Author">
              <w:r w:rsidRPr="00895A49">
                <w:rPr>
                  <w:color w:val="auto"/>
                  <w:sz w:val="20"/>
                  <w:szCs w:val="20"/>
                  <w:lang w:val="en-IE"/>
                </w:rPr>
                <w:t>Accessory component &amp; Check Stock and Delivery method</w:t>
              </w:r>
            </w:ins>
            <w:del w:id="4612"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3"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4"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5" w:author="Author"/>
                <w:color w:val="auto"/>
                <w:sz w:val="20"/>
                <w:szCs w:val="18"/>
                <w:lang w:val="en-IE" w:eastAsia="en-US"/>
              </w:rPr>
            </w:pPr>
            <w:ins w:id="4616"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7" w:author="Author"/>
                <w:color w:val="auto"/>
                <w:sz w:val="20"/>
                <w:szCs w:val="18"/>
                <w:lang w:val="en-IE" w:eastAsia="en-US"/>
              </w:rPr>
            </w:pPr>
            <w:ins w:id="4618"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9" w:author="Author"/>
                <w:color w:val="auto"/>
                <w:sz w:val="20"/>
                <w:szCs w:val="18"/>
                <w:lang w:val="en-IE" w:eastAsia="en-US"/>
              </w:rPr>
            </w:pPr>
            <w:ins w:id="4620"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21" w:author="Author"/>
                <w:del w:id="4622"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3" w:author="Author"/>
                <w:color w:val="auto"/>
                <w:sz w:val="20"/>
                <w:szCs w:val="18"/>
                <w:lang w:val="en-IE" w:eastAsia="en-US"/>
              </w:rPr>
            </w:pPr>
            <w:ins w:id="4624" w:author="Author">
              <w:r w:rsidRPr="00E73B40">
                <w:rPr>
                  <w:color w:val="auto"/>
                  <w:sz w:val="20"/>
                  <w:szCs w:val="18"/>
                  <w:lang w:val="en-IE" w:eastAsia="en-US"/>
                </w:rPr>
                <w:t>Note: Products are previously loaded from MEC to UFE side through the UFE Catalogue component (for full details on this component, please see [2]).</w:t>
              </w:r>
            </w:ins>
            <w:del w:id="4625"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6" w:author="Author"/>
                <w:color w:val="auto"/>
                <w:sz w:val="20"/>
                <w:szCs w:val="18"/>
                <w:lang w:val="en-IE" w:eastAsia="en-US"/>
              </w:rPr>
            </w:pPr>
            <w:del w:id="4627"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8" w:author="Author"/>
                <w:color w:val="auto"/>
                <w:sz w:val="20"/>
                <w:szCs w:val="18"/>
                <w:lang w:val="en-IE" w:eastAsia="en-US"/>
              </w:rPr>
            </w:pPr>
            <w:del w:id="4629"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0" w:author="Author"/>
                <w:color w:val="auto"/>
                <w:sz w:val="20"/>
                <w:szCs w:val="18"/>
                <w:lang w:val="en-IE" w:eastAsia="en-US"/>
              </w:rPr>
            </w:pPr>
            <w:del w:id="4631"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2" w:author="Author"/>
                <w:color w:val="auto"/>
                <w:sz w:val="20"/>
                <w:szCs w:val="18"/>
                <w:lang w:val="en-IE" w:eastAsia="en-US"/>
              </w:rPr>
            </w:pPr>
            <w:del w:id="4633"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4" w:author="Author"/>
                <w:color w:val="auto"/>
                <w:sz w:val="20"/>
                <w:szCs w:val="18"/>
                <w:lang w:val="en-IE" w:eastAsia="en-US"/>
              </w:rPr>
            </w:pPr>
            <w:del w:id="4635"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6" w:author="Author"/>
                <w:color w:val="auto"/>
                <w:sz w:val="20"/>
                <w:szCs w:val="18"/>
                <w:lang w:val="en-IE" w:eastAsia="en-US"/>
              </w:rPr>
            </w:pPr>
            <w:del w:id="4637"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8" w:author="Author"/>
                <w:color w:val="auto"/>
                <w:sz w:val="20"/>
                <w:szCs w:val="18"/>
                <w:lang w:val="en-IE" w:eastAsia="en-US"/>
              </w:rPr>
            </w:pPr>
            <w:del w:id="4639"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40" w:author="Author"/>
                <w:color w:val="auto"/>
                <w:sz w:val="20"/>
                <w:szCs w:val="18"/>
                <w:lang w:val="en-IE" w:eastAsia="en-US"/>
              </w:rPr>
            </w:pPr>
            <w:del w:id="4641"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2" w:author="Author"/>
                <w:color w:val="auto"/>
                <w:sz w:val="20"/>
                <w:szCs w:val="18"/>
                <w:lang w:val="en-IE" w:eastAsia="en-US"/>
              </w:rPr>
            </w:pPr>
            <w:del w:id="4643"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4" w:author="Author"/>
                <w:color w:val="auto"/>
                <w:sz w:val="20"/>
                <w:szCs w:val="18"/>
                <w:lang w:val="en-IE" w:eastAsia="en-US"/>
              </w:rPr>
            </w:pPr>
            <w:del w:id="4645"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6" w:author="Author"/>
                <w:color w:val="auto"/>
                <w:sz w:val="20"/>
                <w:szCs w:val="18"/>
                <w:lang w:val="en-IE" w:eastAsia="en-US"/>
              </w:rPr>
            </w:pPr>
            <w:del w:id="4647"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48"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49" w:author="Author"/>
                <w:color w:val="auto"/>
                <w:sz w:val="20"/>
                <w:szCs w:val="18"/>
                <w:lang w:val="en-IE" w:eastAsia="en-US"/>
              </w:rPr>
            </w:pPr>
            <w:del w:id="4650"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1" w:author="Author"/>
                <w:color w:val="auto"/>
                <w:sz w:val="20"/>
                <w:szCs w:val="18"/>
                <w:lang w:val="en-IE" w:eastAsia="en-US"/>
              </w:rPr>
            </w:pPr>
            <w:ins w:id="4652"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3" w:author="Author">
              <w:r w:rsidRPr="00E73B40">
                <w:rPr>
                  <w:color w:val="auto"/>
                  <w:sz w:val="20"/>
                  <w:szCs w:val="18"/>
                  <w:lang w:val="en-IE" w:eastAsia="en-US"/>
                </w:rPr>
                <w:t>When the user selects the store, UFE will display the currently available stock of that store.</w:t>
              </w:r>
            </w:ins>
            <w:del w:id="4654"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5" w:author="Author"/>
                <w:color w:val="auto"/>
                <w:sz w:val="20"/>
                <w:szCs w:val="18"/>
                <w:lang w:val="en-IE" w:eastAsia="en-US"/>
              </w:rPr>
            </w:pPr>
            <w:ins w:id="4656"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7" w:author="Author"/>
                <w:color w:val="auto"/>
                <w:sz w:val="20"/>
                <w:szCs w:val="18"/>
                <w:lang w:val="en-IE" w:eastAsia="en-US"/>
              </w:rPr>
            </w:pPr>
            <w:ins w:id="4658"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9" w:author="Author">
              <w:r w:rsidRPr="00E73B40">
                <w:rPr>
                  <w:color w:val="auto"/>
                  <w:sz w:val="20"/>
                  <w:szCs w:val="18"/>
                  <w:lang w:val="en-IE" w:eastAsia="en-US"/>
                </w:rPr>
                <w:t>Note: Products are previously loaded from MEC to UFE side through the UFE Catalogue component (for full details on this component, please see [2]).</w:t>
              </w:r>
            </w:ins>
            <w:del w:id="4660"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61"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62"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4"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5" w:author="Author"/>
                <w:color w:val="439782"/>
                <w:sz w:val="20"/>
                <w:szCs w:val="18"/>
                <w:lang w:val="en-IE" w:eastAsia="en-US"/>
              </w:rPr>
            </w:pPr>
            <w:ins w:id="4666"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7" w:author="Author"/>
                <w:color w:val="auto"/>
                <w:sz w:val="20"/>
                <w:szCs w:val="18"/>
                <w:lang w:val="en-IE" w:eastAsia="en-US"/>
              </w:rPr>
            </w:pPr>
            <w:ins w:id="466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9" w:author="Author"/>
                <w:color w:val="auto"/>
                <w:sz w:val="20"/>
                <w:szCs w:val="18"/>
                <w:lang w:val="en-IE" w:eastAsia="en-US"/>
              </w:rPr>
            </w:pPr>
            <w:ins w:id="4670"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1" w:author="Author"/>
                <w:color w:val="auto"/>
                <w:sz w:val="20"/>
                <w:szCs w:val="18"/>
                <w:lang w:val="en-IE" w:eastAsia="en-US"/>
              </w:rPr>
            </w:pPr>
            <w:ins w:id="467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3" w:author="Author"/>
                <w:del w:id="4674" w:author="Author"/>
                <w:color w:val="auto"/>
                <w:sz w:val="20"/>
                <w:szCs w:val="18"/>
                <w:lang w:val="en-IE" w:eastAsia="en-US"/>
              </w:rPr>
            </w:pPr>
            <w:ins w:id="467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76"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7" w:author="Author"/>
                <w:del w:id="4678" w:author="Author"/>
                <w:color w:val="auto"/>
                <w:sz w:val="20"/>
                <w:szCs w:val="18"/>
                <w:lang w:val="en-IE" w:eastAsia="en-US"/>
              </w:rPr>
            </w:pPr>
            <w:ins w:id="4679" w:author="Author">
              <w:del w:id="4680"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1" w:author="Author"/>
                <w:color w:val="439782"/>
                <w:sz w:val="20"/>
                <w:szCs w:val="18"/>
                <w:lang w:val="en-IE" w:eastAsia="en-US"/>
              </w:rPr>
            </w:pPr>
            <w:ins w:id="4682" w:author="Author">
              <w:del w:id="4683"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4" w:author="Author"/>
                <w:color w:val="auto"/>
                <w:sz w:val="20"/>
                <w:szCs w:val="18"/>
                <w:lang w:val="en-IE" w:eastAsia="en-US"/>
              </w:rPr>
            </w:pPr>
            <w:ins w:id="4685"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87"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8" w:author="Author"/>
                <w:color w:val="439782"/>
                <w:sz w:val="22"/>
                <w:szCs w:val="18"/>
                <w:lang w:val="en-IE" w:eastAsia="en-US"/>
              </w:rPr>
            </w:pPr>
            <w:ins w:id="4689"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0" w:author="Author"/>
                <w:color w:val="auto"/>
                <w:sz w:val="20"/>
                <w:szCs w:val="18"/>
                <w:lang w:val="en-IE" w:eastAsia="en-US"/>
              </w:rPr>
            </w:pPr>
            <w:ins w:id="4691"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2" w:author="Author"/>
                <w:color w:val="439782"/>
                <w:sz w:val="20"/>
                <w:szCs w:val="18"/>
                <w:lang w:val="en-IE" w:eastAsia="en-US"/>
              </w:rPr>
            </w:pPr>
            <w:ins w:id="4693"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4" w:author="Author"/>
                <w:color w:val="439782"/>
                <w:sz w:val="20"/>
                <w:szCs w:val="18"/>
                <w:lang w:val="en-IE" w:eastAsia="en-US"/>
              </w:rPr>
            </w:pPr>
            <w:ins w:id="4695"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6" w:author="Author"/>
                <w:color w:val="439782"/>
                <w:sz w:val="20"/>
                <w:szCs w:val="18"/>
                <w:lang w:val="en-IE" w:eastAsia="en-US"/>
              </w:rPr>
            </w:pPr>
            <w:ins w:id="4697"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8" w:author="Author"/>
                <w:color w:val="auto"/>
                <w:sz w:val="20"/>
                <w:szCs w:val="18"/>
                <w:lang w:val="en-IE" w:eastAsia="en-US"/>
              </w:rPr>
            </w:pPr>
            <w:ins w:id="4699"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0" w:author="Author"/>
                <w:color w:val="auto"/>
                <w:sz w:val="20"/>
                <w:szCs w:val="18"/>
                <w:lang w:val="en-IE" w:eastAsia="en-US"/>
              </w:rPr>
            </w:pPr>
            <w:ins w:id="4701"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2" w:author="Author"/>
                <w:color w:val="auto"/>
                <w:sz w:val="20"/>
                <w:szCs w:val="18"/>
                <w:lang w:val="en-IE" w:eastAsia="en-US"/>
              </w:rPr>
            </w:pPr>
            <w:ins w:id="4703"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4" w:author="Author"/>
                <w:color w:val="auto"/>
                <w:sz w:val="20"/>
                <w:szCs w:val="18"/>
                <w:lang w:val="en-IE" w:eastAsia="en-US"/>
              </w:rPr>
            </w:pPr>
            <w:ins w:id="4705"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6" w:author="Author"/>
                <w:color w:val="auto"/>
                <w:sz w:val="20"/>
                <w:szCs w:val="18"/>
                <w:lang w:val="en-IE" w:eastAsia="en-US"/>
              </w:rPr>
            </w:pPr>
            <w:ins w:id="4707"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8" w:author="Author"/>
                <w:del w:id="4709" w:author="Author"/>
                <w:color w:val="auto"/>
                <w:sz w:val="20"/>
                <w:szCs w:val="18"/>
                <w:lang w:val="en-IE" w:eastAsia="en-US"/>
              </w:rPr>
            </w:pPr>
            <w:ins w:id="4710" w:author="Author">
              <w:r>
                <w:rPr>
                  <w:color w:val="000000" w:themeColor="text1"/>
                  <w:sz w:val="20"/>
                  <w:szCs w:val="18"/>
                  <w:lang w:val="en-IE" w:eastAsia="en-US"/>
                </w:rPr>
                <w:t>UFE will maintain internally a reference data list (UFE_RD169) of the stores to be shown.</w:t>
              </w:r>
              <w:del w:id="4711"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2" w:author="Author"/>
                <w:del w:id="4713" w:author="Author"/>
                <w:color w:val="439782"/>
                <w:sz w:val="20"/>
                <w:szCs w:val="18"/>
                <w:lang w:val="en-IE" w:eastAsia="en-US"/>
              </w:rPr>
            </w:pPr>
            <w:ins w:id="4714" w:author="Author">
              <w:del w:id="4715"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6" w:author="Author"/>
                <w:del w:id="4717" w:author="Author"/>
                <w:color w:val="439782"/>
                <w:sz w:val="20"/>
                <w:szCs w:val="18"/>
                <w:lang w:val="en-IE" w:eastAsia="en-US"/>
              </w:rPr>
            </w:pPr>
            <w:ins w:id="4718" w:author="Author">
              <w:del w:id="4719"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20" w:author="Author"/>
                <w:del w:id="4721" w:author="Author"/>
                <w:color w:val="439782"/>
                <w:sz w:val="20"/>
                <w:szCs w:val="18"/>
                <w:lang w:val="en-IE" w:eastAsia="en-US"/>
              </w:rPr>
            </w:pPr>
            <w:ins w:id="4722" w:author="Author">
              <w:del w:id="4723"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4" w:author="Author"/>
                <w:del w:id="4725" w:author="Author"/>
                <w:color w:val="auto"/>
                <w:sz w:val="20"/>
                <w:szCs w:val="18"/>
                <w:lang w:val="en-IE" w:eastAsia="en-US"/>
              </w:rPr>
            </w:pPr>
            <w:ins w:id="4726" w:author="Author">
              <w:del w:id="4727"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8" w:author="Author"/>
                <w:del w:id="4729" w:author="Author"/>
                <w:color w:val="auto"/>
                <w:sz w:val="20"/>
                <w:szCs w:val="18"/>
                <w:lang w:val="en-IE" w:eastAsia="en-US"/>
              </w:rPr>
            </w:pPr>
            <w:ins w:id="4730" w:author="Author">
              <w:del w:id="4731"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2" w:author="Author"/>
                <w:del w:id="4733" w:author="Author"/>
                <w:color w:val="auto"/>
                <w:sz w:val="20"/>
                <w:szCs w:val="18"/>
                <w:lang w:val="en-IE" w:eastAsia="en-US"/>
              </w:rPr>
            </w:pPr>
            <w:ins w:id="4734" w:author="Author">
              <w:del w:id="4735"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6" w:author="Author"/>
                <w:del w:id="4737" w:author="Author"/>
                <w:color w:val="auto"/>
                <w:sz w:val="20"/>
                <w:szCs w:val="18"/>
                <w:lang w:val="en-IE" w:eastAsia="en-US"/>
              </w:rPr>
            </w:pPr>
            <w:ins w:id="4738" w:author="Author">
              <w:del w:id="4739"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0" w:author="Author"/>
                <w:del w:id="4741" w:author="Author"/>
                <w:color w:val="auto"/>
                <w:sz w:val="20"/>
                <w:szCs w:val="18"/>
                <w:lang w:val="en-IE" w:eastAsia="en-US"/>
              </w:rPr>
            </w:pPr>
            <w:ins w:id="4742" w:author="Author">
              <w:del w:id="4743"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4" w:author="Author"/>
                <w:color w:val="439782"/>
                <w:sz w:val="20"/>
                <w:szCs w:val="18"/>
                <w:lang w:val="en-IE" w:eastAsia="en-US"/>
              </w:rPr>
            </w:pPr>
            <w:ins w:id="4745" w:author="Author">
              <w:del w:id="4746"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7" w:author="Author"/>
                <w:color w:val="auto"/>
                <w:sz w:val="20"/>
                <w:szCs w:val="18"/>
                <w:lang w:val="en-IE" w:eastAsia="en-US"/>
              </w:rPr>
            </w:pPr>
            <w:ins w:id="4748"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9" w:author="Author"/>
                <w:color w:val="auto"/>
                <w:sz w:val="20"/>
                <w:szCs w:val="18"/>
                <w:lang w:val="en-IE" w:eastAsia="en-US"/>
              </w:rPr>
            </w:pPr>
            <w:ins w:id="4750"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1" w:author="Author"/>
                <w:color w:val="auto"/>
                <w:sz w:val="20"/>
                <w:szCs w:val="18"/>
                <w:lang w:val="en-IE" w:eastAsia="en-US"/>
              </w:rPr>
            </w:pPr>
            <w:ins w:id="4752"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4"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5" w:author="Author"/>
                <w:color w:val="439782"/>
                <w:sz w:val="20"/>
                <w:szCs w:val="18"/>
                <w:lang w:val="en-IE" w:eastAsia="en-US"/>
              </w:rPr>
            </w:pPr>
            <w:ins w:id="4756"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7" w:author="Author"/>
                <w:color w:val="439782"/>
                <w:sz w:val="20"/>
                <w:szCs w:val="18"/>
                <w:lang w:val="en-IE" w:eastAsia="en-US"/>
              </w:rPr>
            </w:pPr>
            <w:ins w:id="4758"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59"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60" w:author="Author"/>
                <w:color w:val="auto"/>
                <w:sz w:val="20"/>
                <w:szCs w:val="18"/>
                <w:lang w:val="en-IE" w:eastAsia="en-US"/>
              </w:rPr>
            </w:pPr>
            <w:ins w:id="4761" w:author="Author">
              <w:r w:rsidRPr="00E73B40">
                <w:rPr>
                  <w:color w:val="auto"/>
                  <w:sz w:val="20"/>
                  <w:szCs w:val="18"/>
                  <w:lang w:val="en-IE" w:eastAsia="en-US"/>
                </w:rPr>
                <w:t>-</w:t>
              </w:r>
            </w:ins>
          </w:p>
        </w:tc>
      </w:tr>
      <w:tr w:rsidR="00D44EDA" w:rsidRPr="00E73B40" w14:paraId="798E59A9" w14:textId="77777777" w:rsidTr="00B55782">
        <w:trPr>
          <w:trHeight w:val="440"/>
          <w:ins w:id="476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3"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4" w:author="Author"/>
                <w:color w:val="439782"/>
                <w:sz w:val="20"/>
                <w:szCs w:val="18"/>
                <w:lang w:val="en-IE" w:eastAsia="en-US"/>
              </w:rPr>
            </w:pPr>
            <w:ins w:id="4765"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6" w:author="Author"/>
                <w:color w:val="auto"/>
                <w:sz w:val="20"/>
                <w:szCs w:val="18"/>
                <w:lang w:val="en-IE" w:eastAsia="en-US"/>
              </w:rPr>
            </w:pPr>
            <w:ins w:id="4767"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8" w:author="Author"/>
                <w:b/>
                <w:color w:val="auto"/>
                <w:sz w:val="20"/>
                <w:szCs w:val="18"/>
                <w:lang w:val="en-IE" w:eastAsia="en-US"/>
              </w:rPr>
            </w:pPr>
            <w:ins w:id="4769"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del w:id="4771" w:author="Author"/>
                <w:color w:val="auto"/>
                <w:sz w:val="20"/>
                <w:szCs w:val="18"/>
                <w:lang w:val="en-IE" w:eastAsia="en-US"/>
              </w:rPr>
            </w:pPr>
            <w:ins w:id="4772"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3" w:author="Author"/>
                <w:color w:val="439782"/>
                <w:sz w:val="20"/>
                <w:szCs w:val="18"/>
                <w:lang w:val="en-IE" w:eastAsia="en-US"/>
              </w:rPr>
            </w:pPr>
            <w:ins w:id="4774" w:author="Author">
              <w:del w:id="4775"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6" w:author="Author"/>
                <w:color w:val="auto"/>
                <w:sz w:val="20"/>
                <w:szCs w:val="18"/>
                <w:lang w:val="en-IE" w:eastAsia="en-US"/>
              </w:rPr>
            </w:pPr>
            <w:ins w:id="4777"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8" w:author="Author"/>
                <w:color w:val="auto"/>
                <w:sz w:val="20"/>
                <w:szCs w:val="18"/>
                <w:lang w:val="en-IE" w:eastAsia="en-US"/>
              </w:rPr>
            </w:pPr>
            <w:ins w:id="4779"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81"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2" w:author="Author"/>
                <w:color w:val="439782"/>
                <w:sz w:val="20"/>
                <w:szCs w:val="18"/>
                <w:lang w:val="en-IE" w:eastAsia="en-US"/>
              </w:rPr>
            </w:pPr>
            <w:ins w:id="4783"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4" w:author="Author"/>
                <w:color w:val="auto"/>
                <w:sz w:val="20"/>
                <w:szCs w:val="18"/>
                <w:lang w:val="en-IE" w:eastAsia="en-US"/>
              </w:rPr>
            </w:pPr>
            <w:ins w:id="4785"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6" w:author="Author"/>
                <w:color w:val="439782"/>
                <w:sz w:val="20"/>
                <w:szCs w:val="18"/>
                <w:lang w:val="en-IE" w:eastAsia="en-US"/>
              </w:rPr>
            </w:pPr>
            <w:ins w:id="4787"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8" w:author="Author"/>
                <w:color w:val="auto"/>
                <w:sz w:val="20"/>
                <w:szCs w:val="18"/>
                <w:lang w:val="en-IE" w:eastAsia="en-US"/>
              </w:rPr>
            </w:pPr>
            <w:ins w:id="4789"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90" w:author="Author"/>
                <w:color w:val="auto"/>
                <w:sz w:val="20"/>
                <w:szCs w:val="18"/>
                <w:lang w:val="en-IE" w:eastAsia="en-US"/>
              </w:rPr>
            </w:pPr>
            <w:ins w:id="4791"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92" w:author="Author">
              <w:r w:rsidRPr="00895A49">
                <w:rPr>
                  <w:color w:val="auto"/>
                  <w:sz w:val="20"/>
                  <w:szCs w:val="20"/>
                  <w:lang w:val="en-IE"/>
                </w:rPr>
                <w:t>Accessory component &amp; Check Stock and Delivery method</w:t>
              </w:r>
            </w:ins>
            <w:del w:id="4793"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4"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795"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796" w:author="Author"/>
          <w:lang w:val="en-IE"/>
        </w:rPr>
      </w:pPr>
      <w:del w:id="4797" w:author="Author">
        <w:r w:rsidRPr="00E73B40" w:rsidDel="00A5282B">
          <w:rPr>
            <w:lang w:val="en-IE"/>
          </w:rPr>
          <w:lastRenderedPageBreak/>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798"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799" w:author="Author"/>
                <w:b w:val="0"/>
                <w:sz w:val="20"/>
                <w:szCs w:val="20"/>
                <w:lang w:val="en-IE"/>
              </w:rPr>
            </w:pPr>
            <w:del w:id="4800"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801"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802" w:author="Author"/>
                <w:color w:val="auto"/>
                <w:sz w:val="20"/>
                <w:szCs w:val="20"/>
                <w:lang w:val="en-IE"/>
              </w:rPr>
            </w:pPr>
            <w:del w:id="4803"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4" w:author="Author"/>
                <w:color w:val="auto"/>
                <w:sz w:val="20"/>
                <w:szCs w:val="20"/>
                <w:lang w:val="en-IE"/>
              </w:rPr>
            </w:pPr>
            <w:del w:id="4805"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06"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07" w:author="Author"/>
                <w:color w:val="auto"/>
                <w:sz w:val="20"/>
                <w:szCs w:val="20"/>
                <w:lang w:val="en-IE"/>
              </w:rPr>
            </w:pPr>
            <w:del w:id="4808"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09" w:author="Author"/>
                <w:color w:val="auto"/>
                <w:sz w:val="20"/>
                <w:szCs w:val="20"/>
                <w:lang w:val="en-IE"/>
              </w:rPr>
            </w:pPr>
            <w:del w:id="4810"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11" w:author="Author"/>
                <w:color w:val="auto"/>
                <w:sz w:val="20"/>
                <w:szCs w:val="20"/>
                <w:lang w:val="en-IE"/>
              </w:rPr>
            </w:pPr>
            <w:del w:id="4812"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3"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4" w:author="Author"/>
                <w:color w:val="auto"/>
                <w:sz w:val="20"/>
                <w:szCs w:val="20"/>
                <w:lang w:val="en-IE"/>
              </w:rPr>
            </w:pPr>
            <w:del w:id="4815"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6" w:author="Author"/>
                <w:color w:val="auto"/>
                <w:sz w:val="20"/>
                <w:szCs w:val="20"/>
                <w:lang w:val="en-IE"/>
              </w:rPr>
            </w:pPr>
            <w:del w:id="4817"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18"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19" w:author="Author"/>
                <w:b w:val="0"/>
                <w:color w:val="auto"/>
                <w:sz w:val="20"/>
                <w:szCs w:val="20"/>
                <w:lang w:val="en-IE"/>
              </w:rPr>
            </w:pPr>
            <w:del w:id="4820"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21" w:author="Author"/>
                <w:color w:val="auto"/>
                <w:sz w:val="20"/>
                <w:szCs w:val="20"/>
                <w:lang w:val="en-IE"/>
              </w:rPr>
            </w:pPr>
            <w:del w:id="4822"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3" w:author="Author"/>
          <w:lang w:val="en-IE"/>
        </w:rPr>
      </w:pPr>
      <w:del w:id="4824"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25" w:author="Author"/>
          <w:lang w:val="en-IE"/>
        </w:rPr>
      </w:pPr>
      <w:del w:id="4826"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2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28" w:author="Author"/>
                <w:b w:val="0"/>
                <w:sz w:val="20"/>
                <w:szCs w:val="20"/>
                <w:lang w:val="en-IE"/>
              </w:rPr>
            </w:pPr>
            <w:del w:id="4829"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31" w:author="Author"/>
                <w:color w:val="auto"/>
                <w:sz w:val="20"/>
                <w:szCs w:val="20"/>
                <w:lang w:val="en-IE"/>
              </w:rPr>
            </w:pPr>
            <w:del w:id="4832"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3" w:author="Author"/>
                <w:color w:val="auto"/>
                <w:sz w:val="20"/>
                <w:szCs w:val="20"/>
                <w:lang w:val="en-IE"/>
              </w:rPr>
            </w:pPr>
            <w:del w:id="4834"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3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36" w:author="Author"/>
                <w:color w:val="auto"/>
                <w:sz w:val="20"/>
                <w:szCs w:val="20"/>
                <w:lang w:val="en-IE"/>
              </w:rPr>
            </w:pPr>
            <w:del w:id="4837"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8" w:author="Author"/>
                <w:color w:val="auto"/>
                <w:sz w:val="20"/>
                <w:szCs w:val="20"/>
                <w:lang w:val="en-IE"/>
              </w:rPr>
            </w:pPr>
            <w:del w:id="4839"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40"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41" w:author="Author"/>
                <w:color w:val="auto"/>
                <w:sz w:val="20"/>
                <w:szCs w:val="20"/>
                <w:lang w:val="en-IE"/>
              </w:rPr>
            </w:pPr>
            <w:del w:id="4842"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3" w:author="Author"/>
                <w:color w:val="auto"/>
                <w:sz w:val="20"/>
                <w:szCs w:val="20"/>
                <w:lang w:val="en-IE"/>
              </w:rPr>
            </w:pPr>
            <w:del w:id="4844"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45"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46" w:author="Author"/>
                <w:b w:val="0"/>
                <w:color w:val="auto"/>
                <w:sz w:val="20"/>
                <w:szCs w:val="20"/>
                <w:lang w:val="en-IE"/>
              </w:rPr>
            </w:pPr>
            <w:del w:id="4847"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8" w:author="Author"/>
                <w:color w:val="auto"/>
                <w:sz w:val="20"/>
                <w:szCs w:val="20"/>
                <w:lang w:val="en-IE"/>
              </w:rPr>
            </w:pPr>
            <w:del w:id="4849"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5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51" w:author="Author"/>
                <w:color w:val="auto"/>
                <w:sz w:val="20"/>
                <w:szCs w:val="20"/>
                <w:lang w:val="en-IE"/>
              </w:rPr>
            </w:pPr>
            <w:del w:id="4852"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3"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4" w:author="Author"/>
                <w:b/>
                <w:color w:val="auto"/>
                <w:sz w:val="18"/>
                <w:szCs w:val="18"/>
                <w:lang w:val="en-IE" w:eastAsia="en-US"/>
              </w:rPr>
            </w:pPr>
            <w:del w:id="4855"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56" w:author="Author"/>
                <w:b/>
                <w:color w:val="auto"/>
                <w:sz w:val="18"/>
                <w:szCs w:val="18"/>
                <w:lang w:val="en-IE" w:eastAsia="en-US"/>
              </w:rPr>
            </w:pPr>
            <w:del w:id="4857"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59"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0" w:author="Author"/>
                <w:color w:val="439782"/>
                <w:sz w:val="22"/>
                <w:szCs w:val="18"/>
                <w:lang w:val="en-IE" w:eastAsia="en-US"/>
              </w:rPr>
            </w:pPr>
            <w:del w:id="4861"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2" w:author="Author"/>
                <w:color w:val="auto"/>
                <w:sz w:val="20"/>
                <w:szCs w:val="18"/>
                <w:lang w:val="en-IE" w:eastAsia="en-US"/>
              </w:rPr>
            </w:pPr>
            <w:del w:id="4863"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4" w:author="Author"/>
                <w:color w:val="auto"/>
                <w:sz w:val="20"/>
                <w:szCs w:val="18"/>
                <w:lang w:val="en-IE" w:eastAsia="en-US"/>
              </w:rPr>
            </w:pPr>
            <w:del w:id="4865"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6" w:author="Author"/>
                <w:color w:val="auto"/>
                <w:sz w:val="20"/>
                <w:szCs w:val="18"/>
                <w:lang w:val="en-IE" w:eastAsia="en-US"/>
              </w:rPr>
            </w:pPr>
            <w:del w:id="4867"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68" w:author="Author"/>
          <w:lang w:val="en-IE"/>
        </w:rPr>
      </w:pPr>
    </w:p>
    <w:p w14:paraId="57D50347" w14:textId="738E7BA0" w:rsidR="00061F1B" w:rsidRPr="00E73B40" w:rsidDel="00A5282B" w:rsidRDefault="00061F1B" w:rsidP="00061F1B">
      <w:pPr>
        <w:pStyle w:val="Heading5"/>
        <w:keepNext/>
        <w:rPr>
          <w:del w:id="4869" w:author="Author"/>
          <w:lang w:val="en-IE"/>
        </w:rPr>
      </w:pPr>
      <w:del w:id="4870" w:author="Author">
        <w:r w:rsidRPr="00E73B40" w:rsidDel="00A5282B">
          <w:rPr>
            <w:lang w:val="en-IE"/>
          </w:rPr>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7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72" w:author="Author"/>
                <w:b w:val="0"/>
                <w:sz w:val="20"/>
                <w:szCs w:val="20"/>
                <w:lang w:val="en-IE"/>
              </w:rPr>
            </w:pPr>
            <w:del w:id="4873"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75" w:author="Author"/>
                <w:color w:val="auto"/>
                <w:sz w:val="20"/>
                <w:szCs w:val="20"/>
                <w:lang w:val="en-IE"/>
              </w:rPr>
            </w:pPr>
            <w:del w:id="4876"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7" w:author="Author"/>
                <w:color w:val="auto"/>
                <w:sz w:val="20"/>
                <w:szCs w:val="20"/>
                <w:lang w:val="en-IE"/>
              </w:rPr>
            </w:pPr>
            <w:del w:id="4878"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7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80" w:author="Author"/>
                <w:color w:val="auto"/>
                <w:sz w:val="20"/>
                <w:szCs w:val="20"/>
                <w:lang w:val="en-IE"/>
              </w:rPr>
            </w:pPr>
            <w:del w:id="4881"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82" w:author="Author"/>
                <w:color w:val="auto"/>
                <w:sz w:val="20"/>
                <w:szCs w:val="20"/>
                <w:lang w:val="en-IE"/>
              </w:rPr>
            </w:pPr>
            <w:del w:id="4883"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4"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85" w:author="Author"/>
                <w:color w:val="auto"/>
                <w:sz w:val="20"/>
                <w:szCs w:val="20"/>
                <w:lang w:val="en-IE"/>
              </w:rPr>
            </w:pPr>
            <w:del w:id="4886"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7" w:author="Author"/>
                <w:color w:val="auto"/>
                <w:sz w:val="20"/>
                <w:szCs w:val="20"/>
                <w:lang w:val="en-IE"/>
              </w:rPr>
            </w:pPr>
            <w:del w:id="4888"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89"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90" w:author="Author"/>
                <w:b w:val="0"/>
                <w:color w:val="auto"/>
                <w:sz w:val="20"/>
                <w:szCs w:val="20"/>
                <w:lang w:val="en-IE"/>
              </w:rPr>
            </w:pPr>
            <w:del w:id="4891"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2" w:author="Author"/>
                <w:color w:val="auto"/>
                <w:sz w:val="20"/>
                <w:szCs w:val="20"/>
                <w:lang w:val="en-IE"/>
              </w:rPr>
            </w:pPr>
            <w:del w:id="4893"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4" w:author="Author"/>
                <w:color w:val="auto"/>
                <w:sz w:val="20"/>
                <w:szCs w:val="20"/>
                <w:lang w:val="en-IE"/>
              </w:rPr>
            </w:pPr>
            <w:del w:id="4895"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89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897" w:author="Author"/>
                <w:color w:val="auto"/>
                <w:sz w:val="20"/>
                <w:szCs w:val="20"/>
                <w:lang w:val="en-IE"/>
              </w:rPr>
            </w:pPr>
            <w:del w:id="4898"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899"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900" w:author="Author"/>
                <w:b/>
                <w:color w:val="auto"/>
                <w:sz w:val="18"/>
                <w:szCs w:val="18"/>
                <w:lang w:val="en-IE" w:eastAsia="en-US"/>
              </w:rPr>
            </w:pPr>
            <w:del w:id="4901"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902" w:author="Author"/>
                <w:b/>
                <w:color w:val="auto"/>
                <w:sz w:val="18"/>
                <w:szCs w:val="18"/>
                <w:lang w:val="en-IE" w:eastAsia="en-US"/>
              </w:rPr>
            </w:pPr>
            <w:del w:id="4903"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05"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06" w:author="Author"/>
                <w:color w:val="auto"/>
                <w:sz w:val="20"/>
                <w:szCs w:val="18"/>
                <w:lang w:val="en-IE" w:eastAsia="en-US"/>
              </w:rPr>
            </w:pPr>
            <w:del w:id="4907"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8" w:author="Author"/>
                <w:color w:val="auto"/>
                <w:sz w:val="20"/>
                <w:szCs w:val="18"/>
                <w:lang w:val="en-IE" w:eastAsia="en-US"/>
              </w:rPr>
            </w:pPr>
            <w:del w:id="4909"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10" w:author="Author"/>
          <w:lang w:val="en-IE"/>
        </w:rPr>
      </w:pPr>
    </w:p>
    <w:p w14:paraId="2857500F" w14:textId="372E4811" w:rsidR="00CF320D" w:rsidRPr="00E73B40" w:rsidDel="00A5282B" w:rsidRDefault="00CF320D" w:rsidP="00CF320D">
      <w:pPr>
        <w:pStyle w:val="Heading5"/>
        <w:keepNext/>
        <w:rPr>
          <w:del w:id="4911" w:author="Author"/>
          <w:lang w:val="en-IE"/>
        </w:rPr>
      </w:pPr>
      <w:del w:id="4912"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3" w:author="Author"/>
          <w:lang w:val="en-IE"/>
        </w:rPr>
      </w:pPr>
      <w:del w:id="4914"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15" w:author="Author"/>
          <w:lang w:val="en-IE"/>
        </w:rPr>
      </w:pPr>
    </w:p>
    <w:p w14:paraId="595FF232" w14:textId="4CE0942B" w:rsidR="00D20D70" w:rsidRPr="00E73B40" w:rsidDel="00A5282B" w:rsidRDefault="00D20D70" w:rsidP="00294769">
      <w:pPr>
        <w:spacing w:before="40" w:after="40" w:line="240" w:lineRule="exact"/>
        <w:rPr>
          <w:del w:id="4916" w:author="Author"/>
          <w:lang w:val="en-IE"/>
        </w:rPr>
      </w:pPr>
    </w:p>
    <w:p w14:paraId="50DB4B98" w14:textId="5EA10C16" w:rsidR="00D20D70" w:rsidRPr="00E73B40" w:rsidDel="00A5282B" w:rsidRDefault="00D20D70" w:rsidP="00294769">
      <w:pPr>
        <w:spacing w:before="40" w:after="40" w:line="240" w:lineRule="exact"/>
        <w:rPr>
          <w:del w:id="4917" w:author="Author"/>
          <w:lang w:val="en-IE"/>
        </w:rPr>
      </w:pPr>
    </w:p>
    <w:p w14:paraId="18AA0EAB" w14:textId="522F2477" w:rsidR="00D20D70" w:rsidRPr="00E73B40" w:rsidRDefault="00D20D70" w:rsidP="00D20D70">
      <w:pPr>
        <w:pStyle w:val="Heading3"/>
        <w:rPr>
          <w:lang w:val="en-IE"/>
        </w:rPr>
      </w:pPr>
      <w:bookmarkStart w:id="4918" w:name="_Toc471232963"/>
      <w:r w:rsidRPr="00E73B40">
        <w:rPr>
          <w:lang w:val="en-IE"/>
        </w:rPr>
        <w:t>BS #</w:t>
      </w:r>
      <w:r w:rsidR="00A5282B" w:rsidRPr="00E73B40">
        <w:rPr>
          <w:lang w:val="en-IE"/>
        </w:rPr>
        <w:t>5</w:t>
      </w:r>
      <w:r w:rsidRPr="00E73B40">
        <w:rPr>
          <w:lang w:val="en-IE"/>
        </w:rPr>
        <w:t>: Buy a top up voucher</w:t>
      </w:r>
      <w:bookmarkEnd w:id="4918"/>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19"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20"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22"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3" w:author="Author"/>
                <w:color w:val="439782"/>
                <w:sz w:val="20"/>
                <w:szCs w:val="18"/>
                <w:lang w:val="en-IE" w:eastAsia="en-US"/>
              </w:rPr>
            </w:pPr>
            <w:ins w:id="4924"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5" w:author="Author"/>
                <w:color w:val="auto"/>
                <w:sz w:val="20"/>
                <w:szCs w:val="18"/>
                <w:lang w:val="en-IE" w:eastAsia="en-US"/>
              </w:rPr>
            </w:pPr>
            <w:ins w:id="4926"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7" w:author="Author"/>
                <w:color w:val="auto"/>
                <w:sz w:val="20"/>
                <w:szCs w:val="18"/>
                <w:lang w:val="en-IE" w:eastAsia="en-US"/>
              </w:rPr>
            </w:pPr>
            <w:ins w:id="4928"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9" w:author="Author"/>
                <w:color w:val="auto"/>
                <w:sz w:val="20"/>
                <w:szCs w:val="18"/>
                <w:lang w:val="en-IE" w:eastAsia="en-US"/>
              </w:rPr>
            </w:pPr>
            <w:ins w:id="4930"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1" w:author="Author"/>
                <w:color w:val="auto"/>
                <w:sz w:val="20"/>
                <w:szCs w:val="18"/>
                <w:lang w:val="en-IE" w:eastAsia="en-US"/>
              </w:rPr>
            </w:pPr>
            <w:ins w:id="493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3" w:author="Author"/>
                <w:del w:id="4934" w:author="Author"/>
                <w:color w:val="auto"/>
                <w:sz w:val="20"/>
                <w:szCs w:val="18"/>
                <w:lang w:val="en-IE" w:eastAsia="en-US"/>
              </w:rPr>
            </w:pPr>
            <w:ins w:id="493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36"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37"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8" w:author="Author"/>
                <w:del w:id="4939" w:author="Author"/>
                <w:color w:val="auto"/>
                <w:sz w:val="20"/>
                <w:szCs w:val="18"/>
                <w:lang w:val="en-IE" w:eastAsia="en-US"/>
              </w:rPr>
            </w:pPr>
            <w:ins w:id="4940" w:author="Author">
              <w:del w:id="4941"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2" w:author="Author"/>
                <w:color w:val="439782"/>
                <w:sz w:val="20"/>
                <w:szCs w:val="18"/>
                <w:lang w:val="en-IE" w:eastAsia="en-US"/>
              </w:rPr>
            </w:pPr>
            <w:ins w:id="4943" w:author="Author">
              <w:del w:id="4944"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5" w:author="Author"/>
                <w:color w:val="auto"/>
                <w:sz w:val="20"/>
                <w:szCs w:val="18"/>
                <w:lang w:val="en-IE" w:eastAsia="en-US"/>
              </w:rPr>
            </w:pPr>
            <w:ins w:id="4946"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7" w:author="Author"/>
                <w:color w:val="439782"/>
                <w:sz w:val="20"/>
                <w:szCs w:val="18"/>
                <w:lang w:val="en-IE" w:eastAsia="en-US"/>
              </w:rPr>
            </w:pPr>
            <w:ins w:id="4948"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9"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50" w:name="_Toc471232964"/>
      <w:r w:rsidRPr="00E73B40">
        <w:rPr>
          <w:lang w:val="en-IE"/>
        </w:rPr>
        <w:lastRenderedPageBreak/>
        <w:t>BS #</w:t>
      </w:r>
      <w:r w:rsidR="00A5282B" w:rsidRPr="00E73B40">
        <w:rPr>
          <w:lang w:val="en-IE"/>
        </w:rPr>
        <w:t>6</w:t>
      </w:r>
      <w:r w:rsidRPr="00E73B40">
        <w:rPr>
          <w:lang w:val="en-IE"/>
        </w:rPr>
        <w:t>: Buyback an equipment</w:t>
      </w:r>
      <w:bookmarkEnd w:id="4950"/>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51" w:author="Author">
              <w:r>
                <w:rPr>
                  <w:color w:val="auto"/>
                  <w:sz w:val="20"/>
                  <w:szCs w:val="20"/>
                  <w:lang w:val="en-IE"/>
                </w:rPr>
                <w:t>Contextualized Customer</w:t>
              </w:r>
              <w:r w:rsidRPr="00E73B40" w:rsidDel="006D003E">
                <w:rPr>
                  <w:color w:val="auto"/>
                  <w:sz w:val="20"/>
                  <w:szCs w:val="20"/>
                  <w:lang w:val="en-IE"/>
                </w:rPr>
                <w:t xml:space="preserve"> </w:t>
              </w:r>
            </w:ins>
            <w:del w:id="4952"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54"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5" w:author="Author"/>
                <w:color w:val="439782"/>
                <w:sz w:val="20"/>
                <w:szCs w:val="18"/>
                <w:lang w:val="en-IE" w:eastAsia="en-US"/>
              </w:rPr>
            </w:pPr>
            <w:ins w:id="4956"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7" w:author="Author"/>
                <w:color w:val="auto"/>
                <w:sz w:val="20"/>
                <w:szCs w:val="18"/>
                <w:lang w:val="en-IE" w:eastAsia="en-US"/>
              </w:rPr>
            </w:pPr>
            <w:ins w:id="4958"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9" w:author="Author"/>
                <w:color w:val="439782"/>
                <w:sz w:val="20"/>
                <w:szCs w:val="18"/>
                <w:lang w:val="en-IE" w:eastAsia="en-US"/>
              </w:rPr>
            </w:pPr>
            <w:ins w:id="4960"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61" w:author="Author"/>
                <w:color w:val="auto"/>
                <w:sz w:val="20"/>
                <w:szCs w:val="18"/>
                <w:lang w:val="en-IE" w:eastAsia="en-US"/>
              </w:rPr>
            </w:pPr>
            <w:ins w:id="4962"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3"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64" w:author="Author"/>
          <w:lang w:val="en-IE"/>
        </w:rPr>
      </w:pPr>
      <w:del w:id="4965"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66"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67" w:author="Author"/>
                <w:b w:val="0"/>
                <w:sz w:val="20"/>
                <w:szCs w:val="20"/>
                <w:lang w:val="en-IE"/>
              </w:rPr>
            </w:pPr>
            <w:del w:id="4968"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69"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70" w:author="Author"/>
                <w:color w:val="auto"/>
                <w:sz w:val="20"/>
                <w:szCs w:val="20"/>
                <w:lang w:val="en-IE"/>
              </w:rPr>
            </w:pPr>
            <w:del w:id="4971"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2" w:author="Author"/>
                <w:color w:val="auto"/>
                <w:sz w:val="20"/>
                <w:szCs w:val="20"/>
                <w:lang w:val="en-IE"/>
              </w:rPr>
            </w:pPr>
            <w:del w:id="4973"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4" w:author="Author"/>
                <w:color w:val="auto"/>
                <w:sz w:val="20"/>
                <w:szCs w:val="20"/>
                <w:lang w:val="en-IE"/>
              </w:rPr>
            </w:pPr>
            <w:del w:id="4975"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76" w:author="Author">
              <w:del w:id="4977" w:author="Author">
                <w:r w:rsidR="00E164BE" w:rsidRPr="00E73B40" w:rsidDel="00391301">
                  <w:rPr>
                    <w:color w:val="auto"/>
                    <w:sz w:val="20"/>
                    <w:szCs w:val="18"/>
                    <w:lang w:val="en-IE" w:eastAsia="en-US"/>
                  </w:rPr>
                  <w:delText xml:space="preserve">UFE Catalogue </w:delText>
                </w:r>
              </w:del>
            </w:ins>
            <w:del w:id="4978"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79"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80" w:author="Author"/>
                <w:color w:val="auto"/>
                <w:sz w:val="20"/>
                <w:szCs w:val="20"/>
                <w:lang w:val="en-IE"/>
              </w:rPr>
            </w:pPr>
            <w:del w:id="4981"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2" w:author="Author"/>
                <w:color w:val="auto"/>
                <w:sz w:val="20"/>
                <w:szCs w:val="20"/>
                <w:lang w:val="en-IE"/>
              </w:rPr>
            </w:pPr>
            <w:del w:id="4983"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4" w:author="Author"/>
                <w:color w:val="auto"/>
                <w:sz w:val="20"/>
                <w:szCs w:val="20"/>
                <w:lang w:val="en-IE"/>
              </w:rPr>
            </w:pPr>
            <w:del w:id="4985"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86"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87" w:author="Author"/>
                <w:color w:val="auto"/>
                <w:sz w:val="20"/>
                <w:szCs w:val="20"/>
                <w:lang w:val="en-IE"/>
              </w:rPr>
            </w:pPr>
            <w:del w:id="4988"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9" w:author="Author"/>
                <w:color w:val="auto"/>
                <w:sz w:val="20"/>
                <w:szCs w:val="20"/>
                <w:lang w:val="en-IE"/>
              </w:rPr>
            </w:pPr>
            <w:del w:id="4990"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91"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2" w:author="Author"/>
                <w:b w:val="0"/>
                <w:color w:val="auto"/>
                <w:sz w:val="20"/>
                <w:szCs w:val="20"/>
                <w:lang w:val="en-IE"/>
              </w:rPr>
            </w:pPr>
            <w:del w:id="4993"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4" w:author="Author"/>
                <w:color w:val="auto"/>
                <w:sz w:val="20"/>
                <w:szCs w:val="20"/>
                <w:lang w:val="en-IE"/>
              </w:rPr>
            </w:pPr>
            <w:del w:id="4995"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4996" w:author="Author"/>
          <w:lang w:val="en-IE"/>
        </w:rPr>
      </w:pPr>
      <w:del w:id="4997"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4998" w:author="Author"/>
          <w:lang w:val="en-IE"/>
        </w:rPr>
      </w:pPr>
      <w:del w:id="4999"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500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5001" w:author="Author"/>
                <w:b w:val="0"/>
                <w:sz w:val="20"/>
                <w:szCs w:val="20"/>
                <w:lang w:val="en-IE"/>
              </w:rPr>
            </w:pPr>
            <w:del w:id="5002"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04" w:author="Author"/>
                <w:color w:val="auto"/>
                <w:sz w:val="20"/>
                <w:szCs w:val="20"/>
                <w:lang w:val="en-IE"/>
              </w:rPr>
            </w:pPr>
            <w:del w:id="5005"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6" w:author="Author"/>
                <w:color w:val="auto"/>
                <w:sz w:val="20"/>
                <w:szCs w:val="20"/>
                <w:lang w:val="en-IE"/>
              </w:rPr>
            </w:pPr>
            <w:del w:id="5007"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8" w:author="Author"/>
                <w:color w:val="auto"/>
                <w:sz w:val="20"/>
                <w:szCs w:val="20"/>
                <w:lang w:val="en-IE"/>
              </w:rPr>
            </w:pPr>
            <w:del w:id="5009"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1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11" w:author="Author"/>
                <w:color w:val="auto"/>
                <w:sz w:val="20"/>
                <w:szCs w:val="20"/>
                <w:lang w:val="en-IE"/>
              </w:rPr>
            </w:pPr>
            <w:del w:id="5012"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3" w:author="Author"/>
                <w:color w:val="auto"/>
                <w:sz w:val="20"/>
                <w:szCs w:val="20"/>
                <w:lang w:val="en-IE"/>
              </w:rPr>
            </w:pPr>
            <w:del w:id="5014"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15"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16" w:author="Author"/>
                <w:color w:val="auto"/>
                <w:sz w:val="20"/>
                <w:szCs w:val="20"/>
                <w:lang w:val="en-IE"/>
              </w:rPr>
            </w:pPr>
            <w:del w:id="5017"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18" w:author="Author"/>
                <w:color w:val="auto"/>
                <w:sz w:val="20"/>
                <w:szCs w:val="20"/>
                <w:lang w:val="en-IE"/>
              </w:rPr>
            </w:pPr>
            <w:del w:id="5019"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20"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21" w:author="Author"/>
                <w:b w:val="0"/>
                <w:color w:val="auto"/>
                <w:sz w:val="20"/>
                <w:szCs w:val="20"/>
                <w:lang w:val="en-IE"/>
              </w:rPr>
            </w:pPr>
            <w:del w:id="5022"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3" w:author="Author"/>
                <w:color w:val="auto"/>
                <w:sz w:val="20"/>
                <w:szCs w:val="20"/>
                <w:lang w:val="en-IE"/>
              </w:rPr>
            </w:pPr>
            <w:del w:id="5024"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5" w:author="Author"/>
                <w:color w:val="auto"/>
                <w:sz w:val="20"/>
                <w:szCs w:val="20"/>
                <w:lang w:val="en-IE"/>
              </w:rPr>
            </w:pPr>
            <w:del w:id="5026"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7" w:author="Author"/>
                <w:color w:val="auto"/>
                <w:sz w:val="20"/>
                <w:szCs w:val="20"/>
                <w:lang w:val="en-IE"/>
              </w:rPr>
            </w:pPr>
            <w:del w:id="5028"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29" w:author="Author"/>
                <w:color w:val="auto"/>
                <w:sz w:val="20"/>
                <w:szCs w:val="18"/>
                <w:lang w:val="en-IE" w:eastAsia="en-US"/>
              </w:rPr>
            </w:pPr>
            <w:del w:id="5030"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31" w:author="Author">
              <w:del w:id="5032" w:author="Author">
                <w:r w:rsidR="00E164BE" w:rsidRPr="00E73B40" w:rsidDel="00391301">
                  <w:rPr>
                    <w:color w:val="auto"/>
                    <w:sz w:val="20"/>
                    <w:szCs w:val="18"/>
                    <w:lang w:val="en-IE" w:eastAsia="en-US"/>
                  </w:rPr>
                  <w:delText xml:space="preserve">UFE Catalogue </w:delText>
                </w:r>
              </w:del>
            </w:ins>
            <w:del w:id="5033"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34" w:author="Author">
              <w:del w:id="5035"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6" w:author="Author"/>
                <w:color w:val="auto"/>
                <w:sz w:val="20"/>
                <w:szCs w:val="18"/>
                <w:lang w:val="en-IE" w:eastAsia="en-US"/>
              </w:rPr>
            </w:pPr>
            <w:del w:id="5037"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8" w:author="Author"/>
                <w:color w:val="auto"/>
                <w:sz w:val="20"/>
                <w:szCs w:val="18"/>
                <w:lang w:val="en-IE" w:eastAsia="en-US"/>
              </w:rPr>
            </w:pPr>
            <w:del w:id="5039"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40" w:author="Author"/>
                <w:color w:val="auto"/>
                <w:sz w:val="20"/>
                <w:szCs w:val="18"/>
                <w:lang w:val="en-IE" w:eastAsia="en-US"/>
              </w:rPr>
            </w:pPr>
            <w:del w:id="5041"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2" w:author="Author">
              <w:del w:id="5043" w:author="Author">
                <w:r w:rsidR="00E164BE" w:rsidRPr="00E73B40" w:rsidDel="00391301">
                  <w:rPr>
                    <w:color w:val="auto"/>
                    <w:sz w:val="20"/>
                    <w:szCs w:val="18"/>
                    <w:lang w:val="en-IE" w:eastAsia="en-US"/>
                  </w:rPr>
                  <w:delText xml:space="preserve">UFE Catalogue </w:delText>
                </w:r>
              </w:del>
            </w:ins>
            <w:del w:id="5044"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5" w:author="Author">
              <w:del w:id="5046"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48" w:author="Author"/>
                <w:color w:val="auto"/>
                <w:sz w:val="20"/>
                <w:szCs w:val="20"/>
                <w:lang w:val="en-IE"/>
              </w:rPr>
            </w:pPr>
            <w:del w:id="5049"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50"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51" w:author="Author"/>
                <w:b/>
                <w:color w:val="auto"/>
                <w:sz w:val="18"/>
                <w:szCs w:val="18"/>
                <w:lang w:val="en-IE" w:eastAsia="en-US"/>
              </w:rPr>
            </w:pPr>
            <w:del w:id="5052" w:author="Author">
              <w:r w:rsidRPr="00E73B40" w:rsidDel="00391301">
                <w:rPr>
                  <w:b/>
                  <w:color w:val="auto"/>
                  <w:sz w:val="18"/>
                  <w:szCs w:val="18"/>
                  <w:lang w:val="en-IE"/>
                </w:rPr>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3" w:author="Author"/>
                <w:b/>
                <w:color w:val="auto"/>
                <w:sz w:val="18"/>
                <w:szCs w:val="18"/>
                <w:lang w:val="en-IE" w:eastAsia="en-US"/>
              </w:rPr>
            </w:pPr>
            <w:del w:id="5054"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56"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7" w:author="Author"/>
                <w:color w:val="439782"/>
                <w:sz w:val="22"/>
                <w:szCs w:val="18"/>
                <w:lang w:val="en-IE" w:eastAsia="en-US"/>
              </w:rPr>
            </w:pPr>
            <w:del w:id="5058"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9" w:author="Author"/>
                <w:color w:val="auto"/>
                <w:sz w:val="20"/>
                <w:szCs w:val="18"/>
                <w:lang w:val="en-IE" w:eastAsia="en-US"/>
              </w:rPr>
            </w:pPr>
            <w:del w:id="5060"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61" w:author="Author"/>
                <w:color w:val="auto"/>
                <w:sz w:val="20"/>
                <w:szCs w:val="18"/>
                <w:lang w:val="en-IE" w:eastAsia="en-US"/>
              </w:rPr>
            </w:pPr>
            <w:del w:id="5062" w:author="Author">
              <w:r w:rsidRPr="00E73B40" w:rsidDel="00391301">
                <w:rPr>
                  <w:i/>
                  <w:color w:val="auto"/>
                  <w:sz w:val="20"/>
                  <w:szCs w:val="18"/>
                  <w:lang w:val="en-IE" w:eastAsia="en-US"/>
                </w:rPr>
                <w:delText>Please see this activity description</w:delText>
              </w:r>
            </w:del>
            <w:ins w:id="5063" w:author="Author">
              <w:del w:id="5064" w:author="Author">
                <w:r w:rsidR="00AC3EFD" w:rsidDel="00391301">
                  <w:rPr>
                    <w:i/>
                    <w:color w:val="auto"/>
                    <w:sz w:val="20"/>
                    <w:szCs w:val="18"/>
                    <w:lang w:val="en-IE" w:eastAsia="en-US"/>
                  </w:rPr>
                  <w:delText xml:space="preserve"> depending on the type of activity</w:delText>
                </w:r>
              </w:del>
            </w:ins>
            <w:del w:id="5065" w:author="Author">
              <w:r w:rsidRPr="00E73B40" w:rsidDel="00391301">
                <w:rPr>
                  <w:color w:val="auto"/>
                  <w:sz w:val="20"/>
                  <w:szCs w:val="18"/>
                  <w:lang w:val="en-IE" w:eastAsia="en-US"/>
                </w:rPr>
                <w:delText>.</w:delText>
              </w:r>
            </w:del>
            <w:ins w:id="5066" w:author="Author">
              <w:del w:id="5067"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8" w:author="Author"/>
                <w:del w:id="5069" w:author="Author"/>
                <w:color w:val="auto"/>
                <w:sz w:val="20"/>
                <w:szCs w:val="18"/>
                <w:lang w:val="en-IE" w:eastAsia="en-US"/>
              </w:rPr>
            </w:pPr>
            <w:del w:id="5070" w:author="Author">
              <w:r w:rsidRPr="00E73B40" w:rsidDel="00391301">
                <w:rPr>
                  <w:color w:val="auto"/>
                  <w:sz w:val="20"/>
                  <w:szCs w:val="18"/>
                  <w:lang w:val="en-IE" w:eastAsia="en-US"/>
                </w:rPr>
                <w:delText>The presentation of t</w:delText>
              </w:r>
            </w:del>
            <w:ins w:id="5071" w:author="Author">
              <w:del w:id="5072" w:author="Author">
                <w:r w:rsidR="001A0A47" w:rsidDel="00391301">
                  <w:rPr>
                    <w:color w:val="auto"/>
                    <w:sz w:val="20"/>
                    <w:szCs w:val="18"/>
                    <w:lang w:val="en-IE" w:eastAsia="en-US"/>
                  </w:rPr>
                  <w:delText>T</w:delText>
                </w:r>
              </w:del>
            </w:ins>
            <w:del w:id="5073"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74" w:author="Author">
              <w:del w:id="5075" w:author="Author">
                <w:r w:rsidR="001A0A47" w:rsidDel="00391301">
                  <w:rPr>
                    <w:color w:val="auto"/>
                    <w:sz w:val="20"/>
                    <w:szCs w:val="18"/>
                    <w:lang w:val="en-IE" w:eastAsia="en-US"/>
                  </w:rPr>
                  <w:delText>configuration (</w:delText>
                </w:r>
              </w:del>
            </w:ins>
            <w:del w:id="5076" w:author="Author">
              <w:r w:rsidRPr="00E73B40" w:rsidDel="00391301">
                <w:rPr>
                  <w:color w:val="auto"/>
                  <w:sz w:val="20"/>
                  <w:szCs w:val="18"/>
                  <w:lang w:val="en-IE" w:eastAsia="en-US"/>
                </w:rPr>
                <w:delText>components, billing offers and attributes</w:delText>
              </w:r>
            </w:del>
            <w:ins w:id="5077" w:author="Author">
              <w:del w:id="5078" w:author="Author">
                <w:r w:rsidR="001A0A47" w:rsidDel="00391301">
                  <w:rPr>
                    <w:color w:val="auto"/>
                    <w:sz w:val="20"/>
                    <w:szCs w:val="18"/>
                    <w:lang w:val="en-IE" w:eastAsia="en-US"/>
                  </w:rPr>
                  <w:delText>)</w:delText>
                </w:r>
              </w:del>
            </w:ins>
            <w:del w:id="5079" w:author="Author">
              <w:r w:rsidRPr="00E73B40" w:rsidDel="00391301">
                <w:rPr>
                  <w:color w:val="auto"/>
                  <w:sz w:val="20"/>
                  <w:szCs w:val="18"/>
                  <w:lang w:val="en-IE" w:eastAsia="en-US"/>
                </w:rPr>
                <w:delText xml:space="preserve"> </w:delText>
              </w:r>
            </w:del>
            <w:ins w:id="5080" w:author="Author">
              <w:del w:id="5081"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2" w:author="Author"/>
                <w:del w:id="5083" w:author="Author"/>
                <w:color w:val="auto"/>
                <w:sz w:val="20"/>
                <w:szCs w:val="18"/>
                <w:lang w:val="en-IE" w:eastAsia="en-US"/>
              </w:rPr>
            </w:pPr>
            <w:del w:id="5084" w:author="Author">
              <w:r w:rsidRPr="00E73B40" w:rsidDel="00391301">
                <w:rPr>
                  <w:color w:val="auto"/>
                  <w:sz w:val="20"/>
                  <w:szCs w:val="18"/>
                  <w:lang w:val="en-IE" w:eastAsia="en-US"/>
                </w:rPr>
                <w:delText xml:space="preserve">on the basket follows the specified on </w:delText>
              </w:r>
            </w:del>
            <w:ins w:id="5085" w:author="Author">
              <w:del w:id="5086" w:author="Author">
                <w:r w:rsidR="00A4329D" w:rsidDel="00391301">
                  <w:rPr>
                    <w:color w:val="auto"/>
                    <w:sz w:val="20"/>
                    <w:szCs w:val="18"/>
                    <w:lang w:val="en-IE" w:eastAsia="en-US"/>
                  </w:rPr>
                  <w:delText xml:space="preserve">UFE Catalogue [2] and </w:delText>
                </w:r>
              </w:del>
            </w:ins>
            <w:del w:id="5087"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88" w:author="Author"/>
                <w:del w:id="5089" w:author="Author"/>
                <w:color w:val="auto"/>
                <w:sz w:val="20"/>
                <w:szCs w:val="18"/>
                <w:lang w:val="en-IE" w:eastAsia="en-US"/>
              </w:rPr>
            </w:pPr>
            <w:ins w:id="5090" w:author="Author">
              <w:del w:id="5091"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2" w:author="Author"/>
                <w:del w:id="5093" w:author="Author"/>
                <w:color w:val="auto"/>
                <w:sz w:val="20"/>
                <w:szCs w:val="18"/>
                <w:lang w:val="en-IE" w:eastAsia="en-US"/>
              </w:rPr>
            </w:pPr>
            <w:ins w:id="5094" w:author="Author">
              <w:del w:id="5095"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6" w:author="Author"/>
                <w:del w:id="5097" w:author="Author"/>
                <w:color w:val="auto"/>
                <w:sz w:val="20"/>
                <w:szCs w:val="18"/>
                <w:lang w:val="en-IE" w:eastAsia="en-US"/>
              </w:rPr>
            </w:pPr>
            <w:ins w:id="5098" w:author="Author">
              <w:del w:id="5099"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00" w:author="Author"/>
                <w:del w:id="5101" w:author="Author"/>
                <w:color w:val="auto"/>
                <w:sz w:val="20"/>
                <w:szCs w:val="18"/>
                <w:lang w:val="en-IE" w:eastAsia="en-US"/>
              </w:rPr>
            </w:pPr>
            <w:ins w:id="5102" w:author="Author">
              <w:del w:id="5103"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4" w:author="Author"/>
                <w:color w:val="auto"/>
                <w:sz w:val="20"/>
                <w:szCs w:val="18"/>
                <w:lang w:val="en-IE" w:eastAsia="en-US"/>
              </w:rPr>
            </w:pPr>
            <w:ins w:id="5105" w:author="Author">
              <w:del w:id="5106"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7" w:author="Author"/>
                <w:color w:val="auto"/>
                <w:sz w:val="20"/>
                <w:szCs w:val="18"/>
                <w:lang w:val="en-IE" w:eastAsia="en-US"/>
              </w:rPr>
            </w:pPr>
            <w:del w:id="5108"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09" w:author="Author"/>
                <w:color w:val="auto"/>
                <w:sz w:val="20"/>
                <w:szCs w:val="18"/>
                <w:lang w:val="en-IE" w:eastAsia="en-US"/>
              </w:rPr>
            </w:pPr>
            <w:del w:id="5110"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2"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3" w:author="Author"/>
                <w:color w:val="439782"/>
                <w:sz w:val="20"/>
                <w:szCs w:val="18"/>
                <w:lang w:val="en-IE" w:eastAsia="en-US"/>
              </w:rPr>
            </w:pPr>
            <w:del w:id="5114"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5" w:author="Author"/>
                <w:color w:val="000000" w:themeColor="text1"/>
                <w:sz w:val="20"/>
                <w:szCs w:val="18"/>
                <w:lang w:val="en-IE" w:eastAsia="en-US"/>
              </w:rPr>
            </w:pPr>
            <w:del w:id="5116"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7" w:author="Author"/>
                <w:color w:val="439782"/>
                <w:sz w:val="20"/>
                <w:szCs w:val="18"/>
                <w:lang w:val="en-IE" w:eastAsia="en-US"/>
              </w:rPr>
            </w:pPr>
            <w:del w:id="5118"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9" w:author="Author"/>
                <w:color w:val="auto"/>
                <w:sz w:val="20"/>
                <w:szCs w:val="18"/>
                <w:lang w:val="en-IE" w:eastAsia="en-US"/>
              </w:rPr>
            </w:pPr>
            <w:del w:id="5120"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2"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3" w:author="Author"/>
                <w:color w:val="439782"/>
                <w:sz w:val="20"/>
                <w:szCs w:val="18"/>
                <w:lang w:val="en-IE" w:eastAsia="en-US"/>
              </w:rPr>
            </w:pPr>
            <w:del w:id="5124"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5" w:author="Author"/>
                <w:color w:val="000000" w:themeColor="text1"/>
                <w:sz w:val="20"/>
                <w:szCs w:val="18"/>
                <w:lang w:val="en-IE" w:eastAsia="en-US"/>
              </w:rPr>
            </w:pPr>
            <w:del w:id="5126"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7" w:author="Author"/>
                <w:color w:val="439782"/>
                <w:sz w:val="20"/>
                <w:szCs w:val="18"/>
                <w:lang w:val="en-IE" w:eastAsia="en-US"/>
              </w:rPr>
            </w:pPr>
            <w:del w:id="5128"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9" w:author="Author"/>
                <w:color w:val="auto"/>
                <w:sz w:val="20"/>
                <w:szCs w:val="18"/>
                <w:lang w:val="en-IE" w:eastAsia="en-US"/>
              </w:rPr>
            </w:pPr>
            <w:del w:id="5130"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3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2"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3" w:author="Author"/>
                <w:color w:val="439782"/>
                <w:sz w:val="20"/>
                <w:szCs w:val="18"/>
                <w:lang w:val="en-IE" w:eastAsia="en-US"/>
              </w:rPr>
            </w:pPr>
            <w:del w:id="5134"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5" w:author="Author"/>
                <w:color w:val="000000" w:themeColor="text1"/>
                <w:sz w:val="20"/>
                <w:szCs w:val="18"/>
                <w:lang w:val="en-IE" w:eastAsia="en-US"/>
              </w:rPr>
            </w:pPr>
            <w:del w:id="5136"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7" w:author="Author"/>
                <w:color w:val="439782"/>
                <w:sz w:val="20"/>
                <w:szCs w:val="18"/>
                <w:lang w:val="en-IE" w:eastAsia="en-US"/>
              </w:rPr>
            </w:pPr>
            <w:del w:id="5138"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9" w:author="Author"/>
                <w:color w:val="auto"/>
                <w:sz w:val="20"/>
                <w:szCs w:val="18"/>
                <w:lang w:val="en-IE" w:eastAsia="en-US"/>
              </w:rPr>
            </w:pPr>
            <w:del w:id="5140"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4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2"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3" w:author="Author"/>
                <w:color w:val="439782"/>
                <w:sz w:val="20"/>
                <w:szCs w:val="18"/>
                <w:lang w:val="en-IE" w:eastAsia="en-US"/>
              </w:rPr>
            </w:pPr>
            <w:del w:id="5144"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5" w:author="Author"/>
                <w:color w:val="000000" w:themeColor="text1"/>
                <w:sz w:val="20"/>
                <w:szCs w:val="18"/>
                <w:lang w:val="en-IE" w:eastAsia="en-US"/>
              </w:rPr>
            </w:pPr>
            <w:del w:id="5146"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7" w:author="Author"/>
                <w:color w:val="439782"/>
                <w:sz w:val="20"/>
                <w:szCs w:val="18"/>
                <w:lang w:val="en-IE" w:eastAsia="en-US"/>
              </w:rPr>
            </w:pPr>
            <w:del w:id="5148"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9" w:author="Author"/>
                <w:color w:val="auto"/>
                <w:sz w:val="20"/>
                <w:szCs w:val="18"/>
                <w:lang w:val="en-IE" w:eastAsia="en-US"/>
              </w:rPr>
            </w:pPr>
            <w:del w:id="5150"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51" w:author="Author"/>
          <w:lang w:val="en-IE"/>
        </w:rPr>
      </w:pPr>
    </w:p>
    <w:p w14:paraId="5B05E4FD" w14:textId="099D54B5" w:rsidR="00BD0F89" w:rsidRPr="00E73B40" w:rsidDel="00391301" w:rsidRDefault="00BD0F89" w:rsidP="00BD0F89">
      <w:pPr>
        <w:pStyle w:val="Heading5"/>
        <w:keepNext/>
        <w:rPr>
          <w:del w:id="5152" w:author="Author"/>
          <w:lang w:val="en-IE"/>
        </w:rPr>
      </w:pPr>
      <w:del w:id="5153"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54" w:author="Author"/>
          <w:lang w:val="en-IE"/>
        </w:rPr>
      </w:pPr>
      <w:del w:id="5155"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56" w:author="Author">
        <w:del w:id="5157" w:author="Author">
          <w:r w:rsidR="00BF4084" w:rsidDel="00391301">
            <w:rPr>
              <w:lang w:val="en-IE"/>
            </w:rPr>
            <w:delText>, meaning that each campaign for a mobile offer must replicate all MEC components information.</w:delText>
          </w:r>
        </w:del>
      </w:ins>
      <w:del w:id="5158"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59" w:author="Author"/>
          <w:lang w:val="en-IE"/>
        </w:rPr>
      </w:pPr>
    </w:p>
    <w:p w14:paraId="0E5864B9" w14:textId="51468679" w:rsidR="00F26615" w:rsidRPr="00E73B40" w:rsidDel="00391301" w:rsidRDefault="00F26615" w:rsidP="00F26615">
      <w:pPr>
        <w:pStyle w:val="Heading5"/>
        <w:keepNext/>
        <w:rPr>
          <w:del w:id="5160" w:author="Author"/>
          <w:lang w:val="en-IE"/>
        </w:rPr>
      </w:pPr>
      <w:del w:id="5161"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2" w:author="Author"/>
          <w:lang w:val="en-IE"/>
        </w:rPr>
      </w:pPr>
      <w:del w:id="5163"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64" w:author="Author"/>
          <w:lang w:val="en-IE"/>
        </w:rPr>
      </w:pPr>
    </w:p>
    <w:p w14:paraId="79CCD4B1" w14:textId="7E07FFED" w:rsidR="006807AA" w:rsidRPr="00E73B40" w:rsidDel="00391301" w:rsidRDefault="006807AA" w:rsidP="006807AA">
      <w:pPr>
        <w:pStyle w:val="Heading5"/>
        <w:keepNext/>
        <w:rPr>
          <w:del w:id="5165" w:author="Author"/>
          <w:lang w:val="en-IE"/>
        </w:rPr>
      </w:pPr>
      <w:del w:id="5166"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67" w:author="Author"/>
          <w:lang w:val="en-IE"/>
        </w:rPr>
      </w:pPr>
      <w:del w:id="5168"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69" w:author="Author"/>
          <w:lang w:val="en-IE"/>
        </w:rPr>
      </w:pPr>
      <w:del w:id="5170"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71" w:author="Author"/>
          <w:lang w:val="en-IE"/>
        </w:rPr>
      </w:pPr>
      <w:del w:id="5172"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3"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74" w:name="_Toc471232965"/>
      <w:r w:rsidRPr="00E73B40">
        <w:rPr>
          <w:lang w:val="en-IE"/>
        </w:rPr>
        <w:lastRenderedPageBreak/>
        <w:t>BS #</w:t>
      </w:r>
      <w:r w:rsidR="00391301">
        <w:rPr>
          <w:lang w:val="en-IE"/>
        </w:rPr>
        <w:t>7</w:t>
      </w:r>
      <w:r w:rsidRPr="00E73B40">
        <w:rPr>
          <w:lang w:val="en-IE"/>
        </w:rPr>
        <w:t>: Subscribe a Retention or Upgrade campaign</w:t>
      </w:r>
      <w:bookmarkEnd w:id="5174"/>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75"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76"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77" w:author="Author">
              <w:r w:rsidR="00FA10E7">
                <w:rPr>
                  <w:color w:val="auto"/>
                  <w:sz w:val="20"/>
                  <w:szCs w:val="18"/>
                  <w:lang w:val="en-IE" w:eastAsia="en-US"/>
                </w:rPr>
                <w:t>shown in</w:t>
              </w:r>
            </w:ins>
            <w:del w:id="5178"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79"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80"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1"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2" w:author="Author">
              <w:r w:rsidRPr="00E73B40" w:rsidDel="000A06D6">
                <w:rPr>
                  <w:color w:val="auto"/>
                  <w:sz w:val="20"/>
                  <w:szCs w:val="18"/>
                  <w:lang w:val="en-IE" w:eastAsia="en-US"/>
                </w:rPr>
                <w:delText xml:space="preserve">specified </w:delText>
              </w:r>
            </w:del>
            <w:ins w:id="5183"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84" w:author="Author">
              <w:r w:rsidRPr="00E73B40" w:rsidDel="000A06D6">
                <w:rPr>
                  <w:color w:val="auto"/>
                  <w:sz w:val="20"/>
                  <w:szCs w:val="18"/>
                  <w:lang w:val="en-IE" w:eastAsia="en-US"/>
                </w:rPr>
                <w:delText xml:space="preserve">on </w:delText>
              </w:r>
            </w:del>
            <w:ins w:id="5185"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6" w:author="Author"/>
                <w:color w:val="auto"/>
                <w:sz w:val="20"/>
                <w:szCs w:val="18"/>
                <w:lang w:val="en-IE" w:eastAsia="en-US"/>
              </w:rPr>
            </w:pPr>
            <w:ins w:id="5187"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8" w:author="Author"/>
                <w:color w:val="auto"/>
                <w:sz w:val="20"/>
                <w:szCs w:val="18"/>
                <w:lang w:val="en-IE" w:eastAsia="en-US"/>
              </w:rPr>
            </w:pPr>
            <w:ins w:id="5189"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0" w:author="Author"/>
                <w:color w:val="auto"/>
                <w:sz w:val="20"/>
                <w:szCs w:val="18"/>
                <w:lang w:val="en-IE" w:eastAsia="en-US"/>
              </w:rPr>
            </w:pPr>
            <w:ins w:id="5191"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2" w:author="Author"/>
                <w:color w:val="auto"/>
                <w:sz w:val="20"/>
                <w:szCs w:val="18"/>
                <w:lang w:val="en-IE" w:eastAsia="en-US"/>
              </w:rPr>
            </w:pPr>
            <w:ins w:id="5193"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94" w:author="Author"/>
                <w:color w:val="auto"/>
                <w:sz w:val="20"/>
                <w:szCs w:val="18"/>
                <w:lang w:val="en-IE" w:eastAsia="en-US"/>
              </w:rPr>
            </w:pPr>
            <w:ins w:id="5195"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196"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197"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lastRenderedPageBreak/>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198" w:name="_FEAT_#1:_Save"/>
      <w:bookmarkStart w:id="5199" w:name="_Toc471232966"/>
      <w:bookmarkEnd w:id="5198"/>
      <w:r w:rsidRPr="00E73B40">
        <w:rPr>
          <w:lang w:val="en-IE"/>
        </w:rPr>
        <w:t>FEAT #1: Save process</w:t>
      </w:r>
      <w:bookmarkEnd w:id="5199"/>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200"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201"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2" w:author="Author"/>
                <w:color w:val="auto"/>
                <w:sz w:val="20"/>
                <w:szCs w:val="20"/>
                <w:lang w:val="en-IE"/>
              </w:rPr>
            </w:pPr>
            <w:del w:id="5203"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04"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05" w:author="Author"/>
          <w:lang w:val="en-IE"/>
        </w:rPr>
      </w:pPr>
    </w:p>
    <w:p w14:paraId="23ED1A9C" w14:textId="77777777" w:rsidR="00C55CFF" w:rsidRPr="00E73B40" w:rsidRDefault="00C55CFF">
      <w:pPr>
        <w:tabs>
          <w:tab w:val="clear" w:pos="567"/>
        </w:tabs>
        <w:spacing w:before="0" w:after="0"/>
        <w:jc w:val="left"/>
        <w:rPr>
          <w:ins w:id="5206" w:author="Author"/>
          <w:b/>
          <w:bCs/>
          <w:sz w:val="22"/>
          <w:szCs w:val="20"/>
          <w:lang w:val="en-IE"/>
        </w:rPr>
      </w:pPr>
      <w:ins w:id="5207" w:author="Author">
        <w:r w:rsidRPr="00E73B40">
          <w:rPr>
            <w:lang w:val="en-IE"/>
          </w:rPr>
          <w:br w:type="page"/>
        </w:r>
      </w:ins>
    </w:p>
    <w:p w14:paraId="1FCA5662" w14:textId="5BCEB470" w:rsidR="00C55CFF" w:rsidRPr="00E73B40" w:rsidRDefault="00C55CFF" w:rsidP="00C55CFF">
      <w:pPr>
        <w:pStyle w:val="Heading4"/>
        <w:rPr>
          <w:ins w:id="5208" w:author="Author"/>
          <w:lang w:val="en-IE"/>
        </w:rPr>
      </w:pPr>
      <w:ins w:id="5209" w:author="Author">
        <w:r w:rsidRPr="00E73B40">
          <w:rPr>
            <w:lang w:val="en-IE"/>
          </w:rPr>
          <w:lastRenderedPageBreak/>
          <w:t>Phase I – Save Process</w:t>
        </w:r>
      </w:ins>
    </w:p>
    <w:p w14:paraId="3060A546" w14:textId="77777777" w:rsidR="00C55CFF" w:rsidRPr="00E73B40" w:rsidRDefault="00C55CFF" w:rsidP="00C55CFF">
      <w:pPr>
        <w:pStyle w:val="Heading5"/>
        <w:keepNext/>
        <w:rPr>
          <w:ins w:id="5210" w:author="Author"/>
          <w:lang w:val="en-IE"/>
        </w:rPr>
      </w:pPr>
      <w:ins w:id="5211"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3" w:author="Author"/>
                <w:b w:val="0"/>
                <w:sz w:val="20"/>
                <w:szCs w:val="20"/>
                <w:lang w:val="en-IE"/>
              </w:rPr>
            </w:pPr>
            <w:ins w:id="5214" w:author="Author">
              <w:r w:rsidRPr="00E73B40">
                <w:rPr>
                  <w:sz w:val="20"/>
                  <w:szCs w:val="20"/>
                  <w:lang w:val="en-IE"/>
                </w:rPr>
                <w:t>Activity Specification</w:t>
              </w:r>
            </w:ins>
          </w:p>
        </w:tc>
      </w:tr>
      <w:tr w:rsidR="00C55CFF" w:rsidRPr="00E73B40" w14:paraId="03126749" w14:textId="77777777" w:rsidTr="00C55CFF">
        <w:trPr>
          <w:trHeight w:hRule="exact" w:val="397"/>
          <w:ins w:id="52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16" w:author="Author"/>
                <w:color w:val="auto"/>
                <w:sz w:val="20"/>
                <w:szCs w:val="20"/>
                <w:lang w:val="en-IE"/>
              </w:rPr>
            </w:pPr>
            <w:ins w:id="5217"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18" w:author="Author"/>
                <w:color w:val="auto"/>
                <w:sz w:val="20"/>
                <w:szCs w:val="20"/>
                <w:lang w:val="en-IE"/>
              </w:rPr>
            </w:pPr>
            <w:ins w:id="5219"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21" w:author="Author"/>
                <w:color w:val="auto"/>
                <w:sz w:val="20"/>
                <w:szCs w:val="20"/>
                <w:lang w:val="en-IE"/>
              </w:rPr>
            </w:pPr>
            <w:ins w:id="5222"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3" w:author="Author"/>
                <w:color w:val="auto"/>
                <w:sz w:val="20"/>
                <w:szCs w:val="20"/>
                <w:lang w:val="en-IE"/>
              </w:rPr>
            </w:pPr>
            <w:ins w:id="5224" w:author="Author">
              <w:r w:rsidRPr="00E73B40">
                <w:rPr>
                  <w:color w:val="auto"/>
                  <w:sz w:val="20"/>
                  <w:szCs w:val="20"/>
                  <w:lang w:val="en-IE"/>
                </w:rPr>
                <w:t>UFE</w:t>
              </w:r>
            </w:ins>
          </w:p>
        </w:tc>
      </w:tr>
      <w:tr w:rsidR="00C55CFF" w:rsidRPr="00E73B40" w14:paraId="70522545" w14:textId="77777777" w:rsidTr="00C55CFF">
        <w:trPr>
          <w:trHeight w:val="440"/>
          <w:ins w:id="5225"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26" w:author="Author"/>
                <w:color w:val="auto"/>
                <w:sz w:val="20"/>
                <w:szCs w:val="20"/>
                <w:lang w:val="en-IE"/>
              </w:rPr>
            </w:pPr>
            <w:ins w:id="5227"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28" w:author="Author"/>
                <w:color w:val="auto"/>
                <w:sz w:val="20"/>
                <w:szCs w:val="20"/>
                <w:lang w:val="en-IE"/>
              </w:rPr>
            </w:pPr>
            <w:ins w:id="5229"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30"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31" w:author="Author"/>
                <w:b w:val="0"/>
                <w:color w:val="auto"/>
                <w:sz w:val="20"/>
                <w:szCs w:val="20"/>
                <w:lang w:val="en-IE"/>
              </w:rPr>
            </w:pPr>
            <w:ins w:id="5232"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3" w:author="Author"/>
                <w:color w:val="auto"/>
                <w:sz w:val="20"/>
                <w:szCs w:val="20"/>
                <w:lang w:val="en-IE"/>
              </w:rPr>
            </w:pPr>
            <w:ins w:id="5234"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5" w:author="Author"/>
                <w:color w:val="auto"/>
                <w:sz w:val="20"/>
                <w:szCs w:val="20"/>
                <w:lang w:val="en-IE"/>
              </w:rPr>
            </w:pPr>
            <w:ins w:id="5236"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37" w:author="Author"/>
                <w:color w:val="auto"/>
                <w:sz w:val="20"/>
                <w:szCs w:val="20"/>
                <w:lang w:val="en-IE"/>
              </w:rPr>
            </w:pPr>
            <w:ins w:id="5238"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3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40" w:author="Author"/>
                <w:color w:val="auto"/>
                <w:sz w:val="20"/>
                <w:szCs w:val="20"/>
                <w:lang w:val="en-IE"/>
              </w:rPr>
            </w:pPr>
            <w:ins w:id="5241"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2" w:author="Author"/>
                <w:b/>
                <w:color w:val="auto"/>
                <w:sz w:val="18"/>
                <w:szCs w:val="18"/>
                <w:lang w:val="en-IE" w:eastAsia="en-US"/>
              </w:rPr>
            </w:pPr>
            <w:ins w:id="5243"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44" w:author="Author"/>
                <w:b/>
                <w:color w:val="auto"/>
                <w:sz w:val="18"/>
                <w:szCs w:val="18"/>
                <w:lang w:val="en-IE" w:eastAsia="en-US"/>
              </w:rPr>
            </w:pPr>
            <w:ins w:id="5245" w:author="Author">
              <w:r w:rsidRPr="00E73B40">
                <w:rPr>
                  <w:b/>
                  <w:color w:val="auto"/>
                  <w:sz w:val="18"/>
                  <w:szCs w:val="18"/>
                  <w:lang w:val="en-IE"/>
                </w:rPr>
                <w:t>Messages (Error &amp; Warnings)</w:t>
              </w:r>
            </w:ins>
          </w:p>
        </w:tc>
      </w:tr>
      <w:tr w:rsidR="000F50E3" w:rsidRPr="00E73B40" w14:paraId="41FA2912" w14:textId="77777777" w:rsidTr="00F46AB0">
        <w:trPr>
          <w:trHeight w:val="1020"/>
          <w:ins w:id="52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47"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8" w:author="Author"/>
                <w:color w:val="439782"/>
                <w:sz w:val="22"/>
                <w:szCs w:val="18"/>
                <w:lang w:val="en-IE" w:eastAsia="en-US"/>
              </w:rPr>
            </w:pPr>
            <w:ins w:id="5249"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0" w:author="Author"/>
                <w:color w:val="auto"/>
                <w:sz w:val="20"/>
                <w:szCs w:val="18"/>
                <w:lang w:val="en-IE" w:eastAsia="en-US"/>
              </w:rPr>
            </w:pPr>
            <w:ins w:id="5251"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2" w:author="Author"/>
                <w:color w:val="auto"/>
                <w:sz w:val="20"/>
                <w:szCs w:val="18"/>
                <w:lang w:val="en-IE" w:eastAsia="en-US"/>
              </w:rPr>
            </w:pPr>
            <w:ins w:id="5253"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55"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6" w:author="Author"/>
                <w:color w:val="439782"/>
                <w:sz w:val="20"/>
                <w:szCs w:val="18"/>
                <w:lang w:val="en-IE" w:eastAsia="en-US"/>
              </w:rPr>
            </w:pPr>
            <w:ins w:id="5257"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8" w:author="Author"/>
                <w:color w:val="000000" w:themeColor="text1"/>
                <w:sz w:val="20"/>
                <w:szCs w:val="18"/>
                <w:lang w:val="en-IE" w:eastAsia="en-US"/>
              </w:rPr>
            </w:pPr>
            <w:ins w:id="5259"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0" w:author="Author"/>
                <w:color w:val="auto"/>
                <w:sz w:val="20"/>
                <w:szCs w:val="18"/>
                <w:lang w:val="en-IE" w:eastAsia="en-US"/>
              </w:rPr>
            </w:pPr>
            <w:ins w:id="5261"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2" w:author="Author">
                <w:r w:rsidDel="00C749CF">
                  <w:rPr>
                    <w:color w:val="auto"/>
                    <w:sz w:val="20"/>
                    <w:szCs w:val="18"/>
                    <w:lang w:val="en-IE" w:eastAsia="en-US"/>
                  </w:rPr>
                  <w:delText xml:space="preserve">, </w:delText>
                </w:r>
              </w:del>
              <w:r w:rsidR="00C749CF">
                <w:rPr>
                  <w:color w:val="auto"/>
                  <w:sz w:val="20"/>
                  <w:szCs w:val="18"/>
                  <w:lang w:val="en-IE" w:eastAsia="en-US"/>
                </w:rPr>
                <w:t>.</w:t>
              </w:r>
              <w:del w:id="5263"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4" w:author="Author"/>
                <w:color w:val="439782"/>
                <w:sz w:val="20"/>
                <w:szCs w:val="18"/>
                <w:lang w:val="en-IE" w:eastAsia="en-US"/>
              </w:rPr>
            </w:pPr>
            <w:ins w:id="5265"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6" w:author="Author"/>
                <w:color w:val="auto"/>
                <w:sz w:val="20"/>
                <w:szCs w:val="18"/>
                <w:lang w:val="en-IE" w:eastAsia="en-US"/>
              </w:rPr>
            </w:pPr>
          </w:p>
        </w:tc>
      </w:tr>
    </w:tbl>
    <w:p w14:paraId="29E870F5" w14:textId="44FEB91F" w:rsidR="007D65FB" w:rsidRPr="00E73B40" w:rsidRDefault="007D65FB" w:rsidP="007D65FB">
      <w:pPr>
        <w:pStyle w:val="Heading5"/>
        <w:keepNext/>
        <w:rPr>
          <w:ins w:id="5267" w:author="Author"/>
          <w:lang w:val="en-IE"/>
        </w:rPr>
      </w:pPr>
      <w:ins w:id="5268"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6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70" w:author="Author"/>
                <w:b w:val="0"/>
                <w:sz w:val="20"/>
                <w:szCs w:val="20"/>
                <w:lang w:val="en-IE"/>
              </w:rPr>
            </w:pPr>
            <w:ins w:id="5271" w:author="Author">
              <w:r w:rsidRPr="00E73B40">
                <w:rPr>
                  <w:sz w:val="20"/>
                  <w:szCs w:val="20"/>
                  <w:lang w:val="en-IE"/>
                </w:rPr>
                <w:t>Activity Specification</w:t>
              </w:r>
            </w:ins>
          </w:p>
        </w:tc>
      </w:tr>
      <w:tr w:rsidR="007D65FB" w:rsidRPr="00E73B40" w14:paraId="75C84278" w14:textId="77777777" w:rsidTr="007D65FB">
        <w:trPr>
          <w:trHeight w:hRule="exact" w:val="397"/>
          <w:ins w:id="527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3" w:author="Author"/>
                <w:color w:val="auto"/>
                <w:sz w:val="20"/>
                <w:szCs w:val="20"/>
                <w:lang w:val="en-IE"/>
              </w:rPr>
            </w:pPr>
            <w:ins w:id="5274"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5" w:author="Author"/>
                <w:color w:val="auto"/>
                <w:sz w:val="20"/>
                <w:szCs w:val="20"/>
                <w:lang w:val="en-IE"/>
              </w:rPr>
            </w:pPr>
            <w:ins w:id="5276"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7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78" w:author="Author"/>
                <w:color w:val="auto"/>
                <w:sz w:val="20"/>
                <w:szCs w:val="20"/>
                <w:lang w:val="en-IE"/>
              </w:rPr>
            </w:pPr>
            <w:ins w:id="5279"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80" w:author="Author"/>
                <w:color w:val="auto"/>
                <w:sz w:val="20"/>
                <w:szCs w:val="20"/>
                <w:lang w:val="en-IE"/>
              </w:rPr>
            </w:pPr>
            <w:ins w:id="5281" w:author="Author">
              <w:r w:rsidRPr="00E73B40">
                <w:rPr>
                  <w:color w:val="auto"/>
                  <w:sz w:val="20"/>
                  <w:szCs w:val="20"/>
                  <w:lang w:val="en-IE"/>
                </w:rPr>
                <w:t>UFE</w:t>
              </w:r>
            </w:ins>
          </w:p>
        </w:tc>
      </w:tr>
      <w:tr w:rsidR="007D65FB" w:rsidRPr="00E73B40" w14:paraId="7E4AB635" w14:textId="77777777" w:rsidTr="007D65FB">
        <w:trPr>
          <w:trHeight w:val="440"/>
          <w:ins w:id="5282"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3" w:author="Author"/>
                <w:color w:val="auto"/>
                <w:sz w:val="20"/>
                <w:szCs w:val="20"/>
                <w:lang w:val="en-IE"/>
              </w:rPr>
            </w:pPr>
            <w:ins w:id="5284"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5" w:author="Author"/>
                <w:color w:val="auto"/>
                <w:sz w:val="20"/>
                <w:szCs w:val="20"/>
                <w:lang w:val="en-IE"/>
              </w:rPr>
            </w:pPr>
            <w:ins w:id="5286" w:author="Author">
              <w:r w:rsidRPr="00E73B40">
                <w:rPr>
                  <w:color w:val="auto"/>
                  <w:sz w:val="20"/>
                  <w:szCs w:val="20"/>
                  <w:lang w:val="en-IE"/>
                </w:rPr>
                <w:t>Payment step</w:t>
              </w:r>
            </w:ins>
          </w:p>
        </w:tc>
      </w:tr>
      <w:tr w:rsidR="007D65FB" w:rsidRPr="00E73B40" w14:paraId="3B820044" w14:textId="77777777" w:rsidTr="007D65FB">
        <w:trPr>
          <w:trHeight w:val="440"/>
          <w:ins w:id="5287"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88" w:author="Author"/>
                <w:b w:val="0"/>
                <w:color w:val="auto"/>
                <w:sz w:val="20"/>
                <w:szCs w:val="20"/>
                <w:lang w:val="en-IE"/>
              </w:rPr>
            </w:pPr>
            <w:ins w:id="5289"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90" w:author="Author"/>
                <w:color w:val="auto"/>
                <w:sz w:val="20"/>
                <w:szCs w:val="20"/>
                <w:lang w:val="en-IE"/>
              </w:rPr>
            </w:pPr>
            <w:ins w:id="5291"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3" w:author="Author"/>
                <w:color w:val="auto"/>
                <w:sz w:val="20"/>
                <w:szCs w:val="20"/>
                <w:lang w:val="en-IE"/>
              </w:rPr>
            </w:pPr>
            <w:ins w:id="5294"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95" w:author="Author"/>
                <w:b/>
                <w:color w:val="auto"/>
                <w:sz w:val="18"/>
                <w:szCs w:val="18"/>
                <w:lang w:val="en-IE" w:eastAsia="en-US"/>
              </w:rPr>
            </w:pPr>
            <w:ins w:id="5296"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97" w:author="Author"/>
                <w:b/>
                <w:color w:val="auto"/>
                <w:sz w:val="18"/>
                <w:szCs w:val="18"/>
                <w:lang w:val="en-IE" w:eastAsia="en-US"/>
              </w:rPr>
            </w:pPr>
            <w:ins w:id="5298" w:author="Author">
              <w:r w:rsidRPr="00E73B40">
                <w:rPr>
                  <w:b/>
                  <w:color w:val="auto"/>
                  <w:sz w:val="18"/>
                  <w:szCs w:val="18"/>
                  <w:lang w:val="en-IE"/>
                </w:rPr>
                <w:t>Messages (Error &amp; Warnings)</w:t>
              </w:r>
            </w:ins>
          </w:p>
        </w:tc>
      </w:tr>
      <w:tr w:rsidR="007D65FB" w:rsidRPr="00E73B40" w14:paraId="598BFFCD" w14:textId="77777777" w:rsidTr="007D65FB">
        <w:trPr>
          <w:trHeight w:val="1215"/>
          <w:ins w:id="52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300"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1" w:author="Author"/>
                <w:color w:val="439782"/>
                <w:sz w:val="20"/>
                <w:szCs w:val="18"/>
                <w:lang w:val="en-IE" w:eastAsia="en-US"/>
              </w:rPr>
            </w:pPr>
            <w:ins w:id="5302"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3" w:author="Author"/>
                <w:color w:val="auto"/>
                <w:sz w:val="20"/>
                <w:szCs w:val="18"/>
                <w:lang w:val="en-US" w:eastAsia="en-US"/>
              </w:rPr>
            </w:pPr>
            <w:ins w:id="5304"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5" w:author="Author"/>
                <w:color w:val="auto"/>
                <w:sz w:val="20"/>
                <w:szCs w:val="18"/>
                <w:lang w:val="en-US" w:eastAsia="en-US"/>
              </w:rPr>
            </w:pPr>
            <w:ins w:id="5306"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7" w:author="Author"/>
                <w:color w:val="auto"/>
                <w:sz w:val="20"/>
                <w:szCs w:val="18"/>
                <w:lang w:val="en-US" w:eastAsia="en-US"/>
              </w:rPr>
            </w:pPr>
            <w:ins w:id="5308"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9" w:author="Author"/>
                <w:color w:val="auto"/>
                <w:sz w:val="20"/>
                <w:szCs w:val="18"/>
                <w:lang w:val="en-US" w:eastAsia="en-US"/>
              </w:rPr>
            </w:pPr>
            <w:ins w:id="5310"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1" w:author="Author"/>
                <w:color w:val="auto"/>
                <w:sz w:val="20"/>
                <w:szCs w:val="18"/>
                <w:lang w:val="en-US" w:eastAsia="en-US"/>
              </w:rPr>
            </w:pPr>
            <w:ins w:id="5312"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3" w:author="Author"/>
                <w:color w:val="auto"/>
                <w:sz w:val="20"/>
                <w:szCs w:val="18"/>
                <w:lang w:val="en-US" w:eastAsia="en-US"/>
              </w:rPr>
            </w:pPr>
            <w:ins w:id="5314"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5" w:author="Author"/>
                <w:color w:val="auto"/>
                <w:sz w:val="20"/>
                <w:szCs w:val="18"/>
                <w:lang w:val="en-IE" w:eastAsia="en-US"/>
              </w:rPr>
            </w:pPr>
            <w:ins w:id="5316"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17" w:author="Author"/>
          <w:b/>
          <w:bCs/>
          <w:i/>
          <w:iCs/>
          <w:color w:val="C00000"/>
          <w:sz w:val="20"/>
        </w:rPr>
      </w:pPr>
    </w:p>
    <w:p w14:paraId="07F28492" w14:textId="77777777" w:rsidR="00C55CFF" w:rsidRPr="00E73B40" w:rsidRDefault="00C55CFF" w:rsidP="00C55CFF">
      <w:pPr>
        <w:pStyle w:val="Heading4"/>
        <w:rPr>
          <w:ins w:id="5318" w:author="Author"/>
          <w:lang w:val="en-IE"/>
        </w:rPr>
      </w:pPr>
      <w:ins w:id="5319"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20" w:author="Author"/>
          <w:lang w:val="en-IE"/>
        </w:rPr>
      </w:pPr>
      <w:ins w:id="5321" w:author="Author">
        <w:r w:rsidRPr="00E73B40">
          <w:rPr>
            <w:lang w:val="en-IE"/>
          </w:rPr>
          <w:t xml:space="preserve">Activity </w:t>
        </w:r>
        <w:del w:id="5322"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3"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24" w:author="Author"/>
                <w:b w:val="0"/>
                <w:sz w:val="20"/>
                <w:szCs w:val="20"/>
                <w:lang w:val="en-IE"/>
              </w:rPr>
            </w:pPr>
            <w:ins w:id="5325" w:author="Author">
              <w:r w:rsidRPr="00E73B40">
                <w:rPr>
                  <w:sz w:val="20"/>
                  <w:szCs w:val="20"/>
                  <w:lang w:val="en-IE"/>
                </w:rPr>
                <w:t>Activity Specification</w:t>
              </w:r>
            </w:ins>
          </w:p>
        </w:tc>
      </w:tr>
      <w:tr w:rsidR="00C55CFF" w:rsidRPr="00E73B40" w14:paraId="1C3A1E2C" w14:textId="77777777" w:rsidTr="00C55CFF">
        <w:trPr>
          <w:trHeight w:hRule="exact" w:val="397"/>
          <w:ins w:id="53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27" w:author="Author"/>
                <w:color w:val="auto"/>
                <w:sz w:val="20"/>
                <w:szCs w:val="20"/>
                <w:lang w:val="en-IE"/>
              </w:rPr>
            </w:pPr>
            <w:ins w:id="5328"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29" w:author="Author"/>
                <w:color w:val="auto"/>
                <w:sz w:val="20"/>
                <w:szCs w:val="20"/>
                <w:lang w:val="en-IE"/>
              </w:rPr>
            </w:pPr>
            <w:ins w:id="5330"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2" w:author="Author"/>
                <w:color w:val="auto"/>
                <w:sz w:val="20"/>
                <w:szCs w:val="20"/>
                <w:lang w:val="en-IE"/>
              </w:rPr>
            </w:pPr>
            <w:ins w:id="5333"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4" w:author="Author"/>
                <w:color w:val="auto"/>
                <w:sz w:val="20"/>
                <w:szCs w:val="20"/>
                <w:lang w:val="en-IE"/>
              </w:rPr>
            </w:pPr>
            <w:ins w:id="5335" w:author="Author">
              <w:r w:rsidRPr="00E73B40">
                <w:rPr>
                  <w:color w:val="auto"/>
                  <w:sz w:val="20"/>
                  <w:szCs w:val="20"/>
                  <w:lang w:val="en-IE"/>
                </w:rPr>
                <w:t>UFE</w:t>
              </w:r>
            </w:ins>
          </w:p>
        </w:tc>
      </w:tr>
      <w:tr w:rsidR="00C55CFF" w:rsidRPr="00E73B40" w14:paraId="054DB65A" w14:textId="77777777" w:rsidTr="00C55CFF">
        <w:trPr>
          <w:trHeight w:val="440"/>
          <w:ins w:id="5336"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37" w:author="Author"/>
                <w:color w:val="auto"/>
                <w:sz w:val="20"/>
                <w:szCs w:val="20"/>
                <w:lang w:val="en-IE"/>
              </w:rPr>
            </w:pPr>
            <w:ins w:id="5338"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39" w:author="Author"/>
                <w:color w:val="auto"/>
                <w:sz w:val="20"/>
                <w:szCs w:val="20"/>
                <w:lang w:val="en-IE"/>
              </w:rPr>
            </w:pPr>
            <w:ins w:id="5340" w:author="Author">
              <w:del w:id="5341"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2"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3" w:author="Author"/>
                <w:b w:val="0"/>
                <w:color w:val="auto"/>
                <w:sz w:val="20"/>
                <w:szCs w:val="20"/>
                <w:lang w:val="en-IE"/>
              </w:rPr>
            </w:pPr>
            <w:ins w:id="5344"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5" w:author="Author"/>
                <w:color w:val="auto"/>
                <w:sz w:val="20"/>
                <w:szCs w:val="20"/>
                <w:lang w:val="en-IE"/>
              </w:rPr>
            </w:pPr>
            <w:ins w:id="5346"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48" w:author="Author"/>
                <w:color w:val="auto"/>
                <w:sz w:val="20"/>
                <w:szCs w:val="20"/>
                <w:lang w:val="en-IE"/>
              </w:rPr>
            </w:pPr>
            <w:ins w:id="5349"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50" w:author="Author"/>
                <w:b/>
                <w:color w:val="auto"/>
                <w:sz w:val="18"/>
                <w:szCs w:val="18"/>
                <w:lang w:val="en-IE" w:eastAsia="en-US"/>
              </w:rPr>
            </w:pPr>
            <w:ins w:id="5351"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2" w:author="Author"/>
                <w:b/>
                <w:color w:val="auto"/>
                <w:sz w:val="18"/>
                <w:szCs w:val="18"/>
                <w:lang w:val="en-IE" w:eastAsia="en-US"/>
              </w:rPr>
            </w:pPr>
            <w:ins w:id="5353" w:author="Author">
              <w:r w:rsidRPr="00E73B40">
                <w:rPr>
                  <w:b/>
                  <w:color w:val="auto"/>
                  <w:sz w:val="18"/>
                  <w:szCs w:val="18"/>
                  <w:lang w:val="en-IE"/>
                </w:rPr>
                <w:t>Messages (Error &amp; Warnings)</w:t>
              </w:r>
            </w:ins>
          </w:p>
        </w:tc>
      </w:tr>
      <w:tr w:rsidR="00C55CFF" w:rsidRPr="00E73B40" w14:paraId="09522EA5" w14:textId="77777777" w:rsidTr="00C55CFF">
        <w:trPr>
          <w:trHeight w:val="1215"/>
          <w:ins w:id="53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55"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6" w:author="Author"/>
                <w:color w:val="439782"/>
                <w:sz w:val="22"/>
                <w:szCs w:val="18"/>
                <w:lang w:val="en-IE" w:eastAsia="en-US"/>
              </w:rPr>
            </w:pPr>
            <w:ins w:id="5357" w:author="Author">
              <w:r>
                <w:rPr>
                  <w:color w:val="439782"/>
                  <w:sz w:val="20"/>
                  <w:szCs w:val="18"/>
                  <w:lang w:val="en-IE" w:eastAsia="en-US"/>
                </w:rPr>
                <w:t>3</w:t>
              </w:r>
              <w:del w:id="5358"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9" w:author="Author"/>
                <w:color w:val="auto"/>
                <w:sz w:val="20"/>
                <w:szCs w:val="18"/>
                <w:lang w:val="en-IE" w:eastAsia="en-US"/>
              </w:rPr>
            </w:pPr>
            <w:ins w:id="5360"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1" w:author="Author"/>
                <w:color w:val="auto"/>
                <w:sz w:val="20"/>
                <w:szCs w:val="18"/>
                <w:lang w:val="en-IE" w:eastAsia="en-US"/>
              </w:rPr>
            </w:pPr>
            <w:ins w:id="5362"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3" w:author="Author"/>
                <w:color w:val="auto"/>
                <w:sz w:val="20"/>
                <w:szCs w:val="18"/>
                <w:lang w:val="en-IE" w:eastAsia="en-US"/>
              </w:rPr>
            </w:pPr>
          </w:p>
        </w:tc>
      </w:tr>
    </w:tbl>
    <w:p w14:paraId="27FAFD3C" w14:textId="630B25FE" w:rsidR="00400129" w:rsidRPr="00400129" w:rsidRDefault="00400129" w:rsidP="00400129">
      <w:pPr>
        <w:rPr>
          <w:ins w:id="5364"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65" w:name="_Toc471232967"/>
      <w:r w:rsidRPr="00E73B40">
        <w:rPr>
          <w:lang w:val="en-IE"/>
        </w:rPr>
        <w:lastRenderedPageBreak/>
        <w:t>FEAT #2: Recover process</w:t>
      </w:r>
      <w:bookmarkEnd w:id="5365"/>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6" w:author="Author"/>
                <w:color w:val="auto"/>
                <w:sz w:val="20"/>
                <w:szCs w:val="20"/>
                <w:lang w:val="en-IE"/>
              </w:rPr>
            </w:pPr>
            <w:r w:rsidRPr="00E73B40">
              <w:rPr>
                <w:color w:val="auto"/>
                <w:sz w:val="20"/>
                <w:szCs w:val="20"/>
                <w:lang w:val="en-IE"/>
              </w:rPr>
              <w:t xml:space="preserve">The saved Sales processes can be accessed </w:t>
            </w:r>
            <w:del w:id="5367"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8" w:author="Author"/>
                <w:color w:val="auto"/>
                <w:sz w:val="20"/>
                <w:szCs w:val="20"/>
                <w:lang w:val="en-IE"/>
              </w:rPr>
            </w:pPr>
            <w:del w:id="5369"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0"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71"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2"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3"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74"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5"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6" w:author="Author"/>
                <w:color w:val="auto"/>
                <w:sz w:val="20"/>
                <w:szCs w:val="18"/>
                <w:lang w:val="en-IE" w:eastAsia="en-US"/>
              </w:rPr>
            </w:pPr>
            <w:ins w:id="5377"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78"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9" w:author="Author"/>
                <w:color w:val="000000" w:themeColor="text1"/>
                <w:sz w:val="20"/>
                <w:szCs w:val="18"/>
                <w:lang w:val="en-IE" w:eastAsia="en-US"/>
              </w:rPr>
            </w:pPr>
            <w:ins w:id="5380"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1" w:author="Author"/>
                <w:color w:val="auto"/>
                <w:sz w:val="20"/>
                <w:szCs w:val="18"/>
                <w:lang w:val="en-IE" w:eastAsia="en-US"/>
              </w:rPr>
            </w:pPr>
            <w:ins w:id="5382"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3" w:author="Author"/>
                <w:color w:val="000000" w:themeColor="text1"/>
                <w:sz w:val="20"/>
                <w:szCs w:val="18"/>
                <w:lang w:val="en-IE" w:eastAsia="en-US"/>
              </w:rPr>
            </w:pPr>
            <w:ins w:id="5384"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5"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86"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87"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8" w:author="Author"/>
                <w:color w:val="439782"/>
                <w:sz w:val="20"/>
                <w:szCs w:val="18"/>
                <w:lang w:val="en-IE" w:eastAsia="en-US"/>
              </w:rPr>
            </w:pPr>
            <w:ins w:id="5389"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0"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91"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2"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94"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5" w:author="Author"/>
                <w:color w:val="439782"/>
                <w:sz w:val="20"/>
                <w:szCs w:val="18"/>
                <w:lang w:val="en-US" w:eastAsia="en-US"/>
              </w:rPr>
            </w:pPr>
            <w:ins w:id="5396"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7" w:author="Author"/>
                <w:color w:val="439782"/>
                <w:sz w:val="20"/>
                <w:szCs w:val="18"/>
                <w:lang w:val="en-US" w:eastAsia="en-US"/>
              </w:rPr>
            </w:pPr>
            <w:ins w:id="5398"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9" w:author="Author"/>
                <w:color w:val="000000" w:themeColor="text1"/>
                <w:sz w:val="20"/>
                <w:szCs w:val="18"/>
                <w:lang w:val="en-US" w:eastAsia="en-US"/>
              </w:rPr>
            </w:pPr>
            <w:ins w:id="5400"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401" w:name="_Toc471232968"/>
      <w:r w:rsidRPr="00E73B40">
        <w:rPr>
          <w:lang w:val="en-IE"/>
        </w:rPr>
        <w:lastRenderedPageBreak/>
        <w:t>Scr</w:t>
      </w:r>
      <w:r w:rsidR="00B21A7D" w:rsidRPr="00E73B40">
        <w:rPr>
          <w:lang w:val="en-IE"/>
        </w:rPr>
        <w:t>een</w:t>
      </w:r>
      <w:r w:rsidRPr="00E73B40">
        <w:rPr>
          <w:lang w:val="en-IE"/>
        </w:rPr>
        <w:t xml:space="preserve"> Specification</w:t>
      </w:r>
      <w:bookmarkEnd w:id="5401"/>
    </w:p>
    <w:p w14:paraId="288A3A25" w14:textId="152156B8" w:rsidR="008234C1" w:rsidRPr="00E73B40" w:rsidRDefault="008234C1" w:rsidP="000D76D3">
      <w:pPr>
        <w:pStyle w:val="Heading3"/>
        <w:rPr>
          <w:lang w:val="en-IE"/>
        </w:rPr>
      </w:pPr>
      <w:bookmarkStart w:id="5402" w:name="_Toc471232969"/>
      <w:r w:rsidRPr="00E73B40">
        <w:rPr>
          <w:lang w:val="en-IE"/>
        </w:rPr>
        <w:t xml:space="preserve">BS #1: </w:t>
      </w:r>
      <w:r w:rsidR="00C26E56" w:rsidRPr="00E73B40">
        <w:rPr>
          <w:lang w:val="en-IE"/>
        </w:rPr>
        <w:t>Subscribe a mobile offer</w:t>
      </w:r>
      <w:bookmarkEnd w:id="5402"/>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3"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4"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5" w:author="Author"/>
                <w:sz w:val="20"/>
                <w:lang w:val="en-IE"/>
              </w:rPr>
            </w:pPr>
            <w:ins w:id="5406"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07"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08"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09" w:author="Author"/>
                <w:sz w:val="20"/>
                <w:lang w:val="en-IE"/>
              </w:rPr>
            </w:pPr>
            <w:del w:id="5410"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1"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2" w:author="Author"/>
                <w:sz w:val="20"/>
                <w:lang w:val="en-IE"/>
              </w:rPr>
            </w:pPr>
            <w:ins w:id="5413"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4"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15"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17" w:author="Author"/>
                <w:i/>
                <w:sz w:val="20"/>
                <w:lang w:val="en-IE"/>
              </w:rPr>
            </w:pPr>
            <w:ins w:id="5418"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9" w:author="Author"/>
                <w:sz w:val="20"/>
                <w:lang w:val="en-IE"/>
              </w:rPr>
            </w:pPr>
            <w:ins w:id="5420"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1" w:author="Author"/>
                <w:sz w:val="20"/>
                <w:lang w:val="en-IE"/>
              </w:rPr>
            </w:pPr>
            <w:ins w:id="5422"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3" w:author="Author"/>
                <w:sz w:val="20"/>
                <w:lang w:val="en-IE"/>
              </w:rPr>
            </w:pPr>
            <w:ins w:id="5424"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5" w:author="Author"/>
                <w:sz w:val="20"/>
                <w:lang w:val="en-IE"/>
              </w:rPr>
            </w:pPr>
            <w:ins w:id="5426" w:author="Author">
              <w:r w:rsidRPr="00E73B40">
                <w:rPr>
                  <w:sz w:val="20"/>
                  <w:lang w:val="en-IE"/>
                </w:rPr>
                <w:t>-</w:t>
              </w:r>
            </w:ins>
          </w:p>
        </w:tc>
      </w:tr>
      <w:tr w:rsidR="00A36B77" w:rsidRPr="00E73B40" w14:paraId="3F374547" w14:textId="77777777" w:rsidTr="00F0106B">
        <w:trPr>
          <w:ins w:id="542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28" w:author="Author"/>
                <w:i/>
                <w:sz w:val="20"/>
                <w:lang w:val="en-IE"/>
              </w:rPr>
            </w:pPr>
            <w:ins w:id="5429" w:author="Author">
              <w:r w:rsidRPr="00E73B40">
                <w:rPr>
                  <w:sz w:val="20"/>
                  <w:lang w:val="en-IE"/>
                </w:rPr>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0" w:author="Author"/>
                <w:sz w:val="20"/>
                <w:lang w:val="en-IE"/>
              </w:rPr>
            </w:pPr>
            <w:ins w:id="5431"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2" w:author="Author"/>
                <w:sz w:val="20"/>
                <w:lang w:val="en-IE"/>
              </w:rPr>
            </w:pPr>
            <w:ins w:id="5433"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4" w:author="Author"/>
                <w:sz w:val="20"/>
                <w:lang w:val="en-IE"/>
              </w:rPr>
            </w:pPr>
            <w:ins w:id="5435"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6" w:author="Author"/>
                <w:sz w:val="20"/>
                <w:lang w:val="en-IE"/>
              </w:rPr>
            </w:pPr>
            <w:ins w:id="5437"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8" w:author="Author"/>
                <w:sz w:val="20"/>
                <w:lang w:val="en-IE"/>
              </w:rPr>
            </w:pPr>
            <w:ins w:id="5439"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0" w:author="Author"/>
                <w:sz w:val="20"/>
                <w:lang w:val="en-IE"/>
              </w:rPr>
            </w:pPr>
            <w:ins w:id="5441"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2" w:author="Author"/>
                <w:sz w:val="20"/>
                <w:lang w:val="en-IE"/>
              </w:rPr>
            </w:pPr>
            <w:ins w:id="5443"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4" w:author="Author"/>
                <w:sz w:val="20"/>
                <w:lang w:val="en-IE"/>
              </w:rPr>
            </w:pPr>
            <w:ins w:id="5445" w:author="Author">
              <w:r w:rsidRPr="00E73B40">
                <w:rPr>
                  <w:sz w:val="20"/>
                  <w:lang w:val="en-IE"/>
                </w:rPr>
                <w:t>-</w:t>
              </w:r>
            </w:ins>
          </w:p>
        </w:tc>
      </w:tr>
      <w:tr w:rsidR="00A36B77" w:rsidRPr="00E73B40" w14:paraId="4573FFDC" w14:textId="77777777" w:rsidTr="00F0106B">
        <w:trPr>
          <w:ins w:id="544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47" w:author="Author"/>
                <w:i/>
                <w:sz w:val="20"/>
                <w:lang w:val="en-IE"/>
              </w:rPr>
            </w:pPr>
            <w:ins w:id="5448" w:author="Author">
              <w:r>
                <w:rPr>
                  <w:sz w:val="20"/>
                  <w:lang w:val="en-IE"/>
                </w:rPr>
                <w:lastRenderedPageBreak/>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9" w:author="Author"/>
                <w:sz w:val="20"/>
                <w:lang w:val="en-IE"/>
              </w:rPr>
            </w:pPr>
            <w:ins w:id="5450"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1" w:author="Author"/>
                <w:sz w:val="20"/>
                <w:lang w:val="en-IE"/>
              </w:rPr>
            </w:pPr>
            <w:ins w:id="5452"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3" w:author="Author"/>
                <w:sz w:val="20"/>
                <w:lang w:val="en-IE"/>
              </w:rPr>
            </w:pPr>
            <w:ins w:id="5454"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5" w:author="Author"/>
                <w:sz w:val="20"/>
                <w:lang w:val="en-IE"/>
              </w:rPr>
            </w:pPr>
            <w:ins w:id="5456"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57"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58" w:author="Author"/>
                <w:b w:val="0"/>
                <w:sz w:val="20"/>
                <w:lang w:val="en-IE"/>
              </w:rPr>
            </w:pPr>
            <w:del w:id="5459" w:author="Author">
              <w:r w:rsidRPr="00E73B40" w:rsidDel="008C058A">
                <w:rPr>
                  <w:sz w:val="20"/>
                  <w:lang w:val="en-IE"/>
                </w:rPr>
                <w:delText xml:space="preserve">Equipment’s </w:delText>
              </w:r>
            </w:del>
            <w:ins w:id="5460"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61"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2"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3"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lastRenderedPageBreak/>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64" w:author="Author"/>
          <w:lang w:val="en-IE"/>
        </w:rPr>
      </w:pPr>
      <w:ins w:id="5465"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66" w:author="Author"/>
          <w:lang w:val="en-IE"/>
        </w:rPr>
      </w:pPr>
      <w:ins w:id="5467"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68"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6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70" w:author="Author"/>
                <w:lang w:val="en-IE"/>
              </w:rPr>
            </w:pPr>
            <w:ins w:id="5471" w:author="Author">
              <w:r w:rsidRPr="00E73B40">
                <w:rPr>
                  <w:lang w:val="en-IE"/>
                </w:rPr>
                <w:t>Screen Description</w:t>
              </w:r>
            </w:ins>
          </w:p>
        </w:tc>
      </w:tr>
      <w:tr w:rsidR="001E7682" w:rsidRPr="00E73B40" w14:paraId="735A0ED7" w14:textId="77777777" w:rsidTr="00D25112">
        <w:trPr>
          <w:ins w:id="547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3" w:author="Author"/>
                <w:lang w:val="en-IE"/>
              </w:rPr>
            </w:pPr>
            <w:ins w:id="5474"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5" w:author="Author"/>
                <w:sz w:val="20"/>
                <w:lang w:val="en-IE"/>
              </w:rPr>
            </w:pPr>
            <w:ins w:id="5476"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7" w:author="Author"/>
                <w:sz w:val="20"/>
                <w:lang w:val="en-IE"/>
              </w:rPr>
            </w:pPr>
            <w:ins w:id="5478" w:author="Author">
              <w:r w:rsidRPr="00E73B40">
                <w:rPr>
                  <w:sz w:val="20"/>
                  <w:lang w:val="en-IE"/>
                </w:rPr>
                <w:t>Step name: Customer details</w:t>
              </w:r>
            </w:ins>
          </w:p>
        </w:tc>
      </w:tr>
    </w:tbl>
    <w:p w14:paraId="60F84BD6" w14:textId="77777777" w:rsidR="001E7682" w:rsidRPr="00E73B40" w:rsidRDefault="001E7682" w:rsidP="001E7682">
      <w:pPr>
        <w:rPr>
          <w:ins w:id="5479"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80"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81" w:author="Author"/>
                <w:lang w:val="en-IE"/>
              </w:rPr>
            </w:pPr>
            <w:ins w:id="5482" w:author="Author">
              <w:r w:rsidRPr="00E73B40">
                <w:rPr>
                  <w:lang w:val="en-IE"/>
                </w:rPr>
                <w:t xml:space="preserve">Field Description </w:t>
              </w:r>
            </w:ins>
          </w:p>
        </w:tc>
      </w:tr>
      <w:tr w:rsidR="001E7682" w:rsidRPr="00E73B40" w14:paraId="2902C179" w14:textId="77777777" w:rsidTr="00D25112">
        <w:trPr>
          <w:ins w:id="5483"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84" w:author="Author"/>
                <w:b w:val="0"/>
                <w:lang w:val="en-IE"/>
              </w:rPr>
            </w:pPr>
            <w:ins w:id="5485"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86" w:author="Author"/>
          <w:lang w:val="en-IE"/>
        </w:rPr>
      </w:pPr>
      <w:ins w:id="5487" w:author="Author">
        <w:r w:rsidRPr="00E73B40">
          <w:rPr>
            <w:lang w:val="en-IE"/>
          </w:rPr>
          <w:t>Phase I</w:t>
        </w:r>
        <w:r>
          <w:rPr>
            <w:lang w:val="en-IE"/>
          </w:rPr>
          <w:t>II</w:t>
        </w:r>
        <w:r w:rsidRPr="00E73B40">
          <w:rPr>
            <w:lang w:val="en-IE"/>
          </w:rPr>
          <w:t xml:space="preserve"> – </w:t>
        </w:r>
        <w:r w:rsidR="005329FE">
          <w:rPr>
            <w:lang w:val="en-IE"/>
          </w:rPr>
          <w:t>Basket Configuration</w:t>
        </w:r>
        <w:del w:id="5488" w:author="Author">
          <w:r w:rsidRPr="00E73B40" w:rsidDel="005329FE">
            <w:rPr>
              <w:lang w:val="en-IE"/>
            </w:rPr>
            <w:delText>Products/Offers selection</w:delText>
          </w:r>
        </w:del>
      </w:ins>
    </w:p>
    <w:p w14:paraId="64ADA005" w14:textId="77777777" w:rsidR="00816C1B" w:rsidRPr="00E73B40" w:rsidRDefault="00816C1B" w:rsidP="00816C1B">
      <w:pPr>
        <w:rPr>
          <w:ins w:id="5489" w:author="Author"/>
          <w:lang w:val="en-IE"/>
        </w:rPr>
      </w:pPr>
    </w:p>
    <w:p w14:paraId="1C718594" w14:textId="7650198F" w:rsidR="00B13417" w:rsidRPr="00E73B40" w:rsidRDefault="00B13417" w:rsidP="00B13417">
      <w:pPr>
        <w:pStyle w:val="Heading5"/>
        <w:rPr>
          <w:ins w:id="5490" w:author="Author"/>
          <w:lang w:val="en-IE"/>
        </w:rPr>
      </w:pPr>
      <w:bookmarkStart w:id="5491" w:name="_Check_Stock_and"/>
      <w:bookmarkEnd w:id="5491"/>
      <w:ins w:id="5492" w:author="Author">
        <w:r w:rsidRPr="00E73B40">
          <w:rPr>
            <w:lang w:val="en-IE"/>
          </w:rPr>
          <w:t>Check Stock and Delivery method</w:t>
        </w:r>
      </w:ins>
    </w:p>
    <w:p w14:paraId="03ADF418" w14:textId="6D6C4CA1" w:rsidR="00A94775" w:rsidRDefault="00B13417" w:rsidP="00B13417">
      <w:pPr>
        <w:rPr>
          <w:ins w:id="5493" w:author="Author"/>
          <w:noProof/>
          <w:lang w:val="en-IE" w:eastAsia="pt-PT"/>
        </w:rPr>
      </w:pPr>
      <w:ins w:id="5494"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495" w:author="Author"/>
          <w:noProof/>
          <w:lang w:val="en-IE" w:eastAsia="pt-PT"/>
        </w:rPr>
      </w:pPr>
      <w:ins w:id="5496"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497" w:author="Author"/>
          <w:noProof/>
          <w:lang w:val="pt-PT" w:eastAsia="pt-PT"/>
        </w:rPr>
      </w:pPr>
      <w:ins w:id="5498"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499" w:author="Author"/>
          <w:noProof/>
          <w:lang w:val="en-IE" w:eastAsia="pt-PT"/>
        </w:rPr>
      </w:pPr>
      <w:ins w:id="5500" w:author="Author">
        <w:r w:rsidRPr="00492B6B">
          <w:rPr>
            <w:noProof/>
            <w:lang w:val="pt-PT" w:eastAsia="pt-PT"/>
          </w:rPr>
          <w:lastRenderedPageBreak/>
          <w:t xml:space="preserve"> </w:t>
        </w:r>
        <w:del w:id="5501"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2" w:author="Author"/>
          <w:del w:id="5503" w:author="Author"/>
          <w:lang w:val="en-IE"/>
        </w:rPr>
      </w:pPr>
    </w:p>
    <w:p w14:paraId="036A7845" w14:textId="77777777" w:rsidR="00DD4533" w:rsidRPr="00E73B40" w:rsidRDefault="00DD4533" w:rsidP="00B13417">
      <w:pPr>
        <w:rPr>
          <w:ins w:id="5504"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0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06" w:author="Author"/>
                <w:lang w:val="en-IE"/>
              </w:rPr>
            </w:pPr>
            <w:ins w:id="5507" w:author="Author">
              <w:r w:rsidRPr="00E73B40">
                <w:rPr>
                  <w:lang w:val="en-IE"/>
                </w:rPr>
                <w:t>Screen Description</w:t>
              </w:r>
            </w:ins>
          </w:p>
        </w:tc>
      </w:tr>
      <w:tr w:rsidR="00B13417" w:rsidRPr="00E73B40" w14:paraId="660434E8" w14:textId="77777777" w:rsidTr="00051500">
        <w:trPr>
          <w:ins w:id="550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09" w:author="Author"/>
                <w:lang w:val="en-IE"/>
              </w:rPr>
            </w:pPr>
            <w:ins w:id="5510"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1" w:author="Author"/>
                <w:sz w:val="20"/>
                <w:lang w:val="en-IE"/>
              </w:rPr>
            </w:pPr>
            <w:ins w:id="5512"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3" w:author="Author"/>
                <w:sz w:val="20"/>
                <w:lang w:val="en-IE"/>
              </w:rPr>
            </w:pPr>
            <w:ins w:id="5514" w:author="Author">
              <w:r w:rsidRPr="00E73B40">
                <w:rPr>
                  <w:sz w:val="20"/>
                  <w:lang w:val="en-IE"/>
                </w:rPr>
                <w:t>Step name: Select products</w:t>
              </w:r>
            </w:ins>
          </w:p>
        </w:tc>
      </w:tr>
    </w:tbl>
    <w:p w14:paraId="4A6E8544" w14:textId="77777777" w:rsidR="00B13417" w:rsidRPr="00E73B40" w:rsidRDefault="00B13417" w:rsidP="00B13417">
      <w:pPr>
        <w:rPr>
          <w:ins w:id="5515"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16"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17" w:author="Author"/>
                <w:lang w:val="en-IE"/>
              </w:rPr>
            </w:pPr>
            <w:ins w:id="5518" w:author="Author">
              <w:r w:rsidRPr="00E73B40">
                <w:rPr>
                  <w:lang w:val="en-IE"/>
                </w:rPr>
                <w:t xml:space="preserve">Field Description </w:t>
              </w:r>
            </w:ins>
          </w:p>
        </w:tc>
      </w:tr>
      <w:tr w:rsidR="00B13417" w:rsidRPr="00E73B40" w14:paraId="7859756D" w14:textId="77777777" w:rsidTr="00811623">
        <w:trPr>
          <w:ins w:id="5519"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20" w:author="Author"/>
                <w:b w:val="0"/>
                <w:lang w:val="en-IE"/>
              </w:rPr>
            </w:pPr>
            <w:ins w:id="5521"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2" w:author="Author"/>
                <w:b/>
                <w:lang w:val="en-IE"/>
              </w:rPr>
            </w:pPr>
            <w:ins w:id="5523"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4" w:author="Author"/>
                <w:b/>
                <w:lang w:val="en-IE"/>
              </w:rPr>
            </w:pPr>
            <w:ins w:id="5525"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6" w:author="Author"/>
                <w:b/>
                <w:lang w:val="en-IE"/>
              </w:rPr>
            </w:pPr>
            <w:ins w:id="5527"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8" w:author="Author"/>
                <w:b/>
                <w:lang w:val="en-IE"/>
              </w:rPr>
            </w:pPr>
            <w:ins w:id="5529" w:author="Author">
              <w:r w:rsidRPr="00E73B40">
                <w:rPr>
                  <w:b/>
                  <w:lang w:val="en-IE"/>
                </w:rPr>
                <w:t>Mandatory</w:t>
              </w:r>
            </w:ins>
          </w:p>
        </w:tc>
      </w:tr>
      <w:tr w:rsidR="00B13417" w:rsidRPr="00E73B40" w14:paraId="234EB0D0" w14:textId="77777777" w:rsidTr="00811623">
        <w:trPr>
          <w:ins w:id="5530"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31" w:author="Author"/>
                <w:sz w:val="20"/>
                <w:lang w:val="en-IE"/>
              </w:rPr>
            </w:pPr>
            <w:ins w:id="5532" w:author="Author">
              <w:r w:rsidRPr="00E73B40">
                <w:rPr>
                  <w:sz w:val="20"/>
                  <w:lang w:val="en-IE"/>
                </w:rPr>
                <w:t>Search Result area</w:t>
              </w:r>
            </w:ins>
          </w:p>
        </w:tc>
      </w:tr>
      <w:tr w:rsidR="00B13417" w:rsidRPr="00E73B40" w14:paraId="2AFDAEE6" w14:textId="77777777" w:rsidTr="00811623">
        <w:trPr>
          <w:ins w:id="553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34" w:author="Author"/>
                <w:sz w:val="20"/>
                <w:lang w:val="en-IE"/>
              </w:rPr>
            </w:pPr>
            <w:ins w:id="5535" w:author="Author">
              <w:r w:rsidRPr="00E73B40">
                <w:rPr>
                  <w:sz w:val="20"/>
                  <w:lang w:val="en-IE"/>
                </w:rPr>
                <w:lastRenderedPageBreak/>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6" w:author="Author"/>
                <w:sz w:val="20"/>
                <w:lang w:val="en-IE"/>
              </w:rPr>
            </w:pPr>
            <w:ins w:id="5537"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8" w:author="Author"/>
                <w:sz w:val="20"/>
                <w:lang w:val="en-IE"/>
              </w:rPr>
            </w:pPr>
            <w:ins w:id="5539"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0" w:author="Author"/>
                <w:sz w:val="20"/>
                <w:lang w:val="en-IE"/>
              </w:rPr>
            </w:pPr>
            <w:ins w:id="5541"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2" w:author="Author"/>
                <w:sz w:val="20"/>
                <w:lang w:val="en-IE"/>
              </w:rPr>
            </w:pPr>
            <w:ins w:id="5543" w:author="Author">
              <w:r w:rsidRPr="00E73B40">
                <w:rPr>
                  <w:sz w:val="20"/>
                  <w:lang w:val="en-IE"/>
                </w:rPr>
                <w:t>-</w:t>
              </w:r>
            </w:ins>
          </w:p>
        </w:tc>
      </w:tr>
      <w:tr w:rsidR="00B13417" w:rsidRPr="00E73B40" w14:paraId="27C1166B" w14:textId="77777777" w:rsidTr="00811623">
        <w:trPr>
          <w:ins w:id="554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45" w:author="Author"/>
                <w:sz w:val="20"/>
                <w:lang w:val="en-IE"/>
              </w:rPr>
            </w:pPr>
            <w:ins w:id="5546"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7" w:author="Author"/>
                <w:sz w:val="20"/>
                <w:lang w:val="en-IE"/>
              </w:rPr>
            </w:pPr>
            <w:ins w:id="5548"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9" w:author="Author"/>
                <w:sz w:val="20"/>
                <w:lang w:val="en-IE"/>
              </w:rPr>
            </w:pPr>
            <w:ins w:id="5550"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1" w:author="Author"/>
                <w:sz w:val="20"/>
                <w:lang w:val="en-IE"/>
              </w:rPr>
            </w:pPr>
            <w:ins w:id="5552"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3" w:author="Author"/>
                <w:sz w:val="20"/>
                <w:lang w:val="en-IE"/>
              </w:rPr>
            </w:pPr>
            <w:ins w:id="5554" w:author="Author">
              <w:r w:rsidRPr="00E73B40">
                <w:rPr>
                  <w:sz w:val="20"/>
                  <w:lang w:val="en-IE"/>
                </w:rPr>
                <w:t>-</w:t>
              </w:r>
            </w:ins>
          </w:p>
        </w:tc>
      </w:tr>
      <w:tr w:rsidR="00811623" w:rsidRPr="00E73B40" w14:paraId="5871F9AA" w14:textId="77777777" w:rsidTr="00811623">
        <w:trPr>
          <w:ins w:id="555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56" w:author="Author"/>
                <w:sz w:val="20"/>
                <w:lang w:val="en-IE"/>
              </w:rPr>
            </w:pPr>
            <w:ins w:id="5557"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8" w:author="Author"/>
                <w:sz w:val="20"/>
                <w:lang w:val="en-IE"/>
              </w:rPr>
            </w:pPr>
            <w:ins w:id="5559"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0" w:author="Author"/>
                <w:sz w:val="20"/>
                <w:lang w:val="en-IE"/>
              </w:rPr>
            </w:pPr>
            <w:ins w:id="5561"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2" w:author="Author"/>
                <w:sz w:val="20"/>
                <w:lang w:val="en-IE"/>
              </w:rPr>
            </w:pPr>
            <w:ins w:id="5563"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4" w:author="Author"/>
                <w:sz w:val="20"/>
                <w:lang w:val="en-IE"/>
              </w:rPr>
            </w:pPr>
            <w:ins w:id="5565" w:author="Author">
              <w:r w:rsidRPr="00E73B40">
                <w:rPr>
                  <w:sz w:val="20"/>
                  <w:lang w:val="en-IE"/>
                </w:rPr>
                <w:t>-</w:t>
              </w:r>
            </w:ins>
          </w:p>
        </w:tc>
      </w:tr>
      <w:tr w:rsidR="00811623" w:rsidRPr="00E73B40" w14:paraId="28B4C569" w14:textId="77777777" w:rsidTr="00811623">
        <w:trPr>
          <w:ins w:id="556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67" w:author="Author"/>
                <w:sz w:val="20"/>
                <w:lang w:val="en-IE"/>
              </w:rPr>
            </w:pPr>
            <w:ins w:id="5568"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9" w:author="Author"/>
                <w:sz w:val="20"/>
                <w:lang w:val="en-IE"/>
              </w:rPr>
            </w:pPr>
            <w:ins w:id="5570"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1" w:author="Author"/>
                <w:sz w:val="20"/>
                <w:lang w:val="en-IE"/>
              </w:rPr>
            </w:pPr>
            <w:ins w:id="5572"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3" w:author="Author"/>
                <w:sz w:val="20"/>
                <w:lang w:val="en-IE"/>
              </w:rPr>
            </w:pPr>
            <w:ins w:id="5574"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5" w:author="Author"/>
                <w:sz w:val="20"/>
                <w:lang w:val="en-IE"/>
              </w:rPr>
            </w:pPr>
            <w:ins w:id="5576" w:author="Author">
              <w:r w:rsidRPr="00E73B40">
                <w:rPr>
                  <w:sz w:val="20"/>
                  <w:lang w:val="en-IE"/>
                </w:rPr>
                <w:t>-</w:t>
              </w:r>
            </w:ins>
          </w:p>
        </w:tc>
      </w:tr>
      <w:tr w:rsidR="00811623" w:rsidRPr="00E73B40" w14:paraId="5670130C" w14:textId="77777777" w:rsidTr="00811623">
        <w:trPr>
          <w:ins w:id="5577"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78" w:author="Author"/>
                <w:sz w:val="20"/>
                <w:lang w:val="en-IE"/>
              </w:rPr>
            </w:pPr>
            <w:ins w:id="5579"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0" w:author="Author"/>
                <w:sz w:val="20"/>
                <w:lang w:val="en-IE"/>
              </w:rPr>
            </w:pPr>
            <w:ins w:id="5581"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2" w:author="Author"/>
                <w:sz w:val="20"/>
                <w:lang w:val="en-IE"/>
              </w:rPr>
            </w:pPr>
            <w:ins w:id="5583"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4" w:author="Author"/>
                <w:sz w:val="20"/>
                <w:lang w:val="en-IE"/>
              </w:rPr>
            </w:pPr>
            <w:ins w:id="5585"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6" w:author="Author"/>
                <w:sz w:val="20"/>
                <w:lang w:val="en-IE"/>
              </w:rPr>
            </w:pPr>
            <w:ins w:id="5587" w:author="Author">
              <w:r w:rsidRPr="00E73B40">
                <w:rPr>
                  <w:sz w:val="20"/>
                  <w:lang w:val="en-IE"/>
                </w:rPr>
                <w:t>-</w:t>
              </w:r>
            </w:ins>
          </w:p>
        </w:tc>
      </w:tr>
      <w:tr w:rsidR="00B13417" w:rsidRPr="00E73B40" w14:paraId="1700A42C" w14:textId="77777777" w:rsidTr="00811623">
        <w:trPr>
          <w:ins w:id="5588"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89" w:author="Author"/>
                <w:sz w:val="20"/>
                <w:lang w:val="en-IE"/>
              </w:rPr>
            </w:pPr>
            <w:ins w:id="5590" w:author="Author">
              <w:r w:rsidRPr="00E73B40">
                <w:rPr>
                  <w:sz w:val="20"/>
                  <w:lang w:val="en-IE"/>
                </w:rPr>
                <w:t>Check Stock Area</w:t>
              </w:r>
            </w:ins>
          </w:p>
        </w:tc>
      </w:tr>
      <w:tr w:rsidR="00B13417" w:rsidRPr="00E73B40" w14:paraId="15D1DCC1" w14:textId="77777777" w:rsidTr="00811623">
        <w:trPr>
          <w:ins w:id="559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2" w:author="Author"/>
                <w:sz w:val="20"/>
                <w:lang w:val="en-IE"/>
              </w:rPr>
            </w:pPr>
            <w:ins w:id="5593"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4" w:author="Author"/>
                <w:sz w:val="20"/>
                <w:lang w:val="en-IE"/>
              </w:rPr>
            </w:pPr>
            <w:ins w:id="5595"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6" w:author="Author"/>
                <w:sz w:val="20"/>
                <w:lang w:val="en-IE"/>
              </w:rPr>
            </w:pPr>
            <w:ins w:id="5597"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8" w:author="Author"/>
                <w:sz w:val="20"/>
                <w:lang w:val="en-IE"/>
              </w:rPr>
            </w:pPr>
            <w:ins w:id="5599"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0" w:author="Author"/>
                <w:sz w:val="20"/>
                <w:lang w:val="en-IE"/>
              </w:rPr>
            </w:pPr>
            <w:ins w:id="5601" w:author="Author">
              <w:r w:rsidRPr="00E73B40">
                <w:rPr>
                  <w:sz w:val="20"/>
                  <w:lang w:val="en-IE"/>
                </w:rPr>
                <w:t>No</w:t>
              </w:r>
            </w:ins>
          </w:p>
        </w:tc>
      </w:tr>
      <w:tr w:rsidR="00BD0DF2" w:rsidRPr="00E73B40" w14:paraId="2C325B34" w14:textId="77777777" w:rsidTr="00811623">
        <w:trPr>
          <w:ins w:id="560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3" w:author="Author"/>
                <w:sz w:val="20"/>
                <w:lang w:val="en-IE"/>
              </w:rPr>
            </w:pPr>
            <w:ins w:id="5604"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5" w:author="Author"/>
                <w:sz w:val="20"/>
                <w:lang w:val="en-IE"/>
              </w:rPr>
            </w:pPr>
            <w:ins w:id="5606"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7" w:author="Author"/>
                <w:sz w:val="20"/>
                <w:lang w:val="en-IE"/>
              </w:rPr>
            </w:pPr>
            <w:ins w:id="5608"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9" w:author="Author"/>
                <w:sz w:val="20"/>
                <w:lang w:val="en-IE"/>
              </w:rPr>
            </w:pPr>
            <w:ins w:id="5610"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1" w:author="Author"/>
                <w:sz w:val="20"/>
                <w:lang w:val="en-IE"/>
              </w:rPr>
            </w:pPr>
            <w:ins w:id="5612" w:author="Author">
              <w:r>
                <w:rPr>
                  <w:sz w:val="20"/>
                  <w:lang w:val="en-IE"/>
                </w:rPr>
                <w:t>Yes, if visible</w:t>
              </w:r>
            </w:ins>
          </w:p>
        </w:tc>
      </w:tr>
      <w:tr w:rsidR="00BD0DF2" w:rsidRPr="00E73B40" w14:paraId="774D795A" w14:textId="77777777" w:rsidTr="00811623">
        <w:trPr>
          <w:ins w:id="561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14" w:author="Author"/>
                <w:sz w:val="20"/>
                <w:lang w:val="en-IE"/>
              </w:rPr>
            </w:pPr>
            <w:ins w:id="5615"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6" w:author="Author"/>
                <w:sz w:val="20"/>
                <w:lang w:val="en-IE"/>
              </w:rPr>
            </w:pPr>
            <w:ins w:id="5617"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8" w:author="Author"/>
                <w:sz w:val="20"/>
                <w:lang w:val="en-IE"/>
              </w:rPr>
            </w:pPr>
            <w:ins w:id="5619"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0" w:author="Author"/>
                <w:sz w:val="20"/>
                <w:lang w:val="en-IE"/>
              </w:rPr>
            </w:pPr>
            <w:ins w:id="5621"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2" w:author="Author"/>
                <w:sz w:val="20"/>
                <w:lang w:val="en-IE"/>
              </w:rPr>
            </w:pPr>
            <w:ins w:id="5623" w:author="Author">
              <w:r>
                <w:rPr>
                  <w:sz w:val="20"/>
                  <w:lang w:val="en-IE"/>
                </w:rPr>
                <w:t>Yes, if visible</w:t>
              </w:r>
            </w:ins>
          </w:p>
        </w:tc>
      </w:tr>
      <w:tr w:rsidR="00811623" w:rsidRPr="00E73B40" w14:paraId="4C019A52" w14:textId="77777777" w:rsidTr="00811623">
        <w:trPr>
          <w:ins w:id="562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25" w:author="Author"/>
                <w:sz w:val="20"/>
                <w:lang w:val="en-IE"/>
              </w:rPr>
            </w:pPr>
            <w:ins w:id="5626"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7" w:author="Author"/>
                <w:sz w:val="20"/>
                <w:lang w:val="en-IE"/>
              </w:rPr>
            </w:pPr>
            <w:ins w:id="5628"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9" w:author="Author"/>
                <w:sz w:val="20"/>
                <w:lang w:val="en-IE"/>
              </w:rPr>
            </w:pPr>
            <w:ins w:id="5630"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1" w:author="Author"/>
                <w:sz w:val="20"/>
                <w:lang w:val="en-IE"/>
              </w:rPr>
            </w:pPr>
            <w:ins w:id="5632"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3" w:author="Author"/>
                <w:sz w:val="20"/>
                <w:lang w:val="en-IE"/>
              </w:rPr>
            </w:pPr>
            <w:ins w:id="5634" w:author="Author">
              <w:r w:rsidRPr="00E73B40">
                <w:rPr>
                  <w:sz w:val="20"/>
                  <w:lang w:val="en-IE"/>
                </w:rPr>
                <w:t>-</w:t>
              </w:r>
            </w:ins>
          </w:p>
        </w:tc>
      </w:tr>
      <w:tr w:rsidR="00897846" w:rsidRPr="00E73B40" w14:paraId="7C3E8D6C" w14:textId="77777777" w:rsidTr="00811623">
        <w:trPr>
          <w:ins w:id="563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36" w:author="Author"/>
                <w:sz w:val="20"/>
                <w:lang w:val="en-IE"/>
              </w:rPr>
            </w:pPr>
            <w:ins w:id="5637"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8" w:author="Author"/>
                <w:sz w:val="20"/>
                <w:lang w:val="en-IE"/>
              </w:rPr>
            </w:pPr>
            <w:ins w:id="5639"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0" w:author="Author"/>
                <w:sz w:val="20"/>
                <w:lang w:val="en-IE"/>
              </w:rPr>
            </w:pPr>
            <w:ins w:id="5641"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2" w:author="Author"/>
                <w:sz w:val="20"/>
                <w:lang w:val="en-IE"/>
              </w:rPr>
            </w:pPr>
            <w:ins w:id="5643"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4" w:author="Author"/>
                <w:sz w:val="20"/>
                <w:lang w:val="en-IE"/>
              </w:rPr>
            </w:pPr>
            <w:ins w:id="5645" w:author="Author">
              <w:r>
                <w:rPr>
                  <w:sz w:val="20"/>
                  <w:lang w:val="en-IE"/>
                </w:rPr>
                <w:t>Yes</w:t>
              </w:r>
            </w:ins>
          </w:p>
        </w:tc>
      </w:tr>
      <w:tr w:rsidR="00811623" w:rsidRPr="00E73B40" w14:paraId="15123A1F" w14:textId="77777777" w:rsidTr="00811623">
        <w:trPr>
          <w:ins w:id="5646"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47" w:author="Author"/>
                <w:sz w:val="20"/>
                <w:lang w:val="en-IE"/>
              </w:rPr>
            </w:pPr>
            <w:ins w:id="5648"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9" w:author="Author"/>
                <w:sz w:val="20"/>
                <w:lang w:val="en-IE"/>
              </w:rPr>
            </w:pPr>
            <w:ins w:id="5650"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1" w:author="Author"/>
                <w:sz w:val="20"/>
                <w:lang w:val="en-IE"/>
              </w:rPr>
            </w:pPr>
            <w:ins w:id="5652"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3" w:author="Author"/>
                <w:sz w:val="20"/>
                <w:lang w:val="en-IE"/>
              </w:rPr>
            </w:pPr>
            <w:ins w:id="5654"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5" w:author="Author"/>
                <w:sz w:val="20"/>
                <w:lang w:val="en-IE"/>
              </w:rPr>
            </w:pPr>
            <w:ins w:id="5656"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57" w:author="Author"/>
          <w:lang w:val="en-IE"/>
        </w:rPr>
      </w:pPr>
      <w:del w:id="5658" w:author="Author">
        <w:r w:rsidRPr="00E73B40" w:rsidDel="00824F4F">
          <w:rPr>
            <w:lang w:val="en-IE"/>
          </w:rPr>
          <w:delText>Check NBA</w:delText>
        </w:r>
      </w:del>
    </w:p>
    <w:p w14:paraId="6316FD43" w14:textId="1DCD83B4" w:rsidR="00686402" w:rsidDel="00824F4F" w:rsidRDefault="00385C4C" w:rsidP="00686402">
      <w:pPr>
        <w:rPr>
          <w:ins w:id="5659" w:author="Author"/>
          <w:del w:id="5660" w:author="Author"/>
          <w:lang w:val="en-IE"/>
        </w:rPr>
      </w:pPr>
      <w:ins w:id="5661" w:author="Author">
        <w:del w:id="5662" w:author="Author">
          <w:r w:rsidDel="00824F4F">
            <w:rPr>
              <w:noProof/>
              <w:lang w:val="pt-PT" w:eastAsia="pt-PT"/>
            </w:rPr>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3" w:author="Author"/>
          <w:del w:id="566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65" w:author="Author"/>
                <w:del w:id="5666" w:author="Author"/>
                <w:lang w:val="en-IE"/>
              </w:rPr>
            </w:pPr>
            <w:ins w:id="5667" w:author="Author">
              <w:del w:id="5668" w:author="Author">
                <w:r w:rsidRPr="00E73B40" w:rsidDel="00824F4F">
                  <w:rPr>
                    <w:lang w:val="en-IE"/>
                  </w:rPr>
                  <w:delText>Screen Description</w:delText>
                </w:r>
              </w:del>
            </w:ins>
          </w:p>
        </w:tc>
      </w:tr>
      <w:tr w:rsidR="00DD4533" w:rsidRPr="00E73B40" w:rsidDel="00824F4F" w14:paraId="644C450E" w14:textId="2D686075" w:rsidTr="005530AD">
        <w:trPr>
          <w:ins w:id="5669" w:author="Author"/>
          <w:del w:id="567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71" w:author="Author"/>
                <w:del w:id="5672" w:author="Author"/>
                <w:lang w:val="en-IE"/>
              </w:rPr>
            </w:pPr>
            <w:ins w:id="5673" w:author="Author">
              <w:del w:id="5674"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5" w:author="Author"/>
                <w:del w:id="5676" w:author="Author"/>
                <w:sz w:val="20"/>
                <w:lang w:val="en-IE"/>
              </w:rPr>
            </w:pPr>
            <w:ins w:id="5677" w:author="Author">
              <w:del w:id="5678"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9" w:author="Author"/>
                <w:del w:id="5680" w:author="Author"/>
                <w:sz w:val="20"/>
                <w:lang w:val="en-IE"/>
              </w:rPr>
            </w:pPr>
            <w:ins w:id="5681" w:author="Author">
              <w:del w:id="5682" w:author="Author">
                <w:r w:rsidDel="00824F4F">
                  <w:rPr>
                    <w:sz w:val="20"/>
                    <w:lang w:val="en-IE"/>
                  </w:rPr>
                  <w:delText>Check NBA</w:delText>
                </w:r>
              </w:del>
            </w:ins>
          </w:p>
        </w:tc>
      </w:tr>
    </w:tbl>
    <w:p w14:paraId="7B8C7299" w14:textId="184930AA" w:rsidR="00DD4533" w:rsidRPr="00E73B40" w:rsidDel="00824F4F" w:rsidRDefault="00DD4533" w:rsidP="00686402">
      <w:pPr>
        <w:rPr>
          <w:del w:id="568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8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85" w:author="Author"/>
                <w:lang w:val="en-IE"/>
              </w:rPr>
            </w:pPr>
            <w:del w:id="5686" w:author="Author">
              <w:r w:rsidRPr="00E73B40" w:rsidDel="00824F4F">
                <w:rPr>
                  <w:lang w:val="en-IE"/>
                </w:rPr>
                <w:delText xml:space="preserve">Field Description </w:delText>
              </w:r>
            </w:del>
          </w:p>
        </w:tc>
      </w:tr>
      <w:tr w:rsidR="00686402" w:rsidRPr="00E73B40" w:rsidDel="00824F4F" w14:paraId="35DF5091" w14:textId="2E6F7973" w:rsidTr="00686402">
        <w:trPr>
          <w:del w:id="568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88" w:author="Author"/>
                <w:b w:val="0"/>
                <w:lang w:val="en-IE"/>
              </w:rPr>
            </w:pPr>
            <w:del w:id="5689"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0" w:author="Author"/>
                <w:b/>
                <w:lang w:val="en-IE"/>
              </w:rPr>
            </w:pPr>
            <w:del w:id="5691"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2" w:author="Author"/>
                <w:b/>
                <w:lang w:val="en-IE"/>
              </w:rPr>
            </w:pPr>
            <w:del w:id="5693"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4" w:author="Author"/>
                <w:b/>
                <w:lang w:val="en-IE"/>
              </w:rPr>
            </w:pPr>
            <w:del w:id="5695"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6" w:author="Author"/>
                <w:b/>
                <w:lang w:val="en-IE"/>
              </w:rPr>
            </w:pPr>
            <w:del w:id="5697" w:author="Author">
              <w:r w:rsidRPr="00E73B40" w:rsidDel="00824F4F">
                <w:rPr>
                  <w:b/>
                  <w:lang w:val="en-IE"/>
                </w:rPr>
                <w:delText>Mandatory</w:delText>
              </w:r>
            </w:del>
          </w:p>
        </w:tc>
      </w:tr>
      <w:tr w:rsidR="00686402" w:rsidRPr="00E73B40" w:rsidDel="00824F4F" w14:paraId="6AECD7B1" w14:textId="25427012" w:rsidTr="00686402">
        <w:trPr>
          <w:del w:id="56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699" w:author="Author"/>
                <w:sz w:val="20"/>
                <w:lang w:val="en-IE"/>
              </w:rPr>
            </w:pPr>
            <w:del w:id="5700"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1" w:author="Author"/>
                <w:sz w:val="20"/>
                <w:lang w:val="en-IE"/>
              </w:rPr>
            </w:pPr>
            <w:del w:id="5702"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3" w:author="Author"/>
                <w:sz w:val="20"/>
                <w:lang w:val="en-IE"/>
              </w:rPr>
            </w:pPr>
            <w:del w:id="5704"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5" w:author="Author"/>
                <w:sz w:val="20"/>
                <w:lang w:val="en-IE"/>
              </w:rPr>
            </w:pPr>
            <w:del w:id="5706"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7" w:author="Author"/>
                <w:sz w:val="20"/>
                <w:lang w:val="en-IE"/>
              </w:rPr>
            </w:pPr>
            <w:del w:id="5708" w:author="Author">
              <w:r w:rsidRPr="00E73B40" w:rsidDel="00824F4F">
                <w:rPr>
                  <w:sz w:val="20"/>
                  <w:lang w:val="en-IE"/>
                </w:rPr>
                <w:delText>-</w:delText>
              </w:r>
            </w:del>
          </w:p>
        </w:tc>
      </w:tr>
      <w:tr w:rsidR="00686402" w:rsidRPr="00E73B40" w:rsidDel="00824F4F" w14:paraId="75CC2D78" w14:textId="446694CF" w:rsidTr="00686402">
        <w:trPr>
          <w:del w:id="57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10" w:author="Author"/>
                <w:sz w:val="20"/>
                <w:lang w:val="en-IE"/>
              </w:rPr>
            </w:pPr>
            <w:del w:id="5711"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2" w:author="Author"/>
                <w:sz w:val="20"/>
                <w:lang w:val="en-IE"/>
              </w:rPr>
            </w:pPr>
            <w:del w:id="5713"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4" w:author="Author"/>
                <w:sz w:val="20"/>
                <w:lang w:val="en-IE"/>
              </w:rPr>
            </w:pPr>
            <w:del w:id="5715"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6" w:author="Author"/>
                <w:sz w:val="20"/>
                <w:lang w:val="en-IE"/>
              </w:rPr>
            </w:pPr>
            <w:del w:id="5717"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8" w:author="Author"/>
                <w:sz w:val="20"/>
                <w:lang w:val="en-IE"/>
              </w:rPr>
            </w:pPr>
            <w:del w:id="5719" w:author="Author">
              <w:r w:rsidRPr="00E73B40" w:rsidDel="00824F4F">
                <w:rPr>
                  <w:sz w:val="20"/>
                  <w:lang w:val="en-IE"/>
                </w:rPr>
                <w:delText>-</w:delText>
              </w:r>
            </w:del>
          </w:p>
        </w:tc>
      </w:tr>
      <w:tr w:rsidR="00686402" w:rsidRPr="00E73B40" w:rsidDel="00824F4F" w14:paraId="37B5E647" w14:textId="0D06347D" w:rsidTr="00686402">
        <w:trPr>
          <w:del w:id="57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21" w:author="Author"/>
                <w:sz w:val="20"/>
                <w:lang w:val="en-IE"/>
              </w:rPr>
            </w:pPr>
            <w:del w:id="5722"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3" w:author="Author"/>
                <w:sz w:val="20"/>
                <w:lang w:val="en-IE"/>
              </w:rPr>
            </w:pPr>
            <w:del w:id="5724"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5" w:author="Author"/>
                <w:sz w:val="20"/>
                <w:lang w:val="en-IE"/>
              </w:rPr>
            </w:pPr>
            <w:del w:id="5726" w:author="Author">
              <w:r w:rsidRPr="00E73B40" w:rsidDel="00824F4F">
                <w:rPr>
                  <w:sz w:val="20"/>
                  <w:lang w:val="en-IE"/>
                </w:rPr>
                <w:delText>Represents the target of the offer. For example; Mobile Phone, TV, Fixed Voice</w:delText>
              </w:r>
            </w:del>
            <w:ins w:id="5727" w:author="Author">
              <w:del w:id="5728" w:author="Author">
                <w:r w:rsidR="001A54CA" w:rsidDel="00824F4F">
                  <w:rPr>
                    <w:sz w:val="20"/>
                    <w:lang w:val="en-IE"/>
                  </w:rPr>
                  <w:delText>Landline</w:delText>
                </w:r>
              </w:del>
            </w:ins>
            <w:del w:id="5729"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0" w:author="Author"/>
                <w:sz w:val="20"/>
                <w:lang w:val="en-IE"/>
              </w:rPr>
            </w:pPr>
            <w:del w:id="5731"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2" w:author="Author"/>
                <w:sz w:val="20"/>
                <w:lang w:val="en-IE"/>
              </w:rPr>
            </w:pPr>
            <w:del w:id="5733" w:author="Author">
              <w:r w:rsidRPr="00E73B40" w:rsidDel="00824F4F">
                <w:rPr>
                  <w:sz w:val="20"/>
                  <w:lang w:val="en-IE"/>
                </w:rPr>
                <w:delText>-</w:delText>
              </w:r>
            </w:del>
          </w:p>
        </w:tc>
      </w:tr>
      <w:tr w:rsidR="00686402" w:rsidRPr="00E73B40" w:rsidDel="00824F4F" w14:paraId="1C8EB892" w14:textId="622D303B" w:rsidTr="00686402">
        <w:trPr>
          <w:del w:id="573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35" w:author="Author"/>
                <w:sz w:val="20"/>
                <w:lang w:val="en-IE"/>
              </w:rPr>
            </w:pPr>
            <w:del w:id="5736" w:author="Author">
              <w:r w:rsidRPr="00E73B40" w:rsidDel="00824F4F">
                <w:rPr>
                  <w:sz w:val="20"/>
                  <w:lang w:val="en-IE"/>
                </w:rPr>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7" w:author="Author"/>
                <w:sz w:val="20"/>
                <w:lang w:val="en-IE"/>
              </w:rPr>
            </w:pPr>
            <w:del w:id="5738"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9" w:author="Author"/>
                <w:sz w:val="20"/>
                <w:lang w:val="en-IE"/>
              </w:rPr>
            </w:pPr>
            <w:del w:id="5740"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1" w:author="Author"/>
                <w:sz w:val="20"/>
                <w:lang w:val="en-IE"/>
              </w:rPr>
            </w:pPr>
            <w:del w:id="5742"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3" w:author="Author"/>
                <w:sz w:val="20"/>
                <w:lang w:val="en-IE"/>
              </w:rPr>
            </w:pPr>
            <w:del w:id="5744" w:author="Author">
              <w:r w:rsidRPr="00E73B40" w:rsidDel="00824F4F">
                <w:rPr>
                  <w:sz w:val="20"/>
                  <w:lang w:val="en-IE"/>
                </w:rPr>
                <w:delText>-</w:delText>
              </w:r>
            </w:del>
          </w:p>
        </w:tc>
      </w:tr>
      <w:tr w:rsidR="00686402" w:rsidRPr="00E73B40" w:rsidDel="00824F4F" w14:paraId="48F07501" w14:textId="1A1B0333" w:rsidTr="00686402">
        <w:trPr>
          <w:del w:id="574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46" w:author="Author"/>
                <w:sz w:val="20"/>
                <w:lang w:val="en-IE"/>
              </w:rPr>
            </w:pPr>
            <w:del w:id="5747"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8" w:author="Author"/>
                <w:sz w:val="20"/>
                <w:lang w:val="en-IE"/>
              </w:rPr>
            </w:pPr>
            <w:del w:id="5749"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0" w:author="Author"/>
                <w:sz w:val="20"/>
                <w:lang w:val="en-IE"/>
              </w:rPr>
            </w:pPr>
            <w:del w:id="5751"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2" w:author="Author"/>
                <w:sz w:val="20"/>
                <w:lang w:val="en-IE"/>
              </w:rPr>
            </w:pPr>
            <w:del w:id="5753"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4" w:author="Author"/>
                <w:sz w:val="20"/>
                <w:lang w:val="en-IE"/>
              </w:rPr>
            </w:pPr>
            <w:del w:id="5755" w:author="Author">
              <w:r w:rsidRPr="00E73B40" w:rsidDel="00824F4F">
                <w:rPr>
                  <w:sz w:val="20"/>
                  <w:lang w:val="en-IE"/>
                </w:rPr>
                <w:delText>-</w:delText>
              </w:r>
            </w:del>
          </w:p>
        </w:tc>
      </w:tr>
      <w:tr w:rsidR="00686402" w:rsidRPr="00E73B40" w:rsidDel="00824F4F" w14:paraId="47972CF7" w14:textId="66978F01" w:rsidTr="00686402">
        <w:trPr>
          <w:del w:id="575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57" w:author="Author"/>
                <w:sz w:val="20"/>
                <w:lang w:val="en-IE"/>
              </w:rPr>
            </w:pPr>
            <w:del w:id="5758"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9" w:author="Author"/>
                <w:sz w:val="20"/>
                <w:lang w:val="en-IE"/>
              </w:rPr>
            </w:pPr>
            <w:del w:id="5760"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1" w:author="Author"/>
                <w:sz w:val="20"/>
                <w:lang w:val="en-IE"/>
              </w:rPr>
            </w:pPr>
            <w:del w:id="5762"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3" w:author="Author"/>
                <w:sz w:val="20"/>
                <w:lang w:val="en-IE"/>
              </w:rPr>
            </w:pPr>
            <w:del w:id="5764"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5" w:author="Author"/>
                <w:sz w:val="20"/>
                <w:lang w:val="en-IE"/>
              </w:rPr>
            </w:pPr>
            <w:del w:id="5766" w:author="Author">
              <w:r w:rsidRPr="00E73B40" w:rsidDel="00824F4F">
                <w:rPr>
                  <w:sz w:val="20"/>
                  <w:lang w:val="en-IE"/>
                </w:rPr>
                <w:delText>-</w:delText>
              </w:r>
            </w:del>
          </w:p>
        </w:tc>
      </w:tr>
      <w:tr w:rsidR="00EE535E" w:rsidRPr="00E73B40" w:rsidDel="00824F4F" w14:paraId="6A289538" w14:textId="7EEF457C" w:rsidTr="00012766">
        <w:trPr>
          <w:del w:id="57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68" w:author="Author"/>
                <w:sz w:val="20"/>
                <w:lang w:val="en-IE"/>
              </w:rPr>
            </w:pPr>
            <w:del w:id="5769"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0" w:author="Author"/>
                <w:sz w:val="20"/>
                <w:lang w:val="en-IE"/>
              </w:rPr>
            </w:pPr>
            <w:del w:id="5771"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2" w:author="Author"/>
                <w:sz w:val="20"/>
                <w:lang w:val="en-IE"/>
              </w:rPr>
            </w:pPr>
            <w:del w:id="5773"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4" w:author="Author"/>
                <w:sz w:val="20"/>
                <w:lang w:val="en-IE"/>
              </w:rPr>
            </w:pPr>
            <w:del w:id="5775"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6" w:author="Author"/>
                <w:sz w:val="20"/>
                <w:lang w:val="en-IE"/>
              </w:rPr>
            </w:pPr>
            <w:del w:id="5777" w:author="Author">
              <w:r w:rsidRPr="00E73B40" w:rsidDel="00824F4F">
                <w:rPr>
                  <w:sz w:val="20"/>
                  <w:lang w:val="en-IE"/>
                </w:rPr>
                <w:delText>-</w:delText>
              </w:r>
            </w:del>
          </w:p>
        </w:tc>
      </w:tr>
      <w:tr w:rsidR="00686402" w:rsidRPr="00E73B40" w:rsidDel="00824F4F" w14:paraId="2E9B08B2" w14:textId="473CAD16" w:rsidTr="00686402">
        <w:trPr>
          <w:del w:id="57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79" w:author="Author"/>
                <w:sz w:val="20"/>
                <w:lang w:val="en-IE"/>
              </w:rPr>
            </w:pPr>
            <w:del w:id="5780"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1" w:author="Author"/>
                <w:sz w:val="20"/>
                <w:lang w:val="en-IE"/>
              </w:rPr>
            </w:pPr>
            <w:del w:id="5782"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3" w:author="Author"/>
                <w:sz w:val="20"/>
                <w:lang w:val="en-IE"/>
              </w:rPr>
            </w:pPr>
            <w:del w:id="5784"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5" w:author="Author"/>
                <w:sz w:val="20"/>
                <w:lang w:val="en-IE"/>
              </w:rPr>
            </w:pPr>
            <w:del w:id="5786"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7" w:author="Author"/>
                <w:sz w:val="20"/>
                <w:lang w:val="en-IE"/>
              </w:rPr>
            </w:pPr>
            <w:del w:id="5788" w:author="Author">
              <w:r w:rsidRPr="00E73B40" w:rsidDel="00824F4F">
                <w:rPr>
                  <w:sz w:val="20"/>
                  <w:lang w:val="en-IE"/>
                </w:rPr>
                <w:delText>-</w:delText>
              </w:r>
            </w:del>
          </w:p>
        </w:tc>
      </w:tr>
      <w:tr w:rsidR="00686402" w:rsidRPr="00E73B40" w:rsidDel="00824F4F" w14:paraId="5DABEDD8" w14:textId="1AFED474" w:rsidTr="00686402">
        <w:trPr>
          <w:del w:id="578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90" w:author="Author"/>
                <w:sz w:val="20"/>
                <w:lang w:val="en-IE"/>
              </w:rPr>
            </w:pPr>
            <w:del w:id="5791"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2" w:author="Author"/>
                <w:sz w:val="20"/>
                <w:lang w:val="en-IE"/>
              </w:rPr>
            </w:pPr>
            <w:del w:id="5793"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4" w:author="Author"/>
                <w:sz w:val="20"/>
                <w:lang w:val="en-IE"/>
              </w:rPr>
            </w:pPr>
            <w:del w:id="5795"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6" w:author="Author"/>
                <w:sz w:val="20"/>
                <w:lang w:val="en-IE"/>
              </w:rPr>
            </w:pPr>
            <w:del w:id="5797"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8" w:author="Author"/>
                <w:sz w:val="20"/>
                <w:lang w:val="en-IE"/>
              </w:rPr>
            </w:pPr>
            <w:del w:id="5799"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80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801" w:author="Author"/>
                <w:sz w:val="20"/>
                <w:lang w:val="en-IE"/>
              </w:rPr>
            </w:pPr>
            <w:del w:id="5802"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3" w:author="Author"/>
                <w:sz w:val="20"/>
                <w:lang w:val="en-IE"/>
              </w:rPr>
            </w:pPr>
            <w:del w:id="5804"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5" w:author="Author"/>
                <w:sz w:val="20"/>
                <w:lang w:val="en-IE"/>
              </w:rPr>
            </w:pPr>
            <w:del w:id="5806"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7" w:author="Author"/>
                <w:sz w:val="20"/>
                <w:lang w:val="en-IE"/>
              </w:rPr>
            </w:pPr>
            <w:del w:id="5808"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9" w:author="Author"/>
                <w:sz w:val="20"/>
                <w:lang w:val="en-IE"/>
              </w:rPr>
            </w:pPr>
            <w:del w:id="5810" w:author="Author">
              <w:r w:rsidRPr="00E73B40" w:rsidDel="00824F4F">
                <w:rPr>
                  <w:sz w:val="20"/>
                  <w:lang w:val="en-IE"/>
                </w:rPr>
                <w:delText>-</w:delText>
              </w:r>
            </w:del>
          </w:p>
        </w:tc>
      </w:tr>
      <w:tr w:rsidR="00EE535E" w:rsidRPr="00E73B40" w:rsidDel="00824F4F" w14:paraId="1255B0DE" w14:textId="2B9DDEF5" w:rsidTr="00012766">
        <w:trPr>
          <w:del w:id="58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2" w:author="Author"/>
                <w:sz w:val="20"/>
                <w:lang w:val="en-IE"/>
              </w:rPr>
            </w:pPr>
            <w:del w:id="5813"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4" w:author="Author"/>
                <w:sz w:val="20"/>
                <w:lang w:val="en-IE"/>
              </w:rPr>
            </w:pPr>
            <w:del w:id="5815"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6" w:author="Author"/>
                <w:sz w:val="20"/>
                <w:lang w:val="en-IE"/>
              </w:rPr>
            </w:pPr>
            <w:del w:id="5817"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8" w:author="Author"/>
                <w:sz w:val="20"/>
                <w:lang w:val="en-IE"/>
              </w:rPr>
            </w:pPr>
            <w:del w:id="5819"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0" w:author="Author"/>
                <w:sz w:val="20"/>
                <w:lang w:val="en-IE"/>
              </w:rPr>
            </w:pPr>
            <w:del w:id="5821" w:author="Author">
              <w:r w:rsidRPr="00E73B40" w:rsidDel="00824F4F">
                <w:rPr>
                  <w:sz w:val="20"/>
                  <w:lang w:val="en-IE"/>
                </w:rPr>
                <w:delText>-</w:delText>
              </w:r>
            </w:del>
          </w:p>
        </w:tc>
      </w:tr>
    </w:tbl>
    <w:p w14:paraId="717D922B" w14:textId="627F321F" w:rsidR="00686402" w:rsidRPr="00E73B40" w:rsidDel="00824F4F" w:rsidRDefault="00686402" w:rsidP="00686402">
      <w:pPr>
        <w:rPr>
          <w:del w:id="5822" w:author="Author"/>
          <w:lang w:val="en-IE"/>
        </w:rPr>
      </w:pPr>
    </w:p>
    <w:p w14:paraId="21B117E6" w14:textId="44B2B64A" w:rsidR="00C26E56" w:rsidRPr="00E73B40" w:rsidDel="00824F4F" w:rsidRDefault="00C26E56">
      <w:pPr>
        <w:rPr>
          <w:del w:id="5823"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lastRenderedPageBreak/>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25" w:author="Author"/>
                <w:sz w:val="20"/>
                <w:lang w:val="en-IE"/>
              </w:rPr>
            </w:pPr>
            <w:del w:id="5826"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7" w:author="Author"/>
                <w:sz w:val="20"/>
                <w:lang w:val="en-IE"/>
              </w:rPr>
            </w:pPr>
            <w:del w:id="5828"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9" w:author="Author"/>
                <w:sz w:val="20"/>
                <w:lang w:val="en-IE"/>
              </w:rPr>
            </w:pPr>
            <w:del w:id="5830"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1" w:author="Author"/>
                <w:sz w:val="20"/>
                <w:lang w:val="en-IE"/>
              </w:rPr>
            </w:pPr>
            <w:del w:id="5832"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3" w:author="Author"/>
                <w:sz w:val="20"/>
                <w:lang w:val="en-IE"/>
              </w:rPr>
            </w:pPr>
            <w:del w:id="5834" w:author="Author">
              <w:r w:rsidRPr="00E73B40" w:rsidDel="00A36B77">
                <w:rPr>
                  <w:sz w:val="20"/>
                  <w:lang w:val="en-IE"/>
                </w:rPr>
                <w:delText>-</w:delText>
              </w:r>
            </w:del>
          </w:p>
        </w:tc>
      </w:tr>
      <w:tr w:rsidR="00C11E52" w:rsidRPr="00E73B40" w:rsidDel="00A36B77" w14:paraId="6B50A66D" w14:textId="2FC8655B" w:rsidTr="00073602">
        <w:trPr>
          <w:del w:id="58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36" w:author="Author"/>
                <w:sz w:val="20"/>
                <w:lang w:val="en-IE"/>
              </w:rPr>
            </w:pPr>
            <w:del w:id="5837"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8" w:author="Author"/>
                <w:sz w:val="20"/>
                <w:lang w:val="en-IE"/>
              </w:rPr>
            </w:pPr>
            <w:del w:id="5839"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0" w:author="Author"/>
                <w:sz w:val="20"/>
                <w:lang w:val="en-IE"/>
              </w:rPr>
            </w:pPr>
            <w:del w:id="5841"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2" w:author="Author"/>
                <w:sz w:val="20"/>
                <w:lang w:val="en-IE"/>
              </w:rPr>
            </w:pPr>
            <w:del w:id="5843"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4" w:author="Author"/>
                <w:sz w:val="20"/>
                <w:lang w:val="en-IE"/>
              </w:rPr>
            </w:pPr>
            <w:del w:id="5845"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46" w:author="Author"/>
                <w:del w:id="5847" w:author="Author"/>
                <w:sz w:val="20"/>
                <w:lang w:val="en-IE"/>
              </w:rPr>
            </w:pPr>
            <w:del w:id="5848" w:author="Author">
              <w:r w:rsidRPr="00E73B40" w:rsidDel="00A36B77">
                <w:rPr>
                  <w:sz w:val="20"/>
                  <w:lang w:val="en-IE"/>
                </w:rPr>
                <w:delText>If any change</w:delText>
              </w:r>
            </w:del>
            <w:ins w:id="5849" w:author="Author">
              <w:del w:id="5850" w:author="Author">
                <w:r w:rsidR="00621FE8" w:rsidDel="00A36B77">
                  <w:rPr>
                    <w:sz w:val="20"/>
                    <w:lang w:val="en-IE"/>
                  </w:rPr>
                  <w:delText>s</w:delText>
                </w:r>
              </w:del>
            </w:ins>
            <w:del w:id="5851"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2" w:author="Author"/>
                <w:sz w:val="20"/>
                <w:lang w:val="en-IE"/>
              </w:rPr>
            </w:pPr>
            <w:ins w:id="5853" w:author="Author">
              <w:del w:id="5854"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5" w:author="Author"/>
                <w:sz w:val="20"/>
                <w:lang w:val="en-IE"/>
              </w:rPr>
            </w:pPr>
            <w:del w:id="5856"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7" w:author="Author"/>
                <w:sz w:val="20"/>
                <w:lang w:val="en-IE"/>
              </w:rPr>
            </w:pPr>
            <w:del w:id="5858" w:author="Author">
              <w:r w:rsidRPr="00E73B40" w:rsidDel="00A36B77">
                <w:rPr>
                  <w:sz w:val="20"/>
                  <w:lang w:val="en-IE"/>
                </w:rPr>
                <w:delText>-</w:delText>
              </w:r>
            </w:del>
          </w:p>
        </w:tc>
      </w:tr>
      <w:tr w:rsidR="00A36B77" w:rsidRPr="00E73B40" w14:paraId="0E4EF98D" w14:textId="77777777" w:rsidTr="00073602">
        <w:trPr>
          <w:ins w:id="585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60" w:author="Author"/>
                <w:sz w:val="20"/>
                <w:lang w:val="en-IE"/>
              </w:rPr>
            </w:pPr>
            <w:ins w:id="5861"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2" w:author="Author"/>
                <w:sz w:val="20"/>
                <w:lang w:val="en-IE"/>
              </w:rPr>
            </w:pPr>
            <w:ins w:id="5863"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4" w:author="Author"/>
                <w:sz w:val="20"/>
                <w:lang w:val="en-IE"/>
              </w:rPr>
            </w:pPr>
            <w:ins w:id="5865"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6" w:author="Author"/>
                <w:sz w:val="20"/>
                <w:lang w:val="en-IE"/>
              </w:rPr>
            </w:pPr>
            <w:ins w:id="5867"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8" w:author="Author"/>
                <w:sz w:val="20"/>
                <w:lang w:val="en-IE"/>
              </w:rPr>
            </w:pPr>
            <w:ins w:id="5869"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70"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2" w:author="Author"/>
                <w:sz w:val="20"/>
                <w:lang w:val="en-IE"/>
              </w:rPr>
            </w:pPr>
            <w:del w:id="5873"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4" w:author="Author"/>
                <w:sz w:val="20"/>
                <w:lang w:val="en-IE"/>
              </w:rPr>
            </w:pPr>
            <w:del w:id="5875"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6" w:author="Author"/>
                <w:sz w:val="20"/>
                <w:lang w:val="en-IE"/>
              </w:rPr>
            </w:pPr>
            <w:del w:id="5877"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8" w:author="Author"/>
                <w:sz w:val="20"/>
                <w:lang w:val="en-IE"/>
              </w:rPr>
            </w:pPr>
            <w:del w:id="5879"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0" w:author="Author"/>
                <w:sz w:val="20"/>
                <w:lang w:val="en-IE"/>
              </w:rPr>
            </w:pPr>
            <w:del w:id="5881"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2" w:author="Author"/>
                <w:sz w:val="20"/>
                <w:lang w:val="en-IE"/>
              </w:rPr>
            </w:pPr>
            <w:del w:id="5883"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84"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lastRenderedPageBreak/>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85" w:author="Author">
              <w:r w:rsidRPr="00E73B40" w:rsidDel="001A54CA">
                <w:rPr>
                  <w:sz w:val="20"/>
                  <w:lang w:val="en-IE"/>
                </w:rPr>
                <w:delText>Fixed voice</w:delText>
              </w:r>
            </w:del>
            <w:ins w:id="5886"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87" w:author="Author">
              <w:r w:rsidRPr="00E73B40" w:rsidDel="001A54CA">
                <w:rPr>
                  <w:b w:val="0"/>
                  <w:sz w:val="20"/>
                  <w:lang w:val="en-IE"/>
                </w:rPr>
                <w:delText>Fixed voice</w:delText>
              </w:r>
            </w:del>
            <w:ins w:id="5888"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89"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90"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91" w:author="Author">
        <w:del w:id="5892"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lastRenderedPageBreak/>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lastRenderedPageBreak/>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lastRenderedPageBreak/>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3"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94"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895" w:author="Author"/>
                <w:sz w:val="20"/>
                <w:lang w:val="en-IE"/>
              </w:rPr>
            </w:pPr>
            <w:ins w:id="5896" w:author="Author">
              <w:r>
                <w:rPr>
                  <w:sz w:val="20"/>
                  <w:lang w:val="en-IE"/>
                </w:rPr>
                <w:lastRenderedPageBreak/>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7" w:author="Author"/>
                <w:sz w:val="20"/>
                <w:lang w:val="en-IE"/>
              </w:rPr>
            </w:pPr>
            <w:ins w:id="5898"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9" w:author="Author"/>
                <w:sz w:val="20"/>
                <w:lang w:val="en-IE"/>
              </w:rPr>
            </w:pPr>
            <w:ins w:id="5900"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1" w:author="Author"/>
                <w:sz w:val="20"/>
                <w:lang w:val="en-IE"/>
              </w:rPr>
            </w:pPr>
            <w:ins w:id="5902"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3" w:author="Author"/>
                <w:sz w:val="20"/>
                <w:lang w:val="en-IE"/>
              </w:rPr>
            </w:pPr>
            <w:ins w:id="5904"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5" w:author="Author"/>
                <w:sz w:val="20"/>
                <w:lang w:val="en-IE"/>
              </w:rPr>
            </w:pPr>
            <w:ins w:id="5906"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7" w:author="Author"/>
                <w:sz w:val="20"/>
                <w:lang w:val="en-IE"/>
              </w:rPr>
            </w:pPr>
            <w:ins w:id="5908"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9" w:author="Author"/>
                <w:sz w:val="20"/>
                <w:lang w:val="en-IE"/>
              </w:rPr>
            </w:pPr>
            <w:ins w:id="5910" w:author="Author">
              <w:r>
                <w:rPr>
                  <w:sz w:val="20"/>
                  <w:lang w:val="en-IE"/>
                </w:rPr>
                <w:t>No</w:t>
              </w:r>
            </w:ins>
          </w:p>
        </w:tc>
      </w:tr>
      <w:tr w:rsidR="00221FA4" w:rsidRPr="00E73B40" w14:paraId="1ACAB1E6" w14:textId="77777777" w:rsidTr="00C9669C">
        <w:trPr>
          <w:ins w:id="5911"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2" w:author="Author"/>
                <w:sz w:val="20"/>
                <w:lang w:val="en-IE"/>
              </w:rPr>
            </w:pPr>
            <w:ins w:id="5913"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4" w:author="Author"/>
                <w:sz w:val="20"/>
                <w:lang w:val="en-IE"/>
              </w:rPr>
            </w:pPr>
            <w:ins w:id="5915"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6" w:author="Author"/>
                <w:sz w:val="20"/>
                <w:lang w:val="en-IE"/>
              </w:rPr>
            </w:pPr>
            <w:ins w:id="5917"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8" w:author="Author"/>
                <w:sz w:val="20"/>
                <w:lang w:val="en-IE"/>
              </w:rPr>
            </w:pPr>
            <w:ins w:id="5919"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0" w:author="Author"/>
                <w:sz w:val="20"/>
                <w:lang w:val="en-IE"/>
              </w:rPr>
            </w:pPr>
            <w:ins w:id="5921"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2"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3"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4"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5"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26"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7" w:author="Author"/>
                <w:sz w:val="20"/>
                <w:lang w:val="en-IE"/>
              </w:rPr>
            </w:pPr>
            <w:r w:rsidRPr="00E73B40">
              <w:rPr>
                <w:sz w:val="20"/>
                <w:lang w:val="en-IE"/>
              </w:rPr>
              <w:t>On an existing subscription</w:t>
            </w:r>
            <w:ins w:id="5928" w:author="Author">
              <w:r w:rsidR="005A5BD6">
                <w:rPr>
                  <w:sz w:val="20"/>
                  <w:lang w:val="en-IE"/>
                </w:rPr>
                <w:t xml:space="preserve"> (existing number option)</w:t>
              </w:r>
            </w:ins>
            <w:r w:rsidRPr="00E73B40">
              <w:rPr>
                <w:sz w:val="20"/>
                <w:lang w:val="en-IE"/>
              </w:rPr>
              <w:t>, applicable when accepting a campaign</w:t>
            </w:r>
            <w:ins w:id="5929"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30"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1"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2" w:author="Author">
              <w:r>
                <w:rPr>
                  <w:sz w:val="20"/>
                  <w:lang w:val="en-IE"/>
                </w:rPr>
                <w:t xml:space="preserve">Yes / </w:t>
              </w:r>
            </w:ins>
            <w:del w:id="5933" w:author="Author">
              <w:r w:rsidR="00221FA4" w:rsidRPr="00E73B40" w:rsidDel="005A5BD6">
                <w:rPr>
                  <w:sz w:val="20"/>
                  <w:lang w:val="en-IE"/>
                </w:rPr>
                <w:delText>Yes</w:delText>
              </w:r>
            </w:del>
            <w:ins w:id="5934"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5"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6"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3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38" w:author="Author"/>
                <w:i/>
                <w:sz w:val="20"/>
                <w:lang w:val="en-IE"/>
              </w:rPr>
            </w:pPr>
            <w:del w:id="5939"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0" w:author="Author"/>
                <w:sz w:val="20"/>
                <w:lang w:val="en-IE"/>
              </w:rPr>
            </w:pPr>
            <w:del w:id="5941"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2" w:author="Author"/>
                <w:sz w:val="20"/>
                <w:lang w:val="en-IE"/>
              </w:rPr>
            </w:pPr>
            <w:del w:id="5943"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4" w:author="Author"/>
                <w:sz w:val="20"/>
                <w:lang w:val="en-IE"/>
              </w:rPr>
            </w:pPr>
            <w:del w:id="5945"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6" w:author="Author"/>
                <w:sz w:val="20"/>
                <w:lang w:val="en-IE"/>
              </w:rPr>
            </w:pPr>
            <w:del w:id="5947"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4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49" w:author="Author"/>
                <w:sz w:val="20"/>
                <w:lang w:val="en-IE"/>
              </w:rPr>
            </w:pPr>
            <w:del w:id="5950"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1" w:author="Author"/>
                <w:sz w:val="20"/>
                <w:lang w:val="en-IE"/>
              </w:rPr>
            </w:pPr>
            <w:del w:id="5952"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3" w:author="Author"/>
                <w:sz w:val="20"/>
                <w:lang w:val="en-IE"/>
              </w:rPr>
            </w:pPr>
            <w:del w:id="5954"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5" w:author="Author"/>
                <w:sz w:val="20"/>
                <w:lang w:val="en-IE"/>
              </w:rPr>
            </w:pPr>
            <w:del w:id="5956"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7" w:author="Author"/>
                <w:sz w:val="20"/>
                <w:lang w:val="en-IE"/>
              </w:rPr>
            </w:pPr>
            <w:del w:id="5958"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5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60" w:author="Author"/>
                <w:sz w:val="20"/>
                <w:lang w:val="en-IE"/>
              </w:rPr>
            </w:pPr>
            <w:del w:id="5961"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2" w:author="Author"/>
                <w:sz w:val="20"/>
                <w:lang w:val="en-IE"/>
              </w:rPr>
            </w:pPr>
            <w:del w:id="5963"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4" w:author="Author"/>
                <w:sz w:val="20"/>
                <w:lang w:val="en-IE"/>
              </w:rPr>
            </w:pPr>
            <w:del w:id="5965"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6" w:author="Author"/>
                <w:sz w:val="20"/>
                <w:lang w:val="en-IE"/>
              </w:rPr>
            </w:pPr>
            <w:del w:id="5967"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8" w:author="Author"/>
                <w:sz w:val="20"/>
                <w:lang w:val="en-IE"/>
              </w:rPr>
            </w:pPr>
            <w:del w:id="5969"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7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71" w:author="Author"/>
                <w:sz w:val="20"/>
                <w:lang w:val="en-IE"/>
              </w:rPr>
            </w:pPr>
            <w:del w:id="5972"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3" w:author="Author"/>
                <w:sz w:val="20"/>
                <w:lang w:val="en-IE"/>
              </w:rPr>
            </w:pPr>
            <w:del w:id="5974"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5" w:author="Author"/>
                <w:sz w:val="20"/>
                <w:lang w:val="en-IE"/>
              </w:rPr>
            </w:pPr>
            <w:del w:id="5976"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7" w:author="Author"/>
                <w:sz w:val="20"/>
                <w:lang w:val="en-IE"/>
              </w:rPr>
            </w:pPr>
            <w:del w:id="5978"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9" w:author="Author"/>
                <w:sz w:val="20"/>
                <w:lang w:val="en-IE"/>
              </w:rPr>
            </w:pPr>
            <w:del w:id="5980"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1" w:author="Author"/>
                <w:sz w:val="20"/>
                <w:lang w:val="en-IE"/>
              </w:rPr>
            </w:pPr>
            <w:del w:id="5982"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84" w:author="Author"/>
                <w:sz w:val="20"/>
                <w:lang w:val="en-IE"/>
              </w:rPr>
            </w:pPr>
            <w:del w:id="5985"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6" w:author="Author"/>
                <w:sz w:val="20"/>
                <w:lang w:val="en-IE"/>
              </w:rPr>
            </w:pPr>
            <w:del w:id="5987"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8" w:author="Author"/>
                <w:sz w:val="20"/>
                <w:lang w:val="en-IE"/>
              </w:rPr>
            </w:pPr>
            <w:del w:id="5989"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0" w:author="Author"/>
                <w:sz w:val="20"/>
                <w:lang w:val="en-IE"/>
              </w:rPr>
            </w:pPr>
            <w:del w:id="5991"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2" w:author="Author"/>
                <w:sz w:val="20"/>
                <w:lang w:val="en-IE"/>
              </w:rPr>
            </w:pPr>
            <w:del w:id="5993"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94"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5995" w:author="Author"/>
                <w:sz w:val="20"/>
                <w:lang w:val="en-IE"/>
              </w:rPr>
            </w:pPr>
            <w:del w:id="5996"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7" w:author="Author"/>
                <w:sz w:val="20"/>
                <w:lang w:val="en-IE"/>
              </w:rPr>
            </w:pPr>
            <w:del w:id="5998"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9" w:author="Author"/>
                <w:sz w:val="20"/>
                <w:lang w:val="en-IE"/>
              </w:rPr>
            </w:pPr>
            <w:del w:id="6000"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1" w:author="Author"/>
                <w:sz w:val="20"/>
                <w:lang w:val="en-IE"/>
              </w:rPr>
            </w:pPr>
            <w:del w:id="6002"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3" w:author="Author"/>
                <w:sz w:val="20"/>
                <w:lang w:val="en-IE"/>
              </w:rPr>
            </w:pPr>
            <w:del w:id="6004"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5" w:author="Author"/>
                <w:sz w:val="20"/>
                <w:lang w:val="en-IE"/>
              </w:rPr>
            </w:pPr>
            <w:del w:id="6006"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0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08" w:author="Author"/>
                <w:sz w:val="20"/>
                <w:lang w:val="en-IE"/>
              </w:rPr>
            </w:pPr>
            <w:del w:id="6009"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0" w:author="Author"/>
                <w:sz w:val="20"/>
                <w:lang w:val="en-IE"/>
              </w:rPr>
            </w:pPr>
            <w:del w:id="6011"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2" w:author="Author"/>
                <w:sz w:val="20"/>
                <w:lang w:val="en-IE"/>
              </w:rPr>
            </w:pPr>
            <w:del w:id="6013"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4" w:author="Author"/>
                <w:sz w:val="20"/>
                <w:lang w:val="en-IE"/>
              </w:rPr>
            </w:pPr>
            <w:del w:id="6015"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6" w:author="Author"/>
                <w:sz w:val="20"/>
                <w:lang w:val="en-IE"/>
              </w:rPr>
            </w:pPr>
            <w:del w:id="6017"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18" w:author="Author"/>
          <w:del w:id="601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20" w:author="Author"/>
                <w:del w:id="6021" w:author="Author"/>
                <w:sz w:val="20"/>
                <w:lang w:val="en-IE"/>
              </w:rPr>
            </w:pPr>
            <w:ins w:id="6022" w:author="Author">
              <w:del w:id="6023"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4" w:author="Author"/>
                <w:del w:id="6025" w:author="Author"/>
                <w:sz w:val="20"/>
                <w:lang w:val="en-IE"/>
              </w:rPr>
            </w:pPr>
            <w:ins w:id="6026" w:author="Author">
              <w:del w:id="6027"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8" w:author="Author"/>
                <w:del w:id="6029" w:author="Author"/>
                <w:sz w:val="20"/>
                <w:lang w:val="en-IE"/>
              </w:rPr>
            </w:pPr>
            <w:ins w:id="6030" w:author="Author">
              <w:del w:id="6031"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2" w:author="Author"/>
                <w:del w:id="6033" w:author="Author"/>
                <w:sz w:val="20"/>
                <w:lang w:val="en-IE"/>
              </w:rPr>
            </w:pPr>
            <w:ins w:id="6034" w:author="Author">
              <w:del w:id="6035"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6" w:author="Author"/>
                <w:del w:id="6037" w:author="Author"/>
                <w:sz w:val="20"/>
                <w:lang w:val="en-IE"/>
              </w:rPr>
            </w:pPr>
            <w:ins w:id="6038" w:author="Author">
              <w:del w:id="6039"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40" w:author="Author"/>
          <w:del w:id="604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2" w:author="Author"/>
                <w:del w:id="6043" w:author="Author"/>
                <w:sz w:val="20"/>
                <w:lang w:val="en-IE"/>
              </w:rPr>
            </w:pPr>
            <w:ins w:id="6044" w:author="Author">
              <w:del w:id="6045"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6" w:author="Author"/>
                <w:del w:id="6047" w:author="Author"/>
                <w:sz w:val="20"/>
                <w:lang w:val="en-IE"/>
              </w:rPr>
            </w:pPr>
            <w:ins w:id="6048" w:author="Author">
              <w:del w:id="6049"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0" w:author="Author"/>
                <w:del w:id="6051" w:author="Author"/>
                <w:sz w:val="20"/>
                <w:lang w:val="en-IE"/>
              </w:rPr>
            </w:pPr>
            <w:ins w:id="6052" w:author="Author">
              <w:del w:id="6053"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4" w:author="Author"/>
                <w:del w:id="6055" w:author="Author"/>
                <w:sz w:val="20"/>
                <w:lang w:val="en-IE"/>
              </w:rPr>
            </w:pPr>
            <w:ins w:id="6056" w:author="Author">
              <w:del w:id="6057"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8" w:author="Author"/>
                <w:del w:id="6059" w:author="Author"/>
                <w:sz w:val="20"/>
                <w:lang w:val="en-IE"/>
              </w:rPr>
            </w:pPr>
            <w:ins w:id="6060" w:author="Author">
              <w:del w:id="6061"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3" w:author="Author"/>
                <w:sz w:val="20"/>
                <w:lang w:val="en-IE"/>
              </w:rPr>
            </w:pPr>
            <w:del w:id="6064"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5" w:author="Author"/>
                <w:sz w:val="20"/>
                <w:lang w:val="en-IE"/>
              </w:rPr>
            </w:pPr>
            <w:del w:id="6066"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7" w:author="Author"/>
                <w:sz w:val="20"/>
                <w:lang w:val="en-IE"/>
              </w:rPr>
            </w:pPr>
            <w:del w:id="6068"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9" w:author="Author"/>
                <w:sz w:val="20"/>
                <w:lang w:val="en-IE"/>
              </w:rPr>
            </w:pPr>
            <w:del w:id="6070"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71" w:author="Author"/>
                <w:sz w:val="20"/>
                <w:lang w:val="en-IE"/>
              </w:rPr>
            </w:pPr>
            <w:del w:id="6072"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74" w:author="Author"/>
                <w:i/>
                <w:sz w:val="20"/>
                <w:lang w:val="en-IE"/>
              </w:rPr>
            </w:pPr>
            <w:ins w:id="6075"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6" w:author="Author"/>
                <w:sz w:val="20"/>
                <w:lang w:val="en-IE"/>
              </w:rPr>
            </w:pPr>
            <w:ins w:id="6077"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8" w:author="Author"/>
                <w:sz w:val="20"/>
                <w:lang w:val="en-IE"/>
              </w:rPr>
            </w:pPr>
            <w:ins w:id="6079"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0" w:author="Author"/>
                <w:sz w:val="20"/>
                <w:lang w:val="en-IE"/>
              </w:rPr>
            </w:pPr>
            <w:ins w:id="6081"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2" w:author="Author"/>
                <w:sz w:val="20"/>
                <w:lang w:val="en-IE"/>
              </w:rPr>
            </w:pPr>
            <w:ins w:id="6083"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84"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8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86" w:author="Author"/>
                <w:i/>
                <w:sz w:val="20"/>
                <w:lang w:val="en-IE"/>
              </w:rPr>
            </w:pPr>
            <w:ins w:id="6087"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8" w:author="Author"/>
                <w:sz w:val="20"/>
                <w:lang w:val="en-IE"/>
              </w:rPr>
            </w:pPr>
            <w:ins w:id="6089"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0" w:author="Author"/>
                <w:sz w:val="20"/>
                <w:lang w:val="en-IE"/>
              </w:rPr>
            </w:pPr>
            <w:ins w:id="6091"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2" w:author="Author"/>
                <w:sz w:val="20"/>
                <w:lang w:val="en-IE"/>
              </w:rPr>
            </w:pPr>
            <w:ins w:id="6093"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4" w:author="Author"/>
                <w:sz w:val="20"/>
                <w:lang w:val="en-IE"/>
              </w:rPr>
            </w:pPr>
            <w:ins w:id="6095"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lastRenderedPageBreak/>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096"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097"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098" w:author="Author"/>
                <w:sz w:val="20"/>
                <w:lang w:val="en-IE"/>
              </w:rPr>
            </w:pPr>
            <w:ins w:id="6099"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0" w:author="Author"/>
                <w:sz w:val="20"/>
                <w:lang w:val="en-IE"/>
              </w:rPr>
            </w:pPr>
            <w:ins w:id="6101"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2" w:author="Author"/>
                <w:sz w:val="20"/>
                <w:lang w:val="en-IE"/>
              </w:rPr>
            </w:pPr>
            <w:ins w:id="6103"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4" w:author="Author"/>
                <w:sz w:val="20"/>
                <w:lang w:val="en-IE"/>
              </w:rPr>
            </w:pPr>
            <w:ins w:id="6105"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6" w:author="Author"/>
                <w:sz w:val="20"/>
                <w:lang w:val="en-IE"/>
              </w:rPr>
            </w:pPr>
            <w:ins w:id="6107" w:author="Author">
              <w:r>
                <w:rPr>
                  <w:sz w:val="20"/>
                  <w:lang w:val="en-IE"/>
                </w:rPr>
                <w:t>-</w:t>
              </w:r>
            </w:ins>
          </w:p>
        </w:tc>
      </w:tr>
      <w:tr w:rsidR="00920BBB" w:rsidRPr="00E73B40" w14:paraId="196929A2" w14:textId="77777777" w:rsidTr="00C9669C">
        <w:trPr>
          <w:gridBefore w:val="3"/>
          <w:gridAfter w:val="1"/>
          <w:wBefore w:w="675" w:type="dxa"/>
          <w:wAfter w:w="11" w:type="dxa"/>
          <w:ins w:id="6108"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09" w:author="Author"/>
                <w:sz w:val="20"/>
                <w:lang w:val="en-IE"/>
              </w:rPr>
            </w:pPr>
            <w:ins w:id="6110"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1" w:author="Author"/>
                <w:sz w:val="20"/>
                <w:lang w:val="en-IE"/>
              </w:rPr>
            </w:pPr>
            <w:ins w:id="6112"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3" w:author="Author"/>
                <w:sz w:val="20"/>
                <w:lang w:val="en-IE"/>
              </w:rPr>
            </w:pPr>
            <w:ins w:id="6114"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5" w:author="Author"/>
                <w:sz w:val="20"/>
                <w:lang w:val="en-IE"/>
              </w:rPr>
            </w:pPr>
            <w:ins w:id="6116"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7" w:author="Author"/>
                <w:sz w:val="20"/>
                <w:lang w:val="en-IE"/>
              </w:rPr>
            </w:pPr>
            <w:ins w:id="6118" w:author="Author">
              <w:r>
                <w:rPr>
                  <w:sz w:val="20"/>
                  <w:lang w:val="en-IE"/>
                </w:rPr>
                <w:t>-</w:t>
              </w:r>
            </w:ins>
          </w:p>
        </w:tc>
      </w:tr>
      <w:tr w:rsidR="00920BBB" w:rsidRPr="00E73B40" w14:paraId="65AE97BD" w14:textId="77777777" w:rsidTr="00C9669C">
        <w:trPr>
          <w:gridBefore w:val="3"/>
          <w:gridAfter w:val="1"/>
          <w:wBefore w:w="675" w:type="dxa"/>
          <w:wAfter w:w="11" w:type="dxa"/>
          <w:ins w:id="611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20" w:author="Author"/>
                <w:sz w:val="20"/>
                <w:lang w:val="en-IE"/>
              </w:rPr>
            </w:pPr>
            <w:ins w:id="6121" w:author="Author">
              <w:r>
                <w:rPr>
                  <w:sz w:val="20"/>
                  <w:lang w:val="en-IE"/>
                </w:rPr>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2" w:author="Author"/>
                <w:sz w:val="20"/>
                <w:lang w:val="en-IE"/>
              </w:rPr>
            </w:pPr>
            <w:ins w:id="6123"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4" w:author="Author"/>
                <w:sz w:val="20"/>
                <w:lang w:val="en-IE"/>
              </w:rPr>
            </w:pPr>
            <w:ins w:id="6125"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6" w:author="Author"/>
                <w:sz w:val="20"/>
                <w:lang w:val="en-IE"/>
              </w:rPr>
            </w:pPr>
            <w:ins w:id="6127"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8" w:author="Author"/>
                <w:sz w:val="20"/>
                <w:lang w:val="en-IE"/>
              </w:rPr>
            </w:pPr>
            <w:ins w:id="6129" w:author="Author">
              <w:r>
                <w:rPr>
                  <w:sz w:val="20"/>
                  <w:lang w:val="en-IE"/>
                </w:rPr>
                <w:t>-</w:t>
              </w:r>
            </w:ins>
          </w:p>
        </w:tc>
      </w:tr>
      <w:tr w:rsidR="00920BBB" w:rsidRPr="00E73B40" w14:paraId="7A79A9CF" w14:textId="77777777" w:rsidTr="00C9669C">
        <w:trPr>
          <w:gridBefore w:val="3"/>
          <w:gridAfter w:val="1"/>
          <w:wBefore w:w="675" w:type="dxa"/>
          <w:wAfter w:w="11" w:type="dxa"/>
          <w:ins w:id="6130"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31" w:author="Author"/>
                <w:sz w:val="20"/>
                <w:lang w:val="en-IE"/>
              </w:rPr>
            </w:pPr>
            <w:ins w:id="6132"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3" w:author="Author"/>
                <w:sz w:val="20"/>
                <w:lang w:val="en-IE"/>
              </w:rPr>
            </w:pPr>
            <w:ins w:id="6134"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5" w:author="Author"/>
                <w:sz w:val="20"/>
                <w:lang w:val="en-IE"/>
              </w:rPr>
            </w:pPr>
            <w:ins w:id="6136"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7" w:author="Author"/>
                <w:sz w:val="20"/>
                <w:lang w:val="en-IE"/>
              </w:rPr>
            </w:pPr>
            <w:ins w:id="6138"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9" w:author="Author"/>
                <w:sz w:val="20"/>
                <w:lang w:val="en-IE"/>
              </w:rPr>
            </w:pPr>
            <w:ins w:id="6140" w:author="Author">
              <w:r>
                <w:rPr>
                  <w:sz w:val="20"/>
                  <w:lang w:val="en-IE"/>
                </w:rPr>
                <w:t>-</w:t>
              </w:r>
            </w:ins>
          </w:p>
        </w:tc>
      </w:tr>
      <w:tr w:rsidR="00920BBB" w:rsidRPr="00E73B40" w14:paraId="75B5D9B4" w14:textId="77777777" w:rsidTr="00C9669C">
        <w:trPr>
          <w:gridBefore w:val="3"/>
          <w:gridAfter w:val="1"/>
          <w:wBefore w:w="675" w:type="dxa"/>
          <w:wAfter w:w="11" w:type="dxa"/>
          <w:ins w:id="6141"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2" w:author="Author"/>
                <w:sz w:val="20"/>
                <w:lang w:val="en-IE"/>
              </w:rPr>
            </w:pPr>
            <w:ins w:id="6143"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4" w:author="Author"/>
                <w:sz w:val="20"/>
                <w:lang w:val="en-IE"/>
              </w:rPr>
            </w:pPr>
            <w:ins w:id="6145"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6" w:author="Author"/>
                <w:sz w:val="20"/>
                <w:lang w:val="en-IE"/>
              </w:rPr>
            </w:pPr>
            <w:ins w:id="6147"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8" w:author="Author"/>
                <w:sz w:val="20"/>
                <w:lang w:val="en-IE"/>
              </w:rPr>
            </w:pPr>
            <w:ins w:id="6149"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50" w:author="Author"/>
                <w:sz w:val="20"/>
                <w:lang w:val="en-IE"/>
              </w:rPr>
            </w:pPr>
            <w:ins w:id="6151"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2"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3"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54"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55" w:author="Author"/>
                <w:sz w:val="20"/>
                <w:lang w:val="en-IE"/>
              </w:rPr>
            </w:pPr>
            <w:del w:id="6156"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7" w:author="Author"/>
                <w:sz w:val="20"/>
                <w:lang w:val="en-IE"/>
              </w:rPr>
            </w:pPr>
            <w:del w:id="6158"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9" w:author="Author"/>
                <w:sz w:val="20"/>
                <w:lang w:val="en-IE"/>
              </w:rPr>
            </w:pPr>
            <w:del w:id="6160"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1" w:author="Author"/>
                <w:sz w:val="20"/>
                <w:lang w:val="en-IE"/>
              </w:rPr>
            </w:pPr>
            <w:del w:id="6162"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3" w:author="Author"/>
                <w:sz w:val="20"/>
                <w:lang w:val="en-IE"/>
              </w:rPr>
            </w:pPr>
            <w:del w:id="6164"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5" w:author="Author"/>
                <w:sz w:val="20"/>
                <w:lang w:val="en-IE"/>
              </w:rPr>
            </w:pPr>
            <w:del w:id="6166"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67"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68" w:author="Author"/>
                <w:sz w:val="20"/>
                <w:lang w:val="en-IE"/>
              </w:rPr>
            </w:pPr>
            <w:del w:id="6169"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0" w:author="Author"/>
                <w:sz w:val="20"/>
                <w:lang w:val="en-IE"/>
              </w:rPr>
            </w:pPr>
            <w:del w:id="6171"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2" w:author="Author"/>
                <w:sz w:val="20"/>
                <w:lang w:val="en-IE"/>
              </w:rPr>
            </w:pPr>
            <w:del w:id="6173"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4" w:author="Author"/>
                <w:sz w:val="20"/>
                <w:lang w:val="en-IE"/>
              </w:rPr>
            </w:pPr>
            <w:del w:id="6175"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6" w:author="Author"/>
                <w:sz w:val="20"/>
                <w:lang w:val="en-IE"/>
              </w:rPr>
            </w:pPr>
            <w:del w:id="6177"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8" w:author="Author"/>
                <w:sz w:val="20"/>
                <w:lang w:val="en-IE"/>
              </w:rPr>
            </w:pPr>
            <w:del w:id="6179"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80"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81" w:author="Author"/>
                <w:sz w:val="20"/>
                <w:lang w:val="en-IE"/>
              </w:rPr>
            </w:pPr>
            <w:del w:id="6182"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3" w:author="Author"/>
                <w:sz w:val="20"/>
                <w:lang w:val="en-IE"/>
              </w:rPr>
            </w:pPr>
            <w:del w:id="6184"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5" w:author="Author"/>
                <w:sz w:val="20"/>
                <w:lang w:val="en-IE"/>
              </w:rPr>
            </w:pPr>
            <w:del w:id="6186"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7" w:author="Author"/>
                <w:sz w:val="20"/>
                <w:lang w:val="en-IE"/>
              </w:rPr>
            </w:pPr>
            <w:del w:id="6188"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9" w:author="Author"/>
                <w:sz w:val="20"/>
                <w:lang w:val="en-IE"/>
              </w:rPr>
            </w:pPr>
            <w:del w:id="6190"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91"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2" w:author="Author"/>
          <w:del w:id="6193"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94" w:author="Author"/>
                <w:del w:id="6195" w:author="Author"/>
                <w:sz w:val="20"/>
                <w:lang w:val="en-IE"/>
              </w:rPr>
            </w:pPr>
            <w:ins w:id="6196" w:author="Author">
              <w:del w:id="6197"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lastRenderedPageBreak/>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lastRenderedPageBreak/>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lastRenderedPageBreak/>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lastRenderedPageBreak/>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lastRenderedPageBreak/>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lastRenderedPageBreak/>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lastRenderedPageBreak/>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lastRenderedPageBreak/>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1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199" w:author="Author"/>
                <w:sz w:val="20"/>
                <w:lang w:val="en-IE"/>
              </w:rPr>
            </w:pPr>
            <w:ins w:id="6200"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1" w:author="Author"/>
                <w:sz w:val="20"/>
                <w:lang w:val="en-IE"/>
              </w:rPr>
            </w:pPr>
            <w:ins w:id="6202"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3" w:author="Author"/>
                <w:sz w:val="20"/>
                <w:lang w:val="en-IE"/>
              </w:rPr>
            </w:pPr>
            <w:ins w:id="6204"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5" w:author="Author"/>
                <w:sz w:val="20"/>
                <w:lang w:val="en-IE"/>
              </w:rPr>
            </w:pPr>
            <w:ins w:id="6206"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7" w:author="Author"/>
                <w:sz w:val="20"/>
                <w:lang w:val="en-IE"/>
              </w:rPr>
            </w:pPr>
            <w:ins w:id="6208"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10" w:author="Author"/>
                <w:sz w:val="20"/>
                <w:lang w:val="en-IE"/>
              </w:rPr>
            </w:pPr>
            <w:ins w:id="6211"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2" w:author="Author"/>
                <w:sz w:val="20"/>
                <w:lang w:val="en-IE"/>
              </w:rPr>
            </w:pPr>
            <w:ins w:id="6213"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4" w:author="Author"/>
                <w:sz w:val="20"/>
                <w:lang w:val="en-IE"/>
              </w:rPr>
            </w:pPr>
            <w:ins w:id="6215"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6" w:author="Author"/>
                <w:sz w:val="20"/>
                <w:lang w:val="en-IE"/>
              </w:rPr>
            </w:pPr>
            <w:ins w:id="6217"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8" w:author="Author"/>
                <w:sz w:val="20"/>
                <w:lang w:val="en-IE"/>
              </w:rPr>
            </w:pPr>
            <w:ins w:id="6219"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lastRenderedPageBreak/>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21" w:author="Author"/>
                <w:sz w:val="20"/>
                <w:lang w:val="en-IE"/>
              </w:rPr>
            </w:pPr>
            <w:ins w:id="6222"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3" w:author="Author"/>
                <w:sz w:val="20"/>
                <w:lang w:val="en-IE"/>
              </w:rPr>
            </w:pPr>
            <w:ins w:id="6224"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5" w:author="Author"/>
                <w:sz w:val="20"/>
                <w:lang w:val="en-IE"/>
              </w:rPr>
            </w:pPr>
            <w:ins w:id="6226"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7" w:author="Author"/>
                <w:sz w:val="20"/>
                <w:lang w:val="en-IE"/>
              </w:rPr>
            </w:pPr>
            <w:ins w:id="6228"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9" w:author="Author"/>
                <w:sz w:val="20"/>
                <w:lang w:val="en-IE"/>
              </w:rPr>
            </w:pPr>
            <w:ins w:id="6230" w:author="Author">
              <w:r>
                <w:rPr>
                  <w:sz w:val="20"/>
                  <w:lang w:val="en-IE"/>
                </w:rPr>
                <w:t>-</w:t>
              </w:r>
            </w:ins>
          </w:p>
        </w:tc>
      </w:tr>
      <w:tr w:rsidR="00931289" w:rsidRPr="00E73B40" w14:paraId="6144EE8D" w14:textId="77777777" w:rsidTr="00073602">
        <w:trPr>
          <w:ins w:id="62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2" w:author="Author"/>
                <w:sz w:val="20"/>
                <w:lang w:val="en-IE"/>
              </w:rPr>
            </w:pPr>
            <w:ins w:id="6233"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4" w:author="Author"/>
                <w:sz w:val="20"/>
                <w:lang w:val="en-IE"/>
              </w:rPr>
            </w:pPr>
            <w:ins w:id="6235"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6" w:author="Author"/>
                <w:sz w:val="20"/>
                <w:lang w:val="en-IE"/>
              </w:rPr>
            </w:pPr>
            <w:ins w:id="6237"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8" w:author="Author"/>
                <w:sz w:val="20"/>
                <w:lang w:val="en-IE"/>
              </w:rPr>
            </w:pPr>
            <w:ins w:id="6239"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0" w:author="Author"/>
                <w:sz w:val="20"/>
                <w:lang w:val="en-IE"/>
              </w:rPr>
            </w:pPr>
            <w:ins w:id="6241"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2" w:author="Author"/>
                <w:sz w:val="20"/>
                <w:lang w:val="en-IE"/>
              </w:rPr>
            </w:pPr>
            <w:ins w:id="6243" w:author="Author">
              <w:r>
                <w:rPr>
                  <w:sz w:val="20"/>
                  <w:lang w:val="en-IE"/>
                </w:rPr>
                <w:t>-</w:t>
              </w:r>
            </w:ins>
          </w:p>
        </w:tc>
      </w:tr>
      <w:tr w:rsidR="00931289" w:rsidRPr="00E73B40" w14:paraId="0BE05521" w14:textId="77777777" w:rsidTr="00073602">
        <w:trPr>
          <w:ins w:id="62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45" w:author="Author"/>
                <w:sz w:val="20"/>
                <w:lang w:val="en-IE"/>
              </w:rPr>
            </w:pPr>
            <w:ins w:id="6246"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7" w:author="Author"/>
                <w:sz w:val="20"/>
                <w:lang w:val="en-IE"/>
              </w:rPr>
            </w:pPr>
            <w:ins w:id="6248"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9" w:author="Author"/>
                <w:b/>
                <w:sz w:val="20"/>
                <w:lang w:val="en-IE"/>
              </w:rPr>
            </w:pPr>
            <w:ins w:id="6250"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1" w:author="Author"/>
                <w:sz w:val="20"/>
                <w:lang w:val="en-IE"/>
              </w:rPr>
            </w:pPr>
            <w:ins w:id="6252"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3" w:author="Author"/>
                <w:sz w:val="20"/>
                <w:lang w:val="en-IE"/>
              </w:rPr>
            </w:pPr>
            <w:ins w:id="6254"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5" w:author="Author"/>
                <w:sz w:val="20"/>
                <w:lang w:val="en-IE"/>
              </w:rPr>
            </w:pPr>
            <w:ins w:id="6256"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7" w:author="Author"/>
                <w:sz w:val="20"/>
                <w:lang w:val="en-IE"/>
              </w:rPr>
            </w:pPr>
            <w:ins w:id="6258" w:author="Author">
              <w:r>
                <w:rPr>
                  <w:sz w:val="20"/>
                  <w:lang w:val="en-IE"/>
                </w:rPr>
                <w:t>-</w:t>
              </w:r>
            </w:ins>
          </w:p>
        </w:tc>
      </w:tr>
      <w:tr w:rsidR="0066366B" w:rsidRPr="00E73B40" w14:paraId="107DA339" w14:textId="77777777" w:rsidTr="00073602">
        <w:trPr>
          <w:ins w:id="625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60" w:author="Author"/>
                <w:sz w:val="20"/>
                <w:lang w:val="en-IE"/>
              </w:rPr>
            </w:pPr>
            <w:ins w:id="6261"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2" w:author="Author"/>
                <w:sz w:val="20"/>
                <w:lang w:val="en-IE"/>
              </w:rPr>
            </w:pPr>
            <w:ins w:id="6263" w:author="Author">
              <w:del w:id="6264"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5" w:author="Author"/>
                <w:sz w:val="20"/>
                <w:lang w:val="en-IE"/>
              </w:rPr>
            </w:pPr>
            <w:ins w:id="6266"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7" w:author="Author"/>
                <w:sz w:val="20"/>
                <w:lang w:val="en-IE"/>
              </w:rPr>
            </w:pPr>
            <w:ins w:id="6268" w:author="Author">
              <w:del w:id="6269"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70" w:author="Author"/>
                <w:sz w:val="20"/>
                <w:lang w:val="en-IE"/>
              </w:rPr>
            </w:pPr>
            <w:ins w:id="6271" w:author="Author">
              <w:del w:id="6272"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3"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74"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76" w:author="Author"/>
                <w:sz w:val="20"/>
                <w:lang w:val="en-IE"/>
              </w:rPr>
            </w:pPr>
            <w:del w:id="6277"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8" w:author="Author"/>
                <w:sz w:val="20"/>
                <w:lang w:val="en-IE"/>
              </w:rPr>
            </w:pPr>
            <w:del w:id="6279"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0" w:author="Author"/>
                <w:sz w:val="20"/>
                <w:lang w:val="en-IE"/>
              </w:rPr>
            </w:pPr>
            <w:del w:id="6281" w:author="Author">
              <w:r w:rsidRPr="00E73B40" w:rsidDel="0066366B">
                <w:rPr>
                  <w:sz w:val="20"/>
                  <w:lang w:val="en-IE"/>
                </w:rPr>
                <w:delText>Mobile equipment IMEI.</w:delText>
              </w:r>
            </w:del>
            <w:ins w:id="6282" w:author="Author">
              <w:del w:id="6283"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4" w:author="Author"/>
                <w:sz w:val="20"/>
                <w:lang w:val="en-IE"/>
              </w:rPr>
            </w:pPr>
            <w:del w:id="6285"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6" w:author="Author"/>
                <w:sz w:val="20"/>
                <w:lang w:val="en-IE"/>
              </w:rPr>
            </w:pPr>
            <w:del w:id="6287" w:author="Author">
              <w:r w:rsidRPr="00E73B40" w:rsidDel="0066366B">
                <w:rPr>
                  <w:sz w:val="20"/>
                  <w:lang w:val="en-IE"/>
                </w:rPr>
                <w:delText>-</w:delText>
              </w:r>
            </w:del>
          </w:p>
        </w:tc>
      </w:tr>
      <w:tr w:rsidR="0066366B" w:rsidRPr="00E73B40" w:rsidDel="00931289" w14:paraId="55B94AE0" w14:textId="05435049" w:rsidTr="00073602">
        <w:trPr>
          <w:ins w:id="6288" w:author="Author"/>
          <w:del w:id="628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90" w:author="Author"/>
                <w:del w:id="6291" w:author="Author"/>
                <w:sz w:val="20"/>
                <w:lang w:val="en-IE"/>
              </w:rPr>
            </w:pPr>
            <w:ins w:id="6292" w:author="Author">
              <w:del w:id="6293"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4" w:author="Author"/>
                <w:del w:id="6295" w:author="Author"/>
                <w:sz w:val="20"/>
                <w:lang w:val="en-IE"/>
              </w:rPr>
            </w:pPr>
            <w:ins w:id="6296" w:author="Author">
              <w:del w:id="6297"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8" w:author="Author"/>
                <w:del w:id="6299" w:author="Author"/>
                <w:sz w:val="20"/>
                <w:lang w:val="en-IE"/>
              </w:rPr>
            </w:pPr>
            <w:ins w:id="6300" w:author="Author">
              <w:del w:id="6301"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2" w:author="Author"/>
                <w:del w:id="6303" w:author="Author"/>
                <w:sz w:val="20"/>
                <w:lang w:val="en-IE"/>
              </w:rPr>
            </w:pPr>
            <w:ins w:id="6304" w:author="Author">
              <w:del w:id="6305"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6" w:author="Author"/>
                <w:del w:id="6307" w:author="Author"/>
                <w:sz w:val="20"/>
                <w:lang w:val="en-IE"/>
              </w:rPr>
            </w:pPr>
            <w:ins w:id="6308" w:author="Author">
              <w:del w:id="6309"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10" w:author="Author"/>
          <w:lang w:val="en-IE"/>
        </w:rPr>
      </w:pPr>
      <w:ins w:id="6311" w:author="Author">
        <w:r w:rsidRPr="00E73B40">
          <w:rPr>
            <w:lang w:val="en-IE"/>
          </w:rPr>
          <w:t>Accessory component</w:t>
        </w:r>
      </w:ins>
    </w:p>
    <w:p w14:paraId="3A46C0AC" w14:textId="5EFFA287" w:rsidR="000F7774" w:rsidRDefault="009A4DD5" w:rsidP="000F7774">
      <w:pPr>
        <w:rPr>
          <w:ins w:id="6312" w:author="Author"/>
          <w:lang w:val="en-IE"/>
        </w:rPr>
      </w:pPr>
      <w:del w:id="6313"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14" w:author="Author">
        <w:r>
          <w:rPr>
            <w:noProof/>
            <w:lang w:val="pt-PT" w:eastAsia="pt-PT"/>
          </w:rPr>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1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16" w:author="Author"/>
                <w:lang w:val="en-IE"/>
              </w:rPr>
            </w:pPr>
            <w:ins w:id="6317" w:author="Author">
              <w:r w:rsidRPr="00E73B40">
                <w:rPr>
                  <w:lang w:val="en-IE"/>
                </w:rPr>
                <w:t>Screen Description</w:t>
              </w:r>
            </w:ins>
          </w:p>
        </w:tc>
      </w:tr>
      <w:tr w:rsidR="00DD4533" w:rsidRPr="00E73B40" w14:paraId="6720AB97" w14:textId="77777777" w:rsidTr="005530AD">
        <w:trPr>
          <w:ins w:id="631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19" w:author="Author"/>
                <w:lang w:val="en-IE"/>
              </w:rPr>
            </w:pPr>
            <w:ins w:id="6320"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1" w:author="Author"/>
                <w:sz w:val="20"/>
                <w:lang w:val="en-IE"/>
              </w:rPr>
            </w:pPr>
            <w:ins w:id="6322"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3" w:author="Author"/>
                <w:sz w:val="20"/>
                <w:lang w:val="en-IE"/>
              </w:rPr>
            </w:pPr>
            <w:ins w:id="6324" w:author="Author">
              <w:r>
                <w:rPr>
                  <w:sz w:val="20"/>
                  <w:lang w:val="en-IE"/>
                </w:rPr>
                <w:t>Accessory component</w:t>
              </w:r>
            </w:ins>
          </w:p>
        </w:tc>
      </w:tr>
    </w:tbl>
    <w:p w14:paraId="2F6946AA" w14:textId="77777777" w:rsidR="00DD4533" w:rsidRPr="00DD4533" w:rsidRDefault="00DD4533" w:rsidP="000F7774">
      <w:pPr>
        <w:rPr>
          <w:ins w:id="6325"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2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27" w:author="Author"/>
                <w:lang w:val="en-IE"/>
              </w:rPr>
            </w:pPr>
            <w:ins w:id="6328" w:author="Author">
              <w:r w:rsidRPr="00E73B40">
                <w:rPr>
                  <w:lang w:val="en-IE"/>
                </w:rPr>
                <w:t xml:space="preserve">Field Description </w:t>
              </w:r>
            </w:ins>
          </w:p>
        </w:tc>
      </w:tr>
      <w:tr w:rsidR="000F7774" w:rsidRPr="00E73B40" w14:paraId="422524BF" w14:textId="77777777" w:rsidTr="005F37FB">
        <w:trPr>
          <w:ins w:id="632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30" w:author="Author"/>
                <w:b w:val="0"/>
                <w:lang w:val="en-IE"/>
              </w:rPr>
            </w:pPr>
            <w:ins w:id="6331"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2" w:author="Author"/>
                <w:b/>
                <w:lang w:val="en-IE"/>
              </w:rPr>
            </w:pPr>
            <w:ins w:id="6333"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4" w:author="Author"/>
                <w:b/>
                <w:lang w:val="en-IE"/>
              </w:rPr>
            </w:pPr>
            <w:ins w:id="6335"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6" w:author="Author"/>
                <w:b/>
                <w:lang w:val="en-IE"/>
              </w:rPr>
            </w:pPr>
            <w:ins w:id="6337"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8" w:author="Author"/>
                <w:b/>
                <w:lang w:val="en-IE"/>
              </w:rPr>
            </w:pPr>
            <w:ins w:id="6339" w:author="Author">
              <w:r w:rsidRPr="00E73B40">
                <w:rPr>
                  <w:b/>
                  <w:lang w:val="en-IE"/>
                </w:rPr>
                <w:t>Mandatory</w:t>
              </w:r>
            </w:ins>
          </w:p>
        </w:tc>
      </w:tr>
      <w:tr w:rsidR="000F7774" w:rsidRPr="00E73B40" w14:paraId="75A87D0C" w14:textId="77777777" w:rsidTr="005F37FB">
        <w:trPr>
          <w:ins w:id="63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41" w:author="Author"/>
                <w:sz w:val="20"/>
                <w:lang w:val="en-IE"/>
              </w:rPr>
            </w:pPr>
            <w:ins w:id="6342"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3" w:author="Author"/>
                <w:sz w:val="20"/>
                <w:lang w:val="en-IE"/>
              </w:rPr>
            </w:pPr>
            <w:ins w:id="6344"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5" w:author="Author"/>
                <w:sz w:val="20"/>
                <w:lang w:val="en-IE"/>
              </w:rPr>
            </w:pPr>
            <w:ins w:id="6346" w:author="Author">
              <w:r>
                <w:rPr>
                  <w:sz w:val="20"/>
                  <w:lang w:val="en-IE"/>
                </w:rPr>
                <w:t xml:space="preserve">Quantity of the respective </w:t>
              </w:r>
              <w:del w:id="6347"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8" w:author="Author"/>
                <w:sz w:val="20"/>
                <w:lang w:val="en-IE"/>
              </w:rPr>
            </w:pPr>
            <w:ins w:id="6349"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0" w:author="Author"/>
                <w:sz w:val="20"/>
                <w:lang w:val="en-IE"/>
              </w:rPr>
            </w:pPr>
            <w:ins w:id="6351" w:author="Author">
              <w:r>
                <w:rPr>
                  <w:sz w:val="20"/>
                  <w:lang w:val="en-IE"/>
                </w:rPr>
                <w:t>-</w:t>
              </w:r>
            </w:ins>
          </w:p>
        </w:tc>
      </w:tr>
      <w:tr w:rsidR="000F7774" w:rsidRPr="00E73B40" w14:paraId="39D17B2E" w14:textId="77777777" w:rsidTr="005F37FB">
        <w:trPr>
          <w:ins w:id="635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3" w:author="Author"/>
                <w:sz w:val="20"/>
                <w:lang w:val="en-IE"/>
              </w:rPr>
            </w:pPr>
            <w:ins w:id="6354"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5" w:author="Author"/>
                <w:sz w:val="20"/>
                <w:lang w:val="en-IE"/>
              </w:rPr>
            </w:pPr>
            <w:ins w:id="6356"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7" w:author="Author"/>
                <w:sz w:val="20"/>
                <w:lang w:val="en-IE"/>
              </w:rPr>
            </w:pPr>
            <w:ins w:id="6358"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9" w:author="Author"/>
                <w:sz w:val="20"/>
                <w:lang w:val="en-IE"/>
              </w:rPr>
            </w:pPr>
            <w:ins w:id="6360"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1" w:author="Author"/>
                <w:sz w:val="20"/>
                <w:lang w:val="en-IE"/>
              </w:rPr>
            </w:pPr>
            <w:ins w:id="6362" w:author="Author">
              <w:r>
                <w:rPr>
                  <w:sz w:val="20"/>
                  <w:lang w:val="en-IE"/>
                </w:rPr>
                <w:t>-</w:t>
              </w:r>
            </w:ins>
          </w:p>
        </w:tc>
      </w:tr>
      <w:tr w:rsidR="000F7774" w:rsidRPr="00E73B40" w14:paraId="0C4E873A" w14:textId="77777777" w:rsidTr="005F37FB">
        <w:trPr>
          <w:ins w:id="63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64" w:author="Author"/>
                <w:sz w:val="20"/>
                <w:lang w:val="en-IE"/>
              </w:rPr>
            </w:pPr>
            <w:ins w:id="6365"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6" w:author="Author"/>
                <w:sz w:val="20"/>
                <w:lang w:val="en-IE"/>
              </w:rPr>
            </w:pPr>
            <w:ins w:id="6367"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8" w:author="Author"/>
                <w:sz w:val="20"/>
                <w:lang w:val="en-IE"/>
              </w:rPr>
            </w:pPr>
            <w:ins w:id="6369"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0" w:author="Author"/>
                <w:sz w:val="20"/>
                <w:lang w:val="en-IE"/>
              </w:rPr>
            </w:pPr>
            <w:ins w:id="6371"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2" w:author="Author"/>
                <w:sz w:val="20"/>
                <w:lang w:val="en-IE"/>
              </w:rPr>
            </w:pPr>
            <w:ins w:id="6373" w:author="Author">
              <w:r w:rsidRPr="00E73B40">
                <w:rPr>
                  <w:sz w:val="20"/>
                  <w:lang w:val="en-IE"/>
                </w:rPr>
                <w:t>-</w:t>
              </w:r>
            </w:ins>
          </w:p>
        </w:tc>
      </w:tr>
      <w:tr w:rsidR="000F7774" w:rsidRPr="00E73B40" w14:paraId="08E0DA8D" w14:textId="77777777" w:rsidTr="005F37FB">
        <w:trPr>
          <w:ins w:id="63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75" w:author="Author"/>
                <w:sz w:val="20"/>
                <w:lang w:val="en-IE"/>
              </w:rPr>
            </w:pPr>
            <w:ins w:id="6376"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7" w:author="Author"/>
                <w:sz w:val="20"/>
                <w:lang w:val="en-IE"/>
              </w:rPr>
            </w:pPr>
            <w:ins w:id="6378"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9" w:author="Author"/>
                <w:sz w:val="20"/>
                <w:lang w:val="en-IE"/>
              </w:rPr>
            </w:pPr>
            <w:ins w:id="6380"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1" w:author="Author"/>
                <w:sz w:val="20"/>
                <w:lang w:val="en-IE"/>
              </w:rPr>
            </w:pPr>
            <w:ins w:id="6382"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3" w:author="Author"/>
                <w:sz w:val="20"/>
                <w:lang w:val="en-IE"/>
              </w:rPr>
            </w:pPr>
            <w:ins w:id="6384" w:author="Author">
              <w:r w:rsidRPr="00E73B40">
                <w:rPr>
                  <w:sz w:val="20"/>
                  <w:lang w:val="en-IE"/>
                </w:rPr>
                <w:t>-</w:t>
              </w:r>
            </w:ins>
          </w:p>
        </w:tc>
      </w:tr>
      <w:tr w:rsidR="00E618FF" w:rsidRPr="00E73B40" w14:paraId="5627974E" w14:textId="77777777" w:rsidTr="005F37FB">
        <w:trPr>
          <w:ins w:id="638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86" w:author="Author"/>
                <w:sz w:val="20"/>
                <w:lang w:val="en-IE"/>
              </w:rPr>
            </w:pPr>
            <w:ins w:id="6387" w:author="Author">
              <w:r>
                <w:rPr>
                  <w:sz w:val="20"/>
                  <w:lang w:val="en-IE"/>
                </w:rPr>
                <w:t>Price Conditions</w:t>
              </w:r>
              <w:del w:id="6388"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9" w:author="Author"/>
                <w:sz w:val="20"/>
                <w:lang w:val="en-IE"/>
              </w:rPr>
            </w:pPr>
            <w:ins w:id="6390" w:author="Author">
              <w:r>
                <w:rPr>
                  <w:sz w:val="20"/>
                  <w:lang w:val="en-IE"/>
                </w:rPr>
                <w:t>Carrousel</w:t>
              </w:r>
              <w:del w:id="6391"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2" w:author="Author"/>
                <w:sz w:val="20"/>
                <w:lang w:val="en-IE"/>
              </w:rPr>
            </w:pPr>
            <w:ins w:id="6393" w:author="Author">
              <w:r>
                <w:rPr>
                  <w:sz w:val="20"/>
                  <w:lang w:val="en-IE"/>
                </w:rPr>
                <w:t>Accessories</w:t>
              </w:r>
              <w:r w:rsidR="00E618FF">
                <w:rPr>
                  <w:sz w:val="20"/>
                  <w:lang w:val="en-IE"/>
                </w:rPr>
                <w:t xml:space="preserve"> with VAT and respective loyalty points conditions.</w:t>
              </w:r>
              <w:del w:id="6394"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5" w:author="Author"/>
                <w:sz w:val="20"/>
                <w:lang w:val="en-IE"/>
              </w:rPr>
            </w:pPr>
            <w:ins w:id="6396" w:author="Author">
              <w:r>
                <w:rPr>
                  <w:sz w:val="20"/>
                  <w:lang w:val="en-IE"/>
                </w:rPr>
                <w:t>-</w:t>
              </w:r>
              <w:del w:id="6397"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8" w:author="Author"/>
                <w:sz w:val="20"/>
                <w:lang w:val="en-IE"/>
              </w:rPr>
            </w:pPr>
            <w:ins w:id="6399" w:author="Author">
              <w:r>
                <w:rPr>
                  <w:sz w:val="20"/>
                  <w:lang w:val="en-IE"/>
                </w:rPr>
                <w:t>-</w:t>
              </w:r>
              <w:del w:id="6400" w:author="Author">
                <w:r w:rsidDel="002F33E7">
                  <w:rPr>
                    <w:sz w:val="20"/>
                    <w:lang w:val="en-IE"/>
                  </w:rPr>
                  <w:delText>-</w:delText>
                </w:r>
              </w:del>
            </w:ins>
          </w:p>
        </w:tc>
      </w:tr>
      <w:tr w:rsidR="000F7774" w:rsidRPr="00E73B40" w14:paraId="6CCF777A" w14:textId="77777777" w:rsidTr="005F37FB">
        <w:trPr>
          <w:ins w:id="640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2" w:author="Author"/>
                <w:sz w:val="20"/>
                <w:lang w:val="en-IE"/>
              </w:rPr>
            </w:pPr>
            <w:ins w:id="6403"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4" w:author="Author"/>
                <w:sz w:val="20"/>
                <w:lang w:val="en-IE"/>
              </w:rPr>
            </w:pPr>
            <w:ins w:id="6405"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6" w:author="Author"/>
                <w:sz w:val="20"/>
                <w:lang w:val="en-IE"/>
              </w:rPr>
            </w:pPr>
            <w:ins w:id="6407"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8" w:author="Author"/>
                <w:sz w:val="20"/>
                <w:lang w:val="en-IE"/>
              </w:rPr>
            </w:pPr>
            <w:ins w:id="6409"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0" w:author="Author"/>
                <w:sz w:val="20"/>
                <w:lang w:val="en-IE"/>
              </w:rPr>
            </w:pPr>
            <w:ins w:id="6411" w:author="Author">
              <w:r>
                <w:rPr>
                  <w:sz w:val="20"/>
                  <w:lang w:val="en-IE"/>
                </w:rPr>
                <w:t>-</w:t>
              </w:r>
            </w:ins>
          </w:p>
        </w:tc>
      </w:tr>
      <w:tr w:rsidR="000F7774" w:rsidRPr="00E73B40" w14:paraId="7A4D5C32" w14:textId="77777777" w:rsidTr="005F37FB">
        <w:trPr>
          <w:ins w:id="641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3" w:author="Author"/>
                <w:sz w:val="20"/>
                <w:lang w:val="en-IE"/>
              </w:rPr>
            </w:pPr>
            <w:ins w:id="6414"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5" w:author="Author"/>
                <w:sz w:val="20"/>
                <w:lang w:val="en-IE"/>
              </w:rPr>
            </w:pPr>
            <w:ins w:id="6416"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7" w:author="Author"/>
                <w:sz w:val="20"/>
                <w:lang w:val="en-IE"/>
              </w:rPr>
            </w:pPr>
            <w:ins w:id="6418"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9" w:author="Author"/>
                <w:sz w:val="20"/>
                <w:lang w:val="en-IE"/>
              </w:rPr>
            </w:pPr>
            <w:ins w:id="6420"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1" w:author="Author"/>
                <w:sz w:val="20"/>
                <w:lang w:val="en-IE"/>
              </w:rPr>
            </w:pPr>
            <w:ins w:id="6422" w:author="Author">
              <w:r>
                <w:rPr>
                  <w:sz w:val="20"/>
                  <w:lang w:val="en-IE"/>
                </w:rPr>
                <w:t>-</w:t>
              </w:r>
            </w:ins>
          </w:p>
        </w:tc>
      </w:tr>
      <w:tr w:rsidR="00F818B4" w:rsidRPr="00E73B40" w14:paraId="2946AD45" w14:textId="77777777" w:rsidTr="005F37FB">
        <w:trPr>
          <w:ins w:id="642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24" w:author="Author"/>
                <w:sz w:val="20"/>
                <w:lang w:val="en-IE"/>
              </w:rPr>
            </w:pPr>
            <w:ins w:id="6425"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6" w:author="Author"/>
                <w:sz w:val="20"/>
                <w:lang w:val="en-IE"/>
              </w:rPr>
            </w:pPr>
            <w:ins w:id="6427"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8" w:author="Author"/>
                <w:sz w:val="20"/>
                <w:lang w:val="en-IE"/>
              </w:rPr>
            </w:pPr>
            <w:ins w:id="6429"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0" w:author="Author"/>
                <w:sz w:val="20"/>
                <w:lang w:val="en-IE"/>
              </w:rPr>
            </w:pPr>
            <w:ins w:id="6431"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2" w:author="Author"/>
                <w:sz w:val="20"/>
                <w:lang w:val="en-IE"/>
              </w:rPr>
            </w:pPr>
            <w:ins w:id="6433" w:author="Author">
              <w:r>
                <w:rPr>
                  <w:sz w:val="20"/>
                  <w:lang w:val="en-IE"/>
                </w:rPr>
                <w:t>-</w:t>
              </w:r>
            </w:ins>
          </w:p>
        </w:tc>
      </w:tr>
      <w:tr w:rsidR="000F7774" w:rsidRPr="00E73B40" w14:paraId="384DD2D1" w14:textId="77777777" w:rsidTr="005F37FB">
        <w:trPr>
          <w:ins w:id="643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35" w:author="Author"/>
                <w:sz w:val="20"/>
                <w:lang w:val="en-IE"/>
              </w:rPr>
            </w:pPr>
            <w:ins w:id="6436"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7" w:author="Author"/>
                <w:sz w:val="20"/>
                <w:lang w:val="en-IE"/>
              </w:rPr>
            </w:pPr>
            <w:ins w:id="6438"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9" w:author="Author"/>
                <w:sz w:val="20"/>
                <w:lang w:val="en-IE"/>
              </w:rPr>
            </w:pPr>
            <w:ins w:id="6440"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1" w:author="Author"/>
                <w:sz w:val="20"/>
                <w:lang w:val="en-IE"/>
              </w:rPr>
            </w:pPr>
            <w:ins w:id="6442"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3" w:author="Author"/>
                <w:sz w:val="20"/>
                <w:lang w:val="en-IE"/>
              </w:rPr>
            </w:pPr>
            <w:ins w:id="6444"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45" w:author="Author"/>
          <w:lang w:val="en-IE"/>
        </w:rPr>
      </w:pPr>
      <w:del w:id="6446" w:author="Author">
        <w:r w:rsidRPr="00E73B40" w:rsidDel="00A5282B">
          <w:rPr>
            <w:lang w:val="en-IE"/>
          </w:rPr>
          <w:delText>Gift card component</w:delText>
        </w:r>
      </w:del>
    </w:p>
    <w:p w14:paraId="00A133C1" w14:textId="29589F42" w:rsidR="0007512A" w:rsidRPr="00E73B40" w:rsidDel="00A5282B" w:rsidRDefault="008D1D39" w:rsidP="00234AC9">
      <w:pPr>
        <w:rPr>
          <w:del w:id="6447" w:author="Author"/>
          <w:lang w:val="en-IE"/>
        </w:rPr>
      </w:pPr>
      <w:del w:id="6448"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4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50" w:author="Author"/>
                <w:lang w:val="en-IE"/>
              </w:rPr>
            </w:pPr>
            <w:del w:id="6451" w:author="Author">
              <w:r w:rsidRPr="00E73B40" w:rsidDel="00A5282B">
                <w:rPr>
                  <w:lang w:val="en-IE"/>
                </w:rPr>
                <w:delText xml:space="preserve">Field Description </w:delText>
              </w:r>
            </w:del>
          </w:p>
        </w:tc>
      </w:tr>
      <w:tr w:rsidR="00C15862" w:rsidRPr="00E73B40" w:rsidDel="00A5282B" w14:paraId="3C37DD33" w14:textId="3176B8A3" w:rsidTr="00073602">
        <w:trPr>
          <w:del w:id="645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3" w:author="Author"/>
                <w:b w:val="0"/>
                <w:lang w:val="en-IE"/>
              </w:rPr>
            </w:pPr>
            <w:del w:id="6454"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5" w:author="Author"/>
                <w:b/>
                <w:lang w:val="en-IE"/>
              </w:rPr>
            </w:pPr>
            <w:del w:id="6456"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7" w:author="Author"/>
                <w:b/>
                <w:lang w:val="en-IE"/>
              </w:rPr>
            </w:pPr>
            <w:del w:id="6458"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9" w:author="Author"/>
                <w:b/>
                <w:lang w:val="en-IE"/>
              </w:rPr>
            </w:pPr>
            <w:del w:id="6460"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61" w:author="Author"/>
                <w:b/>
                <w:lang w:val="en-IE"/>
              </w:rPr>
            </w:pPr>
            <w:del w:id="6462" w:author="Author">
              <w:r w:rsidRPr="00E73B40" w:rsidDel="00A5282B">
                <w:rPr>
                  <w:b/>
                  <w:lang w:val="en-IE"/>
                </w:rPr>
                <w:delText>Mandatory</w:delText>
              </w:r>
            </w:del>
          </w:p>
        </w:tc>
      </w:tr>
      <w:tr w:rsidR="0007512A" w:rsidRPr="00E73B40" w:rsidDel="00A5282B" w14:paraId="780D679B" w14:textId="75CF814C" w:rsidTr="009914B0">
        <w:trPr>
          <w:del w:id="64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64" w:author="Author"/>
                <w:sz w:val="20"/>
                <w:lang w:val="en-IE"/>
              </w:rPr>
            </w:pPr>
            <w:del w:id="6465"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6" w:author="Author"/>
                <w:sz w:val="20"/>
                <w:lang w:val="en-IE"/>
              </w:rPr>
            </w:pPr>
            <w:del w:id="6467"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8" w:author="Author"/>
                <w:sz w:val="20"/>
                <w:lang w:val="en-IE"/>
              </w:rPr>
            </w:pPr>
            <w:del w:id="6469"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0" w:author="Author"/>
                <w:sz w:val="20"/>
                <w:lang w:val="en-IE"/>
              </w:rPr>
            </w:pPr>
            <w:del w:id="6471"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2" w:author="Author"/>
                <w:sz w:val="20"/>
                <w:lang w:val="en-IE"/>
              </w:rPr>
            </w:pPr>
            <w:del w:id="6473" w:author="Author">
              <w:r w:rsidRPr="00E73B40" w:rsidDel="00A5282B">
                <w:rPr>
                  <w:sz w:val="20"/>
                  <w:lang w:val="en-IE"/>
                </w:rPr>
                <w:delText>-</w:delText>
              </w:r>
            </w:del>
          </w:p>
        </w:tc>
      </w:tr>
      <w:tr w:rsidR="0007512A" w:rsidRPr="00E73B40" w:rsidDel="00A5282B" w14:paraId="0DCB20BB" w14:textId="42EFE790" w:rsidTr="009914B0">
        <w:trPr>
          <w:del w:id="64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75" w:author="Author"/>
                <w:i/>
                <w:sz w:val="20"/>
                <w:lang w:val="en-IE"/>
              </w:rPr>
            </w:pPr>
            <w:del w:id="6476"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7" w:author="Author"/>
                <w:sz w:val="20"/>
                <w:lang w:val="en-IE"/>
              </w:rPr>
            </w:pPr>
            <w:del w:id="6478"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9" w:author="Author"/>
                <w:sz w:val="20"/>
                <w:lang w:val="en-IE"/>
              </w:rPr>
            </w:pPr>
            <w:del w:id="6480"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1" w:author="Author"/>
                <w:sz w:val="20"/>
                <w:lang w:val="en-IE"/>
              </w:rPr>
            </w:pPr>
            <w:del w:id="6482"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3" w:author="Author"/>
                <w:sz w:val="20"/>
                <w:lang w:val="en-IE"/>
              </w:rPr>
            </w:pPr>
            <w:del w:id="6484" w:author="Author">
              <w:r w:rsidRPr="00E73B40" w:rsidDel="00A5282B">
                <w:rPr>
                  <w:sz w:val="20"/>
                  <w:lang w:val="en-IE"/>
                </w:rPr>
                <w:delText>-</w:delText>
              </w:r>
            </w:del>
          </w:p>
        </w:tc>
      </w:tr>
      <w:tr w:rsidR="008D1D39" w:rsidRPr="00E73B40" w:rsidDel="00A5282B" w14:paraId="79D4DD82" w14:textId="1BDCBBDD" w:rsidTr="00073602">
        <w:trPr>
          <w:del w:id="648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86" w:author="Author"/>
                <w:sz w:val="20"/>
                <w:lang w:val="en-IE"/>
              </w:rPr>
            </w:pPr>
            <w:del w:id="6487"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8" w:author="Author"/>
                <w:sz w:val="20"/>
                <w:lang w:val="en-IE"/>
              </w:rPr>
            </w:pPr>
            <w:del w:id="6489"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0" w:author="Author"/>
                <w:sz w:val="20"/>
                <w:lang w:val="en-IE"/>
              </w:rPr>
            </w:pPr>
            <w:del w:id="6491"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2" w:author="Author"/>
                <w:sz w:val="20"/>
                <w:lang w:val="en-IE"/>
              </w:rPr>
            </w:pPr>
            <w:del w:id="6493"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4" w:author="Author"/>
                <w:sz w:val="20"/>
                <w:lang w:val="en-IE"/>
              </w:rPr>
            </w:pPr>
            <w:del w:id="6495" w:author="Author">
              <w:r w:rsidRPr="00E73B40" w:rsidDel="00A5282B">
                <w:rPr>
                  <w:sz w:val="20"/>
                  <w:lang w:val="en-IE"/>
                </w:rPr>
                <w:delText>Yes</w:delText>
              </w:r>
            </w:del>
          </w:p>
        </w:tc>
      </w:tr>
      <w:tr w:rsidR="00C15862" w:rsidRPr="00E73B40" w:rsidDel="00A5282B" w14:paraId="2D4CB3F8" w14:textId="45942071" w:rsidTr="00073602">
        <w:trPr>
          <w:del w:id="649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497" w:author="Author"/>
                <w:sz w:val="20"/>
                <w:lang w:val="en-IE"/>
              </w:rPr>
            </w:pPr>
            <w:del w:id="6498"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9" w:author="Author"/>
                <w:sz w:val="20"/>
                <w:lang w:val="en-IE"/>
              </w:rPr>
            </w:pPr>
            <w:del w:id="6500"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1" w:author="Author"/>
                <w:sz w:val="20"/>
                <w:lang w:val="en-IE"/>
              </w:rPr>
            </w:pPr>
            <w:del w:id="6502"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3" w:author="Author"/>
                <w:sz w:val="20"/>
                <w:lang w:val="en-IE"/>
              </w:rPr>
            </w:pPr>
            <w:del w:id="6504"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5" w:author="Author"/>
                <w:sz w:val="20"/>
                <w:lang w:val="en-IE"/>
              </w:rPr>
            </w:pPr>
            <w:del w:id="6506"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7" w:author="Author"/>
                <w:sz w:val="20"/>
                <w:lang w:val="en-IE"/>
              </w:rPr>
            </w:pPr>
            <w:del w:id="6508" w:author="Author">
              <w:r w:rsidRPr="00E73B40" w:rsidDel="00A5282B">
                <w:rPr>
                  <w:sz w:val="20"/>
                  <w:lang w:val="en-IE"/>
                </w:rPr>
                <w:delText>Yes</w:delText>
              </w:r>
            </w:del>
          </w:p>
        </w:tc>
      </w:tr>
    </w:tbl>
    <w:p w14:paraId="57B618EE" w14:textId="5EAD6A9D" w:rsidR="00C15862" w:rsidRPr="00E73B40" w:rsidDel="00A5282B" w:rsidRDefault="00C15862" w:rsidP="00234AC9">
      <w:pPr>
        <w:rPr>
          <w:del w:id="6509"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10" w:author="Author"/>
          <w:lang w:val="en-IE"/>
        </w:rPr>
      </w:pPr>
      <w:ins w:id="6511" w:author="Author">
        <w:del w:id="6512"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3" w:author="Author"/>
          <w:lang w:val="en-IE"/>
        </w:rPr>
      </w:pPr>
      <w:ins w:id="6514"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15"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1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17" w:author="Author"/>
                <w:lang w:val="en-IE"/>
              </w:rPr>
            </w:pPr>
            <w:ins w:id="6518" w:author="Author">
              <w:r w:rsidRPr="00E73B40">
                <w:rPr>
                  <w:lang w:val="en-IE"/>
                </w:rPr>
                <w:t>Screen Description</w:t>
              </w:r>
            </w:ins>
          </w:p>
        </w:tc>
      </w:tr>
      <w:tr w:rsidR="007C3180" w:rsidRPr="00E73B40" w14:paraId="5DD5390E" w14:textId="77777777" w:rsidTr="005530AD">
        <w:trPr>
          <w:ins w:id="651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20" w:author="Author"/>
                <w:lang w:val="en-IE"/>
              </w:rPr>
            </w:pPr>
            <w:ins w:id="6521"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2" w:author="Author"/>
                <w:sz w:val="20"/>
                <w:lang w:val="en-IE"/>
              </w:rPr>
            </w:pPr>
            <w:ins w:id="6523"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4" w:author="Author"/>
                <w:sz w:val="20"/>
                <w:lang w:val="en-IE"/>
              </w:rPr>
            </w:pPr>
            <w:ins w:id="6525"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26"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7"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8"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9"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30"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2" w:author="Author"/>
                <w:sz w:val="20"/>
                <w:lang w:val="en-IE"/>
              </w:rPr>
            </w:pPr>
            <w:ins w:id="6533"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4" w:author="Author"/>
                <w:sz w:val="20"/>
                <w:lang w:val="en-IE"/>
              </w:rPr>
            </w:pPr>
            <w:ins w:id="6535"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6" w:author="Author"/>
                <w:sz w:val="20"/>
                <w:lang w:val="en-IE"/>
              </w:rPr>
            </w:pPr>
            <w:ins w:id="6537"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8" w:author="Author"/>
                <w:sz w:val="20"/>
                <w:lang w:val="en-IE"/>
              </w:rPr>
            </w:pPr>
            <w:ins w:id="6539"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40" w:author="Author"/>
                <w:sz w:val="20"/>
                <w:lang w:val="en-IE"/>
              </w:rPr>
            </w:pPr>
            <w:ins w:id="6541"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2" w:author="Author">
              <w:r w:rsidRPr="00E73B40" w:rsidDel="00404A3D">
                <w:rPr>
                  <w:sz w:val="20"/>
                  <w:lang w:val="en-IE"/>
                </w:rPr>
                <w:delText>value</w:delText>
              </w:r>
            </w:del>
            <w:ins w:id="6543"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44"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45" w:author="Author"/>
          <w:lang w:eastAsia="pt-PT"/>
        </w:rPr>
      </w:pPr>
      <w:ins w:id="6546"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47"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4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49" w:author="Author"/>
                <w:lang w:val="en-IE"/>
              </w:rPr>
            </w:pPr>
            <w:ins w:id="6550" w:author="Author">
              <w:r w:rsidRPr="00E73B40">
                <w:rPr>
                  <w:lang w:val="en-IE"/>
                </w:rPr>
                <w:t>Screen Description</w:t>
              </w:r>
            </w:ins>
          </w:p>
        </w:tc>
      </w:tr>
      <w:tr w:rsidR="007C3180" w:rsidRPr="00E73B40" w14:paraId="7DD3809D" w14:textId="77777777" w:rsidTr="005530AD">
        <w:trPr>
          <w:ins w:id="655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2" w:author="Author"/>
                <w:lang w:val="en-IE"/>
              </w:rPr>
            </w:pPr>
            <w:ins w:id="6553"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4" w:author="Author"/>
                <w:sz w:val="20"/>
                <w:lang w:val="en-IE"/>
              </w:rPr>
            </w:pPr>
            <w:ins w:id="6555"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6" w:author="Author"/>
                <w:sz w:val="20"/>
                <w:lang w:val="en-IE"/>
              </w:rPr>
            </w:pPr>
            <w:ins w:id="6557"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58" w:author="Author">
              <w:r>
                <w:rPr>
                  <w:sz w:val="20"/>
                  <w:lang w:val="en-IE"/>
                </w:rPr>
                <w:lastRenderedPageBreak/>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9"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0"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1"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2"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3"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64"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65"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66" w:author="Author"/>
                <w:sz w:val="20"/>
                <w:lang w:val="en-IE"/>
              </w:rPr>
            </w:pPr>
            <w:del w:id="6567"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8" w:author="Author"/>
                <w:sz w:val="20"/>
                <w:lang w:val="en-IE"/>
              </w:rPr>
            </w:pPr>
            <w:del w:id="6569"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0" w:author="Author"/>
                <w:sz w:val="20"/>
                <w:lang w:val="en-IE"/>
              </w:rPr>
            </w:pPr>
            <w:del w:id="6571"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2" w:author="Author"/>
                <w:sz w:val="20"/>
                <w:lang w:val="en-IE"/>
              </w:rPr>
            </w:pPr>
            <w:del w:id="6573"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4" w:author="Author"/>
                <w:sz w:val="20"/>
                <w:lang w:val="en-IE"/>
              </w:rPr>
            </w:pPr>
            <w:del w:id="6575" w:author="Author">
              <w:r w:rsidDel="009A423F">
                <w:rPr>
                  <w:sz w:val="20"/>
                  <w:lang w:val="en-IE"/>
                </w:rPr>
                <w:delText>-</w:delText>
              </w:r>
            </w:del>
          </w:p>
        </w:tc>
      </w:tr>
      <w:tr w:rsidR="00027BBF" w:rsidRPr="00E73B40" w:rsidDel="009A423F" w14:paraId="4E9AB337" w14:textId="68A82D73" w:rsidTr="009A423F">
        <w:trPr>
          <w:del w:id="6576"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77" w:author="Author"/>
                <w:sz w:val="20"/>
                <w:lang w:val="en-IE"/>
              </w:rPr>
            </w:pPr>
            <w:del w:id="6578"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9" w:author="Author"/>
                <w:sz w:val="20"/>
                <w:lang w:val="en-IE"/>
              </w:rPr>
            </w:pPr>
            <w:del w:id="6580"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1" w:author="Author"/>
                <w:sz w:val="20"/>
                <w:lang w:val="en-IE"/>
              </w:rPr>
            </w:pPr>
            <w:del w:id="6582"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3" w:author="Author"/>
                <w:sz w:val="20"/>
                <w:lang w:val="en-IE"/>
              </w:rPr>
            </w:pPr>
            <w:del w:id="6584"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5" w:author="Author"/>
                <w:sz w:val="20"/>
                <w:lang w:val="en-IE"/>
              </w:rPr>
            </w:pPr>
            <w:del w:id="6586"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87" w:author="Author"/>
          <w:lang w:val="en-IE"/>
        </w:rPr>
      </w:pPr>
      <w:ins w:id="6588" w:author="Author">
        <w:r>
          <w:rPr>
            <w:lang w:val="en-IE"/>
          </w:rPr>
          <w:t>Apply coupon</w:t>
        </w:r>
        <w:r w:rsidRPr="00E73B40">
          <w:rPr>
            <w:lang w:val="en-IE"/>
          </w:rPr>
          <w:t xml:space="preserve"> component</w:t>
        </w:r>
      </w:ins>
    </w:p>
    <w:p w14:paraId="5C180CFD" w14:textId="0AF5B179" w:rsidR="00F94BB1" w:rsidRDefault="008B3A4E" w:rsidP="00F94BB1">
      <w:pPr>
        <w:rPr>
          <w:ins w:id="6589" w:author="Author"/>
          <w:lang w:val="en-IE"/>
        </w:rPr>
      </w:pPr>
      <w:ins w:id="6590"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91"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3" w:author="Author"/>
                <w:lang w:val="en-IE"/>
              </w:rPr>
            </w:pPr>
            <w:ins w:id="6594" w:author="Author">
              <w:r w:rsidRPr="00E73B40">
                <w:rPr>
                  <w:lang w:val="en-IE"/>
                </w:rPr>
                <w:t>Screen Description</w:t>
              </w:r>
            </w:ins>
          </w:p>
        </w:tc>
      </w:tr>
      <w:tr w:rsidR="007C3180" w:rsidRPr="00E73B40" w14:paraId="676F9C49" w14:textId="77777777" w:rsidTr="005530AD">
        <w:trPr>
          <w:ins w:id="659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596" w:author="Author"/>
                <w:lang w:val="en-IE"/>
              </w:rPr>
            </w:pPr>
            <w:ins w:id="6597"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8" w:author="Author"/>
                <w:sz w:val="20"/>
                <w:lang w:val="en-IE"/>
              </w:rPr>
            </w:pPr>
            <w:ins w:id="6599"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00" w:author="Author"/>
                <w:sz w:val="20"/>
                <w:lang w:val="en-IE"/>
              </w:rPr>
            </w:pPr>
            <w:ins w:id="6601" w:author="Author">
              <w:r>
                <w:rPr>
                  <w:sz w:val="20"/>
                  <w:lang w:val="en-IE"/>
                </w:rPr>
                <w:t>Apply coupon component</w:t>
              </w:r>
            </w:ins>
          </w:p>
        </w:tc>
      </w:tr>
    </w:tbl>
    <w:p w14:paraId="42527CCA" w14:textId="77777777" w:rsidR="007C3180" w:rsidRPr="00E73B40" w:rsidRDefault="007C3180" w:rsidP="00F94BB1">
      <w:pPr>
        <w:rPr>
          <w:ins w:id="6602"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3"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04" w:author="Author"/>
                <w:lang w:val="en-IE"/>
              </w:rPr>
            </w:pPr>
            <w:ins w:id="6605" w:author="Author">
              <w:r w:rsidRPr="00E73B40">
                <w:rPr>
                  <w:lang w:val="en-IE"/>
                </w:rPr>
                <w:t xml:space="preserve">Field Description </w:t>
              </w:r>
            </w:ins>
          </w:p>
        </w:tc>
      </w:tr>
      <w:tr w:rsidR="00F94BB1" w:rsidRPr="00E73B40" w14:paraId="1C88C2ED" w14:textId="77777777" w:rsidTr="005F37FB">
        <w:trPr>
          <w:ins w:id="6606"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07" w:author="Author"/>
                <w:b w:val="0"/>
                <w:lang w:val="en-IE"/>
              </w:rPr>
            </w:pPr>
            <w:ins w:id="6608"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9" w:author="Author"/>
                <w:b/>
                <w:lang w:val="en-IE"/>
              </w:rPr>
            </w:pPr>
            <w:ins w:id="6610"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1" w:author="Author"/>
                <w:b/>
                <w:lang w:val="en-IE"/>
              </w:rPr>
            </w:pPr>
            <w:ins w:id="6612"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3" w:author="Author"/>
                <w:b/>
                <w:lang w:val="en-IE"/>
              </w:rPr>
            </w:pPr>
            <w:ins w:id="6614"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5" w:author="Author"/>
                <w:b/>
                <w:lang w:val="en-IE"/>
              </w:rPr>
            </w:pPr>
            <w:ins w:id="6616" w:author="Author">
              <w:r w:rsidRPr="00E73B40">
                <w:rPr>
                  <w:b/>
                  <w:lang w:val="en-IE"/>
                </w:rPr>
                <w:t>Mandatory</w:t>
              </w:r>
            </w:ins>
          </w:p>
        </w:tc>
      </w:tr>
      <w:tr w:rsidR="00F94BB1" w:rsidRPr="00E73B40" w14:paraId="3337DC38" w14:textId="77777777" w:rsidTr="005F37FB">
        <w:trPr>
          <w:ins w:id="661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18" w:author="Author"/>
                <w:sz w:val="20"/>
                <w:lang w:val="en-IE"/>
              </w:rPr>
            </w:pPr>
            <w:ins w:id="6619"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0" w:author="Author"/>
                <w:sz w:val="20"/>
                <w:lang w:val="en-IE"/>
              </w:rPr>
            </w:pPr>
            <w:ins w:id="6621"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2" w:author="Author"/>
                <w:sz w:val="20"/>
                <w:lang w:val="en-IE"/>
              </w:rPr>
            </w:pPr>
            <w:ins w:id="6623"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4" w:author="Author"/>
                <w:sz w:val="20"/>
                <w:lang w:val="en-IE"/>
              </w:rPr>
            </w:pPr>
            <w:ins w:id="6625"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6" w:author="Author"/>
                <w:sz w:val="20"/>
                <w:lang w:val="en-IE"/>
              </w:rPr>
            </w:pPr>
            <w:ins w:id="6627" w:author="Author">
              <w:r>
                <w:rPr>
                  <w:sz w:val="20"/>
                  <w:lang w:val="en-IE"/>
                </w:rPr>
                <w:t>-</w:t>
              </w:r>
            </w:ins>
          </w:p>
        </w:tc>
      </w:tr>
      <w:tr w:rsidR="000F7774" w:rsidRPr="00E73B40" w14:paraId="5F4BF537" w14:textId="77777777" w:rsidTr="005F37FB">
        <w:trPr>
          <w:ins w:id="662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29" w:author="Author"/>
                <w:sz w:val="20"/>
                <w:lang w:val="en-IE"/>
              </w:rPr>
            </w:pPr>
            <w:ins w:id="6630"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1" w:author="Author"/>
                <w:sz w:val="20"/>
                <w:lang w:val="en-IE"/>
              </w:rPr>
            </w:pPr>
            <w:ins w:id="6632"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3" w:author="Author"/>
                <w:sz w:val="20"/>
                <w:lang w:val="en-IE"/>
              </w:rPr>
            </w:pPr>
            <w:ins w:id="6634"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5" w:author="Author"/>
                <w:sz w:val="20"/>
                <w:lang w:val="en-IE"/>
              </w:rPr>
            </w:pPr>
            <w:ins w:id="6636"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7" w:author="Author"/>
                <w:sz w:val="20"/>
                <w:lang w:val="en-IE"/>
              </w:rPr>
            </w:pPr>
            <w:ins w:id="6638" w:author="Author">
              <w:r>
                <w:rPr>
                  <w:sz w:val="20"/>
                  <w:lang w:val="en-IE"/>
                </w:rPr>
                <w:t>-</w:t>
              </w:r>
            </w:ins>
          </w:p>
        </w:tc>
      </w:tr>
    </w:tbl>
    <w:p w14:paraId="408F28D5" w14:textId="7B8E8AEA" w:rsidR="00711226" w:rsidRPr="00E73B40" w:rsidRDefault="00711226" w:rsidP="00711226">
      <w:pPr>
        <w:pStyle w:val="Heading5"/>
        <w:rPr>
          <w:ins w:id="6639" w:author="Author"/>
          <w:lang w:val="en-IE"/>
        </w:rPr>
      </w:pPr>
      <w:bookmarkStart w:id="6640" w:name="_Request_Quotation_component"/>
      <w:bookmarkEnd w:id="6640"/>
      <w:ins w:id="6641" w:author="Author">
        <w:r>
          <w:rPr>
            <w:lang w:val="en-IE"/>
          </w:rPr>
          <w:t>Request Quotation</w:t>
        </w:r>
        <w:r w:rsidRPr="00E73B40">
          <w:rPr>
            <w:lang w:val="en-IE"/>
          </w:rPr>
          <w:t xml:space="preserve"> component</w:t>
        </w:r>
      </w:ins>
    </w:p>
    <w:p w14:paraId="1DDC1C7A" w14:textId="77777777" w:rsidR="003C45F8" w:rsidRDefault="003C45F8" w:rsidP="00711226">
      <w:pPr>
        <w:rPr>
          <w:ins w:id="6642" w:author="Author"/>
          <w:noProof/>
          <w:lang w:val="pt-PT" w:eastAsia="pt-PT"/>
        </w:rPr>
      </w:pPr>
    </w:p>
    <w:p w14:paraId="584FE56D" w14:textId="0EA620B6" w:rsidR="00711226" w:rsidRDefault="00940904" w:rsidP="00711226">
      <w:pPr>
        <w:rPr>
          <w:ins w:id="6643" w:author="Author"/>
          <w:lang w:val="en-IE"/>
        </w:rPr>
      </w:pPr>
      <w:ins w:id="6644" w:author="Author">
        <w:r>
          <w:rPr>
            <w:noProof/>
            <w:lang w:val="pt-PT" w:eastAsia="pt-PT"/>
          </w:rPr>
          <w:lastRenderedPageBreak/>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45"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4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47" w:author="Author"/>
                <w:lang w:val="en-IE"/>
              </w:rPr>
            </w:pPr>
            <w:ins w:id="6648" w:author="Author">
              <w:r w:rsidRPr="00E73B40">
                <w:rPr>
                  <w:lang w:val="en-IE"/>
                </w:rPr>
                <w:t>Screen Description</w:t>
              </w:r>
            </w:ins>
          </w:p>
        </w:tc>
      </w:tr>
      <w:tr w:rsidR="007C3180" w:rsidRPr="00E73B40" w14:paraId="79C3F911" w14:textId="77777777" w:rsidTr="005530AD">
        <w:trPr>
          <w:ins w:id="664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50" w:author="Author"/>
                <w:lang w:val="en-IE"/>
              </w:rPr>
            </w:pPr>
            <w:ins w:id="6651"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2" w:author="Author"/>
                <w:sz w:val="20"/>
                <w:lang w:val="en-IE"/>
              </w:rPr>
            </w:pPr>
            <w:ins w:id="6653"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4" w:author="Author"/>
                <w:sz w:val="20"/>
                <w:lang w:val="en-IE"/>
              </w:rPr>
            </w:pPr>
            <w:ins w:id="6655" w:author="Author">
              <w:r>
                <w:rPr>
                  <w:sz w:val="20"/>
                  <w:lang w:val="en-IE"/>
                </w:rPr>
                <w:t>Request quotation component</w:t>
              </w:r>
            </w:ins>
          </w:p>
        </w:tc>
      </w:tr>
    </w:tbl>
    <w:p w14:paraId="50D8EF57" w14:textId="77777777" w:rsidR="007C3180" w:rsidRPr="00E73B40" w:rsidRDefault="007C3180" w:rsidP="00711226">
      <w:pPr>
        <w:rPr>
          <w:ins w:id="665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5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58" w:author="Author"/>
                <w:lang w:val="en-IE"/>
              </w:rPr>
            </w:pPr>
            <w:ins w:id="6659" w:author="Author">
              <w:r w:rsidRPr="00E73B40">
                <w:rPr>
                  <w:lang w:val="en-IE"/>
                </w:rPr>
                <w:t xml:space="preserve">Field Description </w:t>
              </w:r>
            </w:ins>
          </w:p>
        </w:tc>
      </w:tr>
      <w:tr w:rsidR="00711226" w:rsidRPr="00E73B40" w14:paraId="6E78C0E8" w14:textId="77777777" w:rsidTr="001D5372">
        <w:trPr>
          <w:ins w:id="666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61" w:author="Author"/>
                <w:b w:val="0"/>
                <w:lang w:val="en-IE"/>
              </w:rPr>
            </w:pPr>
            <w:ins w:id="6662"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3" w:author="Author"/>
                <w:b/>
                <w:lang w:val="en-IE"/>
              </w:rPr>
            </w:pPr>
            <w:ins w:id="6664"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5" w:author="Author"/>
                <w:b/>
                <w:lang w:val="en-IE"/>
              </w:rPr>
            </w:pPr>
            <w:ins w:id="6666"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7" w:author="Author"/>
                <w:b/>
                <w:lang w:val="en-IE"/>
              </w:rPr>
            </w:pPr>
            <w:ins w:id="6668"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9" w:author="Author"/>
                <w:b/>
                <w:lang w:val="en-IE"/>
              </w:rPr>
            </w:pPr>
            <w:ins w:id="6670" w:author="Author">
              <w:r w:rsidRPr="00E73B40">
                <w:rPr>
                  <w:b/>
                  <w:lang w:val="en-IE"/>
                </w:rPr>
                <w:t>Mandatory</w:t>
              </w:r>
            </w:ins>
          </w:p>
        </w:tc>
      </w:tr>
      <w:tr w:rsidR="00045133" w:rsidRPr="00E73B40" w14:paraId="3E42A39C" w14:textId="77777777" w:rsidTr="001D5372">
        <w:trPr>
          <w:ins w:id="66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2" w:author="Author"/>
                <w:sz w:val="20"/>
                <w:lang w:val="en-IE"/>
              </w:rPr>
            </w:pPr>
            <w:ins w:id="6673"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4" w:author="Author"/>
                <w:sz w:val="20"/>
                <w:lang w:val="en-IE"/>
              </w:rPr>
            </w:pPr>
            <w:ins w:id="6675"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6" w:author="Author"/>
                <w:sz w:val="20"/>
                <w:lang w:val="en-IE"/>
              </w:rPr>
            </w:pPr>
            <w:ins w:id="6677"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8" w:author="Author"/>
                <w:sz w:val="20"/>
                <w:lang w:val="en-IE"/>
              </w:rPr>
            </w:pPr>
            <w:ins w:id="6679"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0" w:author="Author"/>
                <w:sz w:val="20"/>
                <w:lang w:val="en-IE"/>
              </w:rPr>
            </w:pPr>
            <w:ins w:id="6681" w:author="Author">
              <w:r w:rsidRPr="00E73B40">
                <w:rPr>
                  <w:sz w:val="20"/>
                  <w:lang w:val="en-IE"/>
                </w:rPr>
                <w:t>-</w:t>
              </w:r>
            </w:ins>
          </w:p>
        </w:tc>
      </w:tr>
      <w:tr w:rsidR="00045133" w:rsidRPr="00E73B40" w14:paraId="0BAD65E6" w14:textId="77777777" w:rsidTr="001D5372">
        <w:trPr>
          <w:ins w:id="66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3" w:author="Author"/>
                <w:sz w:val="20"/>
                <w:lang w:val="en-IE"/>
              </w:rPr>
            </w:pPr>
            <w:ins w:id="6684"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5" w:author="Author"/>
                <w:sz w:val="20"/>
                <w:lang w:val="en-IE"/>
              </w:rPr>
            </w:pPr>
            <w:ins w:id="6686"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7" w:author="Author"/>
                <w:sz w:val="20"/>
                <w:lang w:val="en-IE"/>
              </w:rPr>
            </w:pPr>
            <w:ins w:id="6688"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9" w:author="Author"/>
                <w:sz w:val="20"/>
                <w:lang w:val="en-IE"/>
              </w:rPr>
            </w:pPr>
            <w:ins w:id="6690"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1" w:author="Author"/>
                <w:sz w:val="20"/>
                <w:lang w:val="en-IE"/>
              </w:rPr>
            </w:pPr>
            <w:ins w:id="6692" w:author="Author">
              <w:r w:rsidRPr="00E73B40">
                <w:rPr>
                  <w:sz w:val="20"/>
                  <w:lang w:val="en-IE"/>
                </w:rPr>
                <w:t>-</w:t>
              </w:r>
            </w:ins>
          </w:p>
        </w:tc>
      </w:tr>
      <w:tr w:rsidR="00045133" w:rsidRPr="00E73B40" w14:paraId="7928D8B3" w14:textId="77777777" w:rsidTr="001D5372">
        <w:trPr>
          <w:ins w:id="66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94" w:author="Author"/>
                <w:sz w:val="20"/>
                <w:lang w:val="en-IE"/>
              </w:rPr>
            </w:pPr>
            <w:ins w:id="6695" w:author="Author">
              <w:r>
                <w:rPr>
                  <w:sz w:val="20"/>
                  <w:lang w:val="en-IE"/>
                </w:rPr>
                <w:lastRenderedPageBreak/>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6" w:author="Author"/>
                <w:sz w:val="20"/>
                <w:lang w:val="en-IE"/>
              </w:rPr>
            </w:pPr>
            <w:ins w:id="6697"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8" w:author="Author"/>
                <w:sz w:val="20"/>
                <w:lang w:val="en-IE"/>
              </w:rPr>
            </w:pPr>
            <w:ins w:id="6699"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0" w:author="Author"/>
                <w:sz w:val="20"/>
                <w:lang w:val="en-IE"/>
              </w:rPr>
            </w:pPr>
            <w:ins w:id="6701"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2" w:author="Author"/>
                <w:sz w:val="20"/>
                <w:lang w:val="en-IE"/>
              </w:rPr>
            </w:pPr>
            <w:ins w:id="6703" w:author="Author">
              <w:r w:rsidRPr="00E73B40">
                <w:rPr>
                  <w:sz w:val="20"/>
                  <w:lang w:val="en-IE"/>
                </w:rPr>
                <w:t>-</w:t>
              </w:r>
            </w:ins>
          </w:p>
        </w:tc>
      </w:tr>
      <w:tr w:rsidR="00045133" w:rsidRPr="00E73B40" w14:paraId="024D268C" w14:textId="77777777" w:rsidTr="001D5372">
        <w:trPr>
          <w:ins w:id="670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05" w:author="Author"/>
                <w:sz w:val="20"/>
                <w:lang w:val="en-IE"/>
              </w:rPr>
            </w:pPr>
            <w:ins w:id="6706"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7" w:author="Author"/>
                <w:sz w:val="20"/>
                <w:lang w:val="en-IE"/>
              </w:rPr>
            </w:pPr>
            <w:ins w:id="6708"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9" w:author="Author"/>
                <w:sz w:val="20"/>
                <w:lang w:val="en-IE"/>
              </w:rPr>
            </w:pPr>
            <w:ins w:id="6710"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1" w:author="Author"/>
                <w:sz w:val="20"/>
                <w:lang w:val="en-IE"/>
              </w:rPr>
            </w:pPr>
            <w:ins w:id="6712"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3" w:author="Author"/>
                <w:sz w:val="20"/>
                <w:lang w:val="en-IE"/>
              </w:rPr>
            </w:pPr>
            <w:ins w:id="6714" w:author="Author">
              <w:r w:rsidRPr="00E73B40">
                <w:rPr>
                  <w:sz w:val="20"/>
                  <w:lang w:val="en-IE"/>
                </w:rPr>
                <w:t>-</w:t>
              </w:r>
            </w:ins>
          </w:p>
        </w:tc>
      </w:tr>
      <w:tr w:rsidR="00045133" w:rsidRPr="00E73B40" w14:paraId="7298953D" w14:textId="77777777" w:rsidTr="001D5372">
        <w:trPr>
          <w:ins w:id="67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16" w:author="Author"/>
                <w:sz w:val="20"/>
                <w:lang w:val="en-IE"/>
              </w:rPr>
            </w:pPr>
            <w:ins w:id="6717"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8" w:author="Author"/>
                <w:sz w:val="20"/>
                <w:lang w:val="en-IE"/>
              </w:rPr>
            </w:pPr>
            <w:ins w:id="6719"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0" w:author="Author"/>
                <w:sz w:val="20"/>
                <w:lang w:val="en-IE"/>
              </w:rPr>
            </w:pPr>
            <w:ins w:id="6721"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2" w:author="Author"/>
                <w:sz w:val="20"/>
                <w:lang w:val="en-IE"/>
              </w:rPr>
            </w:pPr>
            <w:ins w:id="6723"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4" w:author="Author"/>
                <w:sz w:val="20"/>
                <w:lang w:val="en-IE"/>
              </w:rPr>
            </w:pPr>
            <w:ins w:id="6725" w:author="Author">
              <w:r w:rsidRPr="00E73B40">
                <w:rPr>
                  <w:sz w:val="20"/>
                  <w:lang w:val="en-IE"/>
                </w:rPr>
                <w:t>-</w:t>
              </w:r>
            </w:ins>
          </w:p>
        </w:tc>
      </w:tr>
    </w:tbl>
    <w:p w14:paraId="035BE39A" w14:textId="1641B0F9" w:rsidR="005B6B01" w:rsidRPr="00E73B40" w:rsidRDefault="005B6B01" w:rsidP="005B6B01">
      <w:pPr>
        <w:pStyle w:val="Heading5"/>
        <w:rPr>
          <w:ins w:id="6726" w:author="Author"/>
          <w:lang w:val="en-IE"/>
        </w:rPr>
      </w:pPr>
      <w:ins w:id="6727" w:author="Author">
        <w:r>
          <w:rPr>
            <w:lang w:val="en-IE"/>
          </w:rPr>
          <w:t>Component management confirmation</w:t>
        </w:r>
      </w:ins>
    </w:p>
    <w:p w14:paraId="1F67089D" w14:textId="6E0BB39D" w:rsidR="005B6B01" w:rsidRDefault="005B6B01" w:rsidP="005B6B01">
      <w:pPr>
        <w:jc w:val="center"/>
        <w:rPr>
          <w:ins w:id="6728" w:author="Author"/>
          <w:lang w:val="en-IE"/>
        </w:rPr>
      </w:pPr>
      <w:ins w:id="6729"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3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31" w:author="Author"/>
                <w:lang w:val="en-IE"/>
              </w:rPr>
            </w:pPr>
            <w:ins w:id="6732" w:author="Author">
              <w:r w:rsidRPr="00E73B40">
                <w:rPr>
                  <w:lang w:val="en-IE"/>
                </w:rPr>
                <w:t>Screen Description</w:t>
              </w:r>
            </w:ins>
          </w:p>
        </w:tc>
      </w:tr>
      <w:tr w:rsidR="007C3180" w:rsidRPr="00E73B40" w14:paraId="28FA5A61" w14:textId="77777777" w:rsidTr="005530AD">
        <w:trPr>
          <w:ins w:id="673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34" w:author="Author"/>
                <w:lang w:val="en-IE"/>
              </w:rPr>
            </w:pPr>
            <w:ins w:id="6735"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36" w:author="Author"/>
                <w:sz w:val="20"/>
                <w:lang w:val="en-IE"/>
              </w:rPr>
            </w:pPr>
            <w:ins w:id="6737"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38" w:author="Author"/>
                <w:sz w:val="20"/>
                <w:lang w:val="en-IE"/>
              </w:rPr>
            </w:pPr>
            <w:ins w:id="6739" w:author="Author">
              <w:r>
                <w:rPr>
                  <w:sz w:val="20"/>
                  <w:lang w:val="en-IE"/>
                </w:rPr>
                <w:t>Component management confirmation</w:t>
              </w:r>
            </w:ins>
          </w:p>
        </w:tc>
      </w:tr>
    </w:tbl>
    <w:p w14:paraId="77A3EE51" w14:textId="77777777" w:rsidR="007C3180" w:rsidRPr="00E73B40" w:rsidRDefault="007C3180" w:rsidP="005B6B01">
      <w:pPr>
        <w:jc w:val="center"/>
        <w:rPr>
          <w:ins w:id="6740"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4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2" w:author="Author"/>
                <w:lang w:val="en-IE"/>
              </w:rPr>
            </w:pPr>
            <w:ins w:id="6743" w:author="Author">
              <w:r w:rsidRPr="00E73B40">
                <w:rPr>
                  <w:lang w:val="en-IE"/>
                </w:rPr>
                <w:t xml:space="preserve">Field Description </w:t>
              </w:r>
            </w:ins>
          </w:p>
        </w:tc>
      </w:tr>
      <w:tr w:rsidR="005B6B01" w:rsidRPr="00E73B40" w14:paraId="224FD422" w14:textId="77777777" w:rsidTr="00C16D87">
        <w:trPr>
          <w:ins w:id="674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45" w:author="Author"/>
                <w:b w:val="0"/>
                <w:lang w:val="en-IE"/>
              </w:rPr>
            </w:pPr>
            <w:ins w:id="6746"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7" w:author="Author"/>
                <w:b/>
                <w:lang w:val="en-IE"/>
              </w:rPr>
            </w:pPr>
            <w:ins w:id="6748"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9" w:author="Author"/>
                <w:b/>
                <w:lang w:val="en-IE"/>
              </w:rPr>
            </w:pPr>
            <w:ins w:id="6750"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1" w:author="Author"/>
                <w:b/>
                <w:lang w:val="en-IE"/>
              </w:rPr>
            </w:pPr>
            <w:ins w:id="6752"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3" w:author="Author"/>
                <w:b/>
                <w:lang w:val="en-IE"/>
              </w:rPr>
            </w:pPr>
            <w:ins w:id="6754" w:author="Author">
              <w:r w:rsidRPr="00E73B40">
                <w:rPr>
                  <w:b/>
                  <w:lang w:val="en-IE"/>
                </w:rPr>
                <w:t>Mandatory</w:t>
              </w:r>
            </w:ins>
          </w:p>
        </w:tc>
      </w:tr>
      <w:tr w:rsidR="005B6B01" w:rsidRPr="00E73B40" w14:paraId="3D8B24C2" w14:textId="77777777" w:rsidTr="00C16D87">
        <w:trPr>
          <w:ins w:id="67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56" w:author="Author"/>
                <w:sz w:val="20"/>
                <w:lang w:val="en-IE"/>
              </w:rPr>
            </w:pPr>
            <w:ins w:id="6757"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8" w:author="Author"/>
                <w:sz w:val="20"/>
                <w:lang w:val="en-IE"/>
              </w:rPr>
            </w:pPr>
            <w:ins w:id="6759"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0" w:author="Author"/>
                <w:sz w:val="20"/>
                <w:lang w:val="en-IE"/>
              </w:rPr>
            </w:pPr>
            <w:ins w:id="6761"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2" w:author="Author"/>
                <w:sz w:val="20"/>
                <w:lang w:val="en-IE"/>
              </w:rPr>
            </w:pPr>
            <w:ins w:id="6763"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4" w:author="Author"/>
                <w:sz w:val="20"/>
                <w:lang w:val="en-IE"/>
              </w:rPr>
            </w:pPr>
            <w:ins w:id="6765" w:author="Author">
              <w:r w:rsidRPr="00E73B40">
                <w:rPr>
                  <w:sz w:val="20"/>
                  <w:lang w:val="en-IE"/>
                </w:rPr>
                <w:t>-</w:t>
              </w:r>
            </w:ins>
          </w:p>
        </w:tc>
      </w:tr>
      <w:tr w:rsidR="005B6B01" w:rsidRPr="00E73B40" w14:paraId="62F0AA34" w14:textId="77777777" w:rsidTr="00C16D87">
        <w:trPr>
          <w:ins w:id="67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67" w:author="Author"/>
                <w:sz w:val="20"/>
                <w:lang w:val="en-IE"/>
              </w:rPr>
            </w:pPr>
            <w:ins w:id="6768"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9" w:author="Author"/>
                <w:sz w:val="20"/>
                <w:lang w:val="en-IE"/>
              </w:rPr>
            </w:pPr>
            <w:ins w:id="6770"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1" w:author="Author"/>
                <w:sz w:val="20"/>
                <w:lang w:val="en-IE"/>
              </w:rPr>
            </w:pPr>
            <w:ins w:id="6772"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3" w:author="Author"/>
                <w:sz w:val="20"/>
                <w:lang w:val="en-IE"/>
              </w:rPr>
            </w:pPr>
            <w:ins w:id="6774"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5" w:author="Author"/>
                <w:sz w:val="20"/>
                <w:lang w:val="en-IE"/>
              </w:rPr>
            </w:pPr>
            <w:ins w:id="6776" w:author="Author">
              <w:r w:rsidRPr="00E73B40">
                <w:rPr>
                  <w:sz w:val="20"/>
                  <w:lang w:val="en-IE"/>
                </w:rPr>
                <w:t>-</w:t>
              </w:r>
            </w:ins>
          </w:p>
        </w:tc>
      </w:tr>
      <w:tr w:rsidR="005B6B01" w:rsidRPr="00E73B40" w14:paraId="34E15809" w14:textId="77777777" w:rsidTr="00C16D87">
        <w:trPr>
          <w:ins w:id="677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78" w:author="Author"/>
                <w:sz w:val="20"/>
                <w:lang w:val="en-IE"/>
              </w:rPr>
            </w:pPr>
            <w:ins w:id="6779"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0" w:author="Author"/>
                <w:sz w:val="20"/>
                <w:lang w:val="en-IE"/>
              </w:rPr>
            </w:pPr>
            <w:ins w:id="6781"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2" w:author="Author"/>
                <w:sz w:val="20"/>
                <w:lang w:val="en-IE"/>
              </w:rPr>
            </w:pPr>
            <w:ins w:id="6783"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4" w:author="Author"/>
                <w:sz w:val="20"/>
                <w:lang w:val="en-IE"/>
              </w:rPr>
            </w:pPr>
            <w:ins w:id="6785"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6" w:author="Author"/>
                <w:sz w:val="20"/>
                <w:lang w:val="en-IE"/>
              </w:rPr>
            </w:pPr>
            <w:ins w:id="6787" w:author="Author">
              <w:r w:rsidRPr="00E73B40">
                <w:rPr>
                  <w:sz w:val="20"/>
                  <w:lang w:val="en-IE"/>
                </w:rPr>
                <w:t>-</w:t>
              </w:r>
            </w:ins>
          </w:p>
        </w:tc>
      </w:tr>
      <w:tr w:rsidR="005B6B01" w:rsidRPr="00E73B40" w14:paraId="24178006" w14:textId="77777777" w:rsidTr="00C16D87">
        <w:trPr>
          <w:ins w:id="678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89" w:author="Author"/>
                <w:sz w:val="20"/>
                <w:lang w:val="en-IE"/>
              </w:rPr>
            </w:pPr>
            <w:ins w:id="6790"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1" w:author="Author"/>
                <w:sz w:val="20"/>
                <w:lang w:val="en-IE"/>
              </w:rPr>
            </w:pPr>
            <w:ins w:id="6792"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3" w:author="Author"/>
                <w:sz w:val="20"/>
                <w:lang w:val="en-IE"/>
              </w:rPr>
            </w:pPr>
            <w:ins w:id="6794"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5" w:author="Author"/>
                <w:sz w:val="20"/>
                <w:lang w:val="en-IE"/>
              </w:rPr>
            </w:pPr>
            <w:ins w:id="6796"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7" w:author="Author"/>
                <w:sz w:val="20"/>
                <w:lang w:val="en-IE"/>
              </w:rPr>
            </w:pPr>
            <w:ins w:id="6798" w:author="Author">
              <w:r w:rsidRPr="00E73B40">
                <w:rPr>
                  <w:sz w:val="20"/>
                  <w:lang w:val="en-IE"/>
                </w:rPr>
                <w:t>-</w:t>
              </w:r>
            </w:ins>
          </w:p>
        </w:tc>
      </w:tr>
    </w:tbl>
    <w:p w14:paraId="0E9FC6DA" w14:textId="5D183B9A" w:rsidR="00EC6270" w:rsidRPr="00E73B40" w:rsidRDefault="00EC6270" w:rsidP="00EC6270">
      <w:pPr>
        <w:pStyle w:val="Heading5"/>
        <w:rPr>
          <w:ins w:id="6799" w:author="Author"/>
          <w:lang w:val="en-IE"/>
        </w:rPr>
      </w:pPr>
      <w:ins w:id="6800" w:author="Author">
        <w:r>
          <w:rPr>
            <w:lang w:val="en-IE"/>
          </w:rPr>
          <w:t>Collapsed Basket View</w:t>
        </w:r>
      </w:ins>
    </w:p>
    <w:p w14:paraId="229C5F8E" w14:textId="09E4FF36" w:rsidR="00EC6270" w:rsidRDefault="00EC6270" w:rsidP="00EC6270">
      <w:pPr>
        <w:jc w:val="center"/>
        <w:rPr>
          <w:ins w:id="6801" w:author="Author"/>
          <w:lang w:val="en-IE"/>
        </w:rPr>
      </w:pPr>
      <w:ins w:id="6802" w:author="Author">
        <w:r>
          <w:rPr>
            <w:noProof/>
            <w:lang w:val="pt-PT" w:eastAsia="pt-PT"/>
          </w:rPr>
          <w:lastRenderedPageBreak/>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3"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0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05" w:author="Author"/>
                <w:lang w:val="en-IE"/>
              </w:rPr>
            </w:pPr>
            <w:ins w:id="6806" w:author="Author">
              <w:r w:rsidRPr="00E73B40">
                <w:rPr>
                  <w:lang w:val="en-IE"/>
                </w:rPr>
                <w:t>Screen Description</w:t>
              </w:r>
            </w:ins>
          </w:p>
        </w:tc>
      </w:tr>
      <w:tr w:rsidR="00EC6270" w:rsidRPr="00E73B40" w14:paraId="192B6BF8" w14:textId="77777777" w:rsidTr="006B3472">
        <w:trPr>
          <w:ins w:id="680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08" w:author="Author"/>
                <w:lang w:val="en-IE"/>
              </w:rPr>
            </w:pPr>
            <w:ins w:id="6809"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10" w:author="Author"/>
                <w:sz w:val="20"/>
                <w:lang w:val="en-IE"/>
              </w:rPr>
            </w:pPr>
            <w:ins w:id="6811"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2" w:author="Author"/>
                <w:sz w:val="20"/>
                <w:lang w:val="en-IE"/>
              </w:rPr>
            </w:pPr>
            <w:ins w:id="6813" w:author="Author">
              <w:r>
                <w:rPr>
                  <w:sz w:val="20"/>
                  <w:lang w:val="en-IE"/>
                </w:rPr>
                <w:t xml:space="preserve">Collapsed Basket </w:t>
              </w:r>
            </w:ins>
          </w:p>
        </w:tc>
      </w:tr>
    </w:tbl>
    <w:p w14:paraId="31D9C423" w14:textId="77777777" w:rsidR="00EC6270" w:rsidRPr="00E73B40" w:rsidRDefault="00EC6270" w:rsidP="00EC6270">
      <w:pPr>
        <w:jc w:val="center"/>
        <w:rPr>
          <w:ins w:id="6814"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1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16" w:author="Author"/>
                <w:lang w:val="en-IE"/>
              </w:rPr>
            </w:pPr>
            <w:ins w:id="6817" w:author="Author">
              <w:r w:rsidRPr="00E73B40">
                <w:rPr>
                  <w:lang w:val="en-IE"/>
                </w:rPr>
                <w:t xml:space="preserve">Field Description </w:t>
              </w:r>
            </w:ins>
          </w:p>
        </w:tc>
      </w:tr>
      <w:tr w:rsidR="00EC6270" w:rsidRPr="00E73B40" w14:paraId="17495BC2" w14:textId="77777777" w:rsidTr="006B3472">
        <w:trPr>
          <w:ins w:id="681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19" w:author="Author"/>
                <w:b w:val="0"/>
                <w:lang w:val="en-IE"/>
              </w:rPr>
            </w:pPr>
            <w:ins w:id="6820" w:author="Author">
              <w:r>
                <w:rPr>
                  <w:b w:val="0"/>
                  <w:lang w:val="en-IE"/>
                </w:rPr>
                <w:t>Collapsed view of the basket</w:t>
              </w:r>
            </w:ins>
          </w:p>
        </w:tc>
      </w:tr>
    </w:tbl>
    <w:p w14:paraId="4F2B6DD4" w14:textId="77777777" w:rsidR="001637F0" w:rsidRDefault="001637F0" w:rsidP="001637F0">
      <w:pPr>
        <w:pStyle w:val="UnnumberedHeading"/>
        <w:rPr>
          <w:ins w:id="6821" w:author="Author"/>
          <w:lang w:val="en-IE"/>
        </w:rPr>
      </w:pPr>
    </w:p>
    <w:p w14:paraId="6823BF10" w14:textId="3DCC1C69" w:rsidR="001637F0" w:rsidRPr="00E73B40" w:rsidRDefault="001637F0" w:rsidP="001637F0">
      <w:pPr>
        <w:pStyle w:val="Heading5"/>
        <w:rPr>
          <w:ins w:id="6822" w:author="Author"/>
          <w:lang w:val="en-IE"/>
        </w:rPr>
      </w:pPr>
      <w:ins w:id="6823" w:author="Author">
        <w:r>
          <w:rPr>
            <w:lang w:val="en-IE"/>
          </w:rPr>
          <w:t>Process c</w:t>
        </w:r>
        <w:r w:rsidRPr="001637F0">
          <w:rPr>
            <w:lang w:val="en-IE"/>
          </w:rPr>
          <w:t>losure popup</w:t>
        </w:r>
      </w:ins>
    </w:p>
    <w:p w14:paraId="16882ABB" w14:textId="753DACC5" w:rsidR="001637F0" w:rsidRPr="00D0714F" w:rsidRDefault="001637F0" w:rsidP="001637F0">
      <w:pPr>
        <w:rPr>
          <w:ins w:id="6824" w:author="Author"/>
          <w:b/>
          <w:bCs/>
          <w:sz w:val="20"/>
        </w:rPr>
      </w:pPr>
      <w:ins w:id="6825" w:author="Author">
        <w:r>
          <w:rPr>
            <w:b/>
            <w:bCs/>
            <w:sz w:val="20"/>
          </w:rPr>
          <w:t>Generic popup when closing a process</w:t>
        </w:r>
      </w:ins>
    </w:p>
    <w:p w14:paraId="07129E72" w14:textId="626273F2" w:rsidR="001637F0" w:rsidRDefault="001637F0" w:rsidP="001637F0">
      <w:pPr>
        <w:jc w:val="center"/>
        <w:rPr>
          <w:ins w:id="6826" w:author="Author"/>
          <w:lang w:val="en-IE"/>
        </w:rPr>
      </w:pPr>
      <w:ins w:id="6827"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28" w:author="Author"/>
          <w:b/>
          <w:bCs/>
          <w:sz w:val="20"/>
        </w:rPr>
      </w:pPr>
    </w:p>
    <w:p w14:paraId="6F4DA4A8" w14:textId="77777777" w:rsidR="007E16D7" w:rsidRDefault="007E16D7" w:rsidP="001637F0">
      <w:pPr>
        <w:rPr>
          <w:ins w:id="6829" w:author="Author"/>
          <w:b/>
          <w:bCs/>
          <w:sz w:val="20"/>
        </w:rPr>
      </w:pPr>
    </w:p>
    <w:p w14:paraId="5A19FA59" w14:textId="250AD20D" w:rsidR="001637F0" w:rsidRPr="001637F0" w:rsidRDefault="001637F0" w:rsidP="001637F0">
      <w:pPr>
        <w:rPr>
          <w:ins w:id="6830" w:author="Author"/>
        </w:rPr>
      </w:pPr>
      <w:ins w:id="6831" w:author="Author">
        <w:r>
          <w:rPr>
            <w:b/>
            <w:bCs/>
            <w:sz w:val="20"/>
          </w:rPr>
          <w:lastRenderedPageBreak/>
          <w:t>Popup when closing a process and an order was created</w:t>
        </w:r>
      </w:ins>
    </w:p>
    <w:p w14:paraId="3E65C977" w14:textId="1A3C61BD" w:rsidR="001637F0" w:rsidRDefault="001637F0" w:rsidP="001637F0">
      <w:pPr>
        <w:jc w:val="center"/>
        <w:rPr>
          <w:ins w:id="6832" w:author="Author"/>
          <w:lang w:val="en-IE"/>
        </w:rPr>
      </w:pPr>
      <w:ins w:id="6833"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34"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3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36" w:author="Author"/>
                <w:lang w:val="en-IE"/>
              </w:rPr>
            </w:pPr>
            <w:ins w:id="6837" w:author="Author">
              <w:r w:rsidRPr="00E73B40">
                <w:rPr>
                  <w:lang w:val="en-IE"/>
                </w:rPr>
                <w:t>Screen Description</w:t>
              </w:r>
            </w:ins>
          </w:p>
        </w:tc>
      </w:tr>
      <w:tr w:rsidR="001637F0" w:rsidRPr="00E73B40" w14:paraId="78A76A8F" w14:textId="77777777" w:rsidTr="006A7520">
        <w:trPr>
          <w:ins w:id="683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39" w:author="Author"/>
                <w:lang w:val="en-IE"/>
              </w:rPr>
            </w:pPr>
            <w:ins w:id="6840"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1" w:author="Author"/>
                <w:sz w:val="20"/>
                <w:lang w:val="en-IE"/>
              </w:rPr>
            </w:pPr>
            <w:ins w:id="6842"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3" w:author="Author"/>
                <w:sz w:val="20"/>
                <w:lang w:val="en-IE"/>
              </w:rPr>
            </w:pPr>
            <w:ins w:id="6844" w:author="Author">
              <w:r>
                <w:rPr>
                  <w:sz w:val="20"/>
                  <w:lang w:val="en-IE"/>
                </w:rPr>
                <w:t>Process closure popup</w:t>
              </w:r>
            </w:ins>
          </w:p>
        </w:tc>
      </w:tr>
    </w:tbl>
    <w:p w14:paraId="49AFF446" w14:textId="77777777" w:rsidR="001637F0" w:rsidRPr="00E73B40" w:rsidRDefault="001637F0" w:rsidP="001637F0">
      <w:pPr>
        <w:jc w:val="center"/>
        <w:rPr>
          <w:ins w:id="6845"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46"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47" w:author="Author"/>
                <w:lang w:val="en-IE"/>
              </w:rPr>
            </w:pPr>
            <w:ins w:id="6848" w:author="Author">
              <w:r w:rsidRPr="00E73B40">
                <w:rPr>
                  <w:lang w:val="en-IE"/>
                </w:rPr>
                <w:t xml:space="preserve">Field Description </w:t>
              </w:r>
            </w:ins>
          </w:p>
        </w:tc>
      </w:tr>
      <w:tr w:rsidR="001637F0" w:rsidRPr="00E73B40" w14:paraId="51C1F37E" w14:textId="77777777" w:rsidTr="006A7520">
        <w:trPr>
          <w:ins w:id="6849"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50" w:author="Author"/>
                <w:b w:val="0"/>
                <w:lang w:val="en-IE"/>
              </w:rPr>
            </w:pPr>
            <w:ins w:id="6851"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2" w:author="Author"/>
                <w:b/>
                <w:lang w:val="en-IE"/>
              </w:rPr>
            </w:pPr>
            <w:ins w:id="6853"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4" w:author="Author"/>
                <w:b/>
                <w:lang w:val="en-IE"/>
              </w:rPr>
            </w:pPr>
            <w:ins w:id="6855"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6" w:author="Author"/>
                <w:b/>
                <w:lang w:val="en-IE"/>
              </w:rPr>
            </w:pPr>
            <w:ins w:id="6857"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8" w:author="Author"/>
                <w:b/>
                <w:lang w:val="en-IE"/>
              </w:rPr>
            </w:pPr>
            <w:ins w:id="6859" w:author="Author">
              <w:r w:rsidRPr="00E73B40">
                <w:rPr>
                  <w:b/>
                  <w:lang w:val="en-IE"/>
                </w:rPr>
                <w:t>Mandatory</w:t>
              </w:r>
            </w:ins>
          </w:p>
        </w:tc>
      </w:tr>
      <w:tr w:rsidR="001637F0" w:rsidRPr="00E73B40" w14:paraId="1A77D565" w14:textId="77777777" w:rsidTr="006A7520">
        <w:trPr>
          <w:ins w:id="686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61" w:author="Author"/>
                <w:sz w:val="20"/>
                <w:lang w:val="en-IE"/>
              </w:rPr>
            </w:pPr>
            <w:ins w:id="6862"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3" w:author="Author"/>
                <w:sz w:val="20"/>
                <w:lang w:val="en-IE"/>
              </w:rPr>
            </w:pPr>
            <w:ins w:id="6864"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5" w:author="Author"/>
                <w:sz w:val="20"/>
                <w:lang w:val="en-IE"/>
              </w:rPr>
            </w:pPr>
            <w:ins w:id="6866"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7" w:author="Author"/>
                <w:sz w:val="20"/>
                <w:lang w:val="en-IE"/>
              </w:rPr>
            </w:pPr>
            <w:ins w:id="6868"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9" w:author="Author"/>
                <w:sz w:val="20"/>
                <w:lang w:val="en-IE"/>
              </w:rPr>
            </w:pPr>
            <w:ins w:id="6870" w:author="Author">
              <w:r w:rsidRPr="00E73B40">
                <w:rPr>
                  <w:sz w:val="20"/>
                  <w:lang w:val="en-IE"/>
                </w:rPr>
                <w:t>-</w:t>
              </w:r>
            </w:ins>
          </w:p>
        </w:tc>
      </w:tr>
      <w:tr w:rsidR="001637F0" w:rsidRPr="00E73B40" w14:paraId="54200C09" w14:textId="77777777" w:rsidTr="006A7520">
        <w:trPr>
          <w:ins w:id="68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2" w:author="Author"/>
                <w:sz w:val="20"/>
                <w:lang w:val="en-IE"/>
              </w:rPr>
            </w:pPr>
            <w:ins w:id="6873"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4" w:author="Author"/>
                <w:sz w:val="20"/>
                <w:lang w:val="en-IE"/>
              </w:rPr>
            </w:pPr>
            <w:ins w:id="6875"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6" w:author="Author"/>
                <w:sz w:val="20"/>
                <w:lang w:val="en-IE"/>
              </w:rPr>
            </w:pPr>
            <w:ins w:id="6877"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8" w:author="Author"/>
                <w:sz w:val="20"/>
                <w:lang w:val="en-IE"/>
              </w:rPr>
            </w:pPr>
            <w:ins w:id="6879"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0" w:author="Author"/>
                <w:sz w:val="20"/>
                <w:lang w:val="en-IE"/>
              </w:rPr>
            </w:pPr>
            <w:ins w:id="6881" w:author="Author">
              <w:r w:rsidRPr="00E73B40">
                <w:rPr>
                  <w:sz w:val="20"/>
                  <w:lang w:val="en-IE"/>
                </w:rPr>
                <w:t>-</w:t>
              </w:r>
            </w:ins>
          </w:p>
        </w:tc>
      </w:tr>
      <w:tr w:rsidR="001637F0" w:rsidRPr="00E73B40" w14:paraId="2D448DF9" w14:textId="77777777" w:rsidTr="006A7520">
        <w:trPr>
          <w:ins w:id="688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3" w:author="Author"/>
                <w:sz w:val="20"/>
                <w:lang w:val="en-IE"/>
              </w:rPr>
            </w:pPr>
            <w:ins w:id="6884"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5" w:author="Author"/>
                <w:sz w:val="20"/>
                <w:lang w:val="en-IE"/>
              </w:rPr>
            </w:pPr>
            <w:ins w:id="6886"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7" w:author="Author"/>
                <w:sz w:val="20"/>
                <w:lang w:val="en-IE"/>
              </w:rPr>
            </w:pPr>
            <w:ins w:id="6888"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9" w:author="Author"/>
                <w:sz w:val="20"/>
                <w:lang w:val="en-IE"/>
              </w:rPr>
            </w:pPr>
            <w:ins w:id="6890"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91" w:author="Author"/>
                <w:sz w:val="20"/>
                <w:lang w:val="en-IE"/>
              </w:rPr>
            </w:pPr>
            <w:ins w:id="6892" w:author="Author">
              <w:r w:rsidRPr="00E73B40">
                <w:rPr>
                  <w:sz w:val="20"/>
                  <w:lang w:val="en-IE"/>
                </w:rPr>
                <w:t>-</w:t>
              </w:r>
            </w:ins>
          </w:p>
        </w:tc>
      </w:tr>
    </w:tbl>
    <w:p w14:paraId="7D1E4DE8" w14:textId="77777777" w:rsidR="00EC6270" w:rsidRPr="00EC6270" w:rsidRDefault="00EC6270" w:rsidP="00EC6270">
      <w:pPr>
        <w:pStyle w:val="UnnumberedHeading"/>
        <w:rPr>
          <w:ins w:id="6893"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lastRenderedPageBreak/>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lastRenderedPageBreak/>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lastRenderedPageBreak/>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lastRenderedPageBreak/>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94" w:author="Author"/>
          <w:lang w:val="en-IE"/>
        </w:rPr>
      </w:pPr>
      <w:ins w:id="6895" w:author="Author">
        <w:r>
          <w:rPr>
            <w:lang w:val="en-IE"/>
          </w:rPr>
          <w:t>Credit vetting override button</w:t>
        </w:r>
      </w:ins>
    </w:p>
    <w:p w14:paraId="106AF647" w14:textId="47D85C7D" w:rsidR="00EB7B81" w:rsidRDefault="00EB7B81" w:rsidP="008D2BAA">
      <w:pPr>
        <w:jc w:val="center"/>
        <w:rPr>
          <w:ins w:id="6896" w:author="Author"/>
          <w:noProof/>
          <w:lang w:val="pt-PT" w:eastAsia="pt-PT"/>
        </w:rPr>
      </w:pPr>
    </w:p>
    <w:p w14:paraId="760B14C6" w14:textId="70D56AC3" w:rsidR="008D2BAA" w:rsidRDefault="00B24218" w:rsidP="008D2BAA">
      <w:pPr>
        <w:jc w:val="center"/>
        <w:rPr>
          <w:ins w:id="6897" w:author="Author"/>
          <w:noProof/>
          <w:lang w:val="en-US" w:eastAsia="pt-PT"/>
        </w:rPr>
      </w:pPr>
      <w:ins w:id="6898"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899" w:author="Author"/>
          <w:noProof/>
          <w:lang w:val="en-US" w:eastAsia="pt-PT"/>
        </w:rPr>
      </w:pPr>
    </w:p>
    <w:p w14:paraId="09195A9B" w14:textId="74E80D08" w:rsidR="00B24218" w:rsidRDefault="00B24218" w:rsidP="008D2BAA">
      <w:pPr>
        <w:jc w:val="center"/>
        <w:rPr>
          <w:ins w:id="6900" w:author="Author"/>
          <w:noProof/>
          <w:lang w:val="en-US" w:eastAsia="pt-PT"/>
        </w:rPr>
      </w:pPr>
      <w:ins w:id="6901"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2"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3"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04" w:author="Author"/>
                <w:lang w:val="en-IE"/>
              </w:rPr>
            </w:pPr>
            <w:ins w:id="6905" w:author="Author">
              <w:r w:rsidRPr="00E73B40">
                <w:rPr>
                  <w:lang w:val="en-IE"/>
                </w:rPr>
                <w:t>Screen Description</w:t>
              </w:r>
            </w:ins>
          </w:p>
        </w:tc>
      </w:tr>
      <w:tr w:rsidR="008D2BAA" w:rsidRPr="00E73B40" w14:paraId="2EAD7823" w14:textId="77777777" w:rsidTr="005530AD">
        <w:trPr>
          <w:ins w:id="6906"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07" w:author="Author"/>
                <w:lang w:val="en-IE"/>
              </w:rPr>
            </w:pPr>
            <w:ins w:id="6908"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09" w:author="Author"/>
                <w:sz w:val="20"/>
                <w:lang w:val="en-IE"/>
              </w:rPr>
            </w:pPr>
            <w:ins w:id="6910"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11" w:author="Author"/>
                <w:sz w:val="20"/>
                <w:lang w:val="en-IE"/>
              </w:rPr>
            </w:pPr>
            <w:ins w:id="6912" w:author="Author">
              <w:r>
                <w:rPr>
                  <w:sz w:val="20"/>
                  <w:lang w:val="en-IE"/>
                </w:rPr>
                <w:t>Credit vetting override button</w:t>
              </w:r>
            </w:ins>
          </w:p>
        </w:tc>
      </w:tr>
    </w:tbl>
    <w:p w14:paraId="38ED1C56" w14:textId="02E8193B" w:rsidR="008D2BAA" w:rsidRPr="00E73B40" w:rsidRDefault="008D2BAA" w:rsidP="008D2BAA">
      <w:pPr>
        <w:rPr>
          <w:ins w:id="6913"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1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15" w:author="Author"/>
                <w:lang w:val="en-IE"/>
              </w:rPr>
            </w:pPr>
            <w:ins w:id="6916" w:author="Author">
              <w:r w:rsidRPr="00E73B40">
                <w:rPr>
                  <w:lang w:val="en-IE"/>
                </w:rPr>
                <w:lastRenderedPageBreak/>
                <w:t xml:space="preserve">Field Description </w:t>
              </w:r>
            </w:ins>
          </w:p>
        </w:tc>
      </w:tr>
      <w:tr w:rsidR="008D2BAA" w:rsidRPr="00E73B40" w14:paraId="308B9620" w14:textId="77777777" w:rsidTr="005530AD">
        <w:trPr>
          <w:ins w:id="691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18" w:author="Author"/>
                <w:b w:val="0"/>
                <w:lang w:val="en-IE"/>
              </w:rPr>
            </w:pPr>
            <w:ins w:id="6919"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20"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21" w:author="Author"/>
          <w:lang w:val="en-IE"/>
        </w:rPr>
      </w:pPr>
      <w:ins w:id="6922" w:author="Author">
        <w:r>
          <w:rPr>
            <w:lang w:val="en-IE"/>
          </w:rPr>
          <w:t>Credit vetting get referral results button</w:t>
        </w:r>
      </w:ins>
    </w:p>
    <w:p w14:paraId="51DC8EDA" w14:textId="466DA52A" w:rsidR="00B4153F" w:rsidRDefault="00EB7B81" w:rsidP="00B4153F">
      <w:pPr>
        <w:jc w:val="center"/>
        <w:rPr>
          <w:ins w:id="6923"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24"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25" w:author="Author"/>
          <w:noProof/>
          <w:lang w:val="pt-PT" w:eastAsia="pt-PT"/>
        </w:rPr>
      </w:pPr>
    </w:p>
    <w:p w14:paraId="23F47887" w14:textId="77777777" w:rsidR="00B24218" w:rsidRDefault="00B24218" w:rsidP="00B4153F">
      <w:pPr>
        <w:jc w:val="center"/>
        <w:rPr>
          <w:ins w:id="6926" w:author="Author"/>
          <w:noProof/>
          <w:lang w:val="pt-PT" w:eastAsia="pt-PT"/>
        </w:rPr>
      </w:pPr>
    </w:p>
    <w:p w14:paraId="389FF0DB" w14:textId="3E3CE381" w:rsidR="00B24218" w:rsidRPr="00B24218" w:rsidRDefault="00B24218" w:rsidP="00B4153F">
      <w:pPr>
        <w:jc w:val="center"/>
        <w:rPr>
          <w:ins w:id="6927" w:author="Author"/>
          <w:noProof/>
          <w:lang w:val="pt-PT" w:eastAsia="pt-PT"/>
        </w:rPr>
      </w:pPr>
      <w:ins w:id="6928" w:author="Author">
        <w:r>
          <w:rPr>
            <w:noProof/>
            <w:lang w:val="pt-PT" w:eastAsia="pt-PT"/>
          </w:rPr>
          <w:lastRenderedPageBreak/>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29"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30"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31" w:author="Author"/>
                <w:lang w:val="en-IE"/>
              </w:rPr>
            </w:pPr>
            <w:ins w:id="6932" w:author="Author">
              <w:r w:rsidRPr="00E73B40">
                <w:rPr>
                  <w:lang w:val="en-IE"/>
                </w:rPr>
                <w:t>Screen Description</w:t>
              </w:r>
            </w:ins>
          </w:p>
        </w:tc>
      </w:tr>
      <w:tr w:rsidR="00B4153F" w:rsidRPr="00E73B40" w14:paraId="38A0497E" w14:textId="77777777" w:rsidTr="0052319A">
        <w:trPr>
          <w:ins w:id="6933"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34" w:author="Author"/>
                <w:lang w:val="en-IE"/>
              </w:rPr>
            </w:pPr>
            <w:ins w:id="6935"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36" w:author="Author"/>
                <w:sz w:val="20"/>
                <w:lang w:val="en-IE"/>
              </w:rPr>
            </w:pPr>
            <w:ins w:id="6937"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38" w:author="Author"/>
                <w:sz w:val="20"/>
                <w:lang w:val="en-IE"/>
              </w:rPr>
            </w:pPr>
            <w:ins w:id="6939" w:author="Author">
              <w:r>
                <w:rPr>
                  <w:sz w:val="20"/>
                  <w:lang w:val="en-IE"/>
                </w:rPr>
                <w:t>Credit vetting get referral results button</w:t>
              </w:r>
            </w:ins>
          </w:p>
        </w:tc>
      </w:tr>
    </w:tbl>
    <w:p w14:paraId="78303572" w14:textId="77777777" w:rsidR="00B4153F" w:rsidRPr="00E73B40" w:rsidRDefault="00B4153F" w:rsidP="00B4153F">
      <w:pPr>
        <w:rPr>
          <w:ins w:id="6940"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4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2" w:author="Author"/>
                <w:lang w:val="en-IE"/>
              </w:rPr>
            </w:pPr>
            <w:ins w:id="6943" w:author="Author">
              <w:r w:rsidRPr="00E73B40">
                <w:rPr>
                  <w:lang w:val="en-IE"/>
                </w:rPr>
                <w:t xml:space="preserve">Field Description </w:t>
              </w:r>
            </w:ins>
          </w:p>
        </w:tc>
      </w:tr>
      <w:tr w:rsidR="00B4153F" w:rsidRPr="00E73B40" w14:paraId="568429A7" w14:textId="77777777" w:rsidTr="0052319A">
        <w:trPr>
          <w:ins w:id="694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45" w:author="Author"/>
                <w:b w:val="0"/>
                <w:lang w:val="en-IE"/>
              </w:rPr>
            </w:pPr>
            <w:ins w:id="6946"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47" w:author="Author"/>
        </w:rPr>
      </w:pPr>
    </w:p>
    <w:p w14:paraId="18DF146D" w14:textId="77777777" w:rsidR="00613576" w:rsidRPr="00E73B40" w:rsidRDefault="00613576" w:rsidP="00613576">
      <w:pPr>
        <w:pStyle w:val="Heading5"/>
        <w:rPr>
          <w:ins w:id="6948" w:author="Author"/>
          <w:lang w:val="en-IE"/>
        </w:rPr>
      </w:pPr>
      <w:ins w:id="6949" w:author="Author">
        <w:r>
          <w:rPr>
            <w:lang w:val="en-IE"/>
          </w:rPr>
          <w:t>Credit vetting workaround popup</w:t>
        </w:r>
      </w:ins>
    </w:p>
    <w:p w14:paraId="411F6294" w14:textId="77777777" w:rsidR="00613576" w:rsidRDefault="00613576" w:rsidP="00613576">
      <w:pPr>
        <w:jc w:val="center"/>
        <w:rPr>
          <w:ins w:id="6950" w:author="Author"/>
          <w:noProof/>
          <w:lang w:val="en-US" w:eastAsia="pt-PT"/>
        </w:rPr>
      </w:pPr>
      <w:ins w:id="6951" w:author="Author">
        <w:r>
          <w:rPr>
            <w:noProof/>
            <w:lang w:val="pt-PT" w:eastAsia="pt-PT"/>
          </w:rPr>
          <w:lastRenderedPageBreak/>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2" w:author="Author"/>
          <w:noProof/>
          <w:lang w:val="en-US" w:eastAsia="pt-PT"/>
        </w:rPr>
      </w:pPr>
      <w:ins w:id="6953"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54" w:author="Author"/>
          <w:noProof/>
          <w:lang w:val="en-US" w:eastAsia="pt-PT"/>
        </w:rPr>
      </w:pPr>
    </w:p>
    <w:p w14:paraId="146CCE6A" w14:textId="77777777" w:rsidR="00613576" w:rsidRDefault="00613576" w:rsidP="00613576">
      <w:pPr>
        <w:jc w:val="center"/>
        <w:rPr>
          <w:ins w:id="6955" w:author="Author"/>
          <w:noProof/>
          <w:lang w:val="en-US" w:eastAsia="pt-PT"/>
        </w:rPr>
      </w:pPr>
      <w:ins w:id="6956"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57" w:author="Author"/>
          <w:noProof/>
          <w:lang w:val="en-US" w:eastAsia="pt-PT"/>
        </w:rPr>
      </w:pPr>
      <w:ins w:id="6958"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59" w:author="Author"/>
          <w:noProof/>
          <w:lang w:val="en-US" w:eastAsia="pt-PT"/>
        </w:rPr>
      </w:pPr>
      <w:ins w:id="6960" w:author="Author">
        <w:r>
          <w:rPr>
            <w:noProof/>
            <w:lang w:val="pt-PT" w:eastAsia="pt-PT"/>
          </w:rPr>
          <w:lastRenderedPageBreak/>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61" w:author="Author"/>
          <w:noProof/>
          <w:lang w:val="en-US" w:eastAsia="pt-PT"/>
        </w:rPr>
      </w:pPr>
      <w:ins w:id="6962"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3"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6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65" w:author="Author"/>
                <w:lang w:val="en-IE"/>
              </w:rPr>
            </w:pPr>
            <w:ins w:id="6966" w:author="Author">
              <w:r w:rsidRPr="00E73B40">
                <w:rPr>
                  <w:lang w:val="en-IE"/>
                </w:rPr>
                <w:t>Screen Description</w:t>
              </w:r>
            </w:ins>
          </w:p>
        </w:tc>
      </w:tr>
      <w:tr w:rsidR="00613576" w:rsidRPr="00E73B40" w14:paraId="0C841A28" w14:textId="77777777" w:rsidTr="005530AD">
        <w:trPr>
          <w:ins w:id="696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68" w:author="Author"/>
                <w:lang w:val="en-IE"/>
              </w:rPr>
            </w:pPr>
            <w:ins w:id="6969"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0" w:author="Author"/>
                <w:sz w:val="20"/>
                <w:lang w:val="en-IE"/>
              </w:rPr>
            </w:pPr>
            <w:ins w:id="6971"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2" w:author="Author"/>
                <w:sz w:val="20"/>
                <w:lang w:val="en-IE"/>
              </w:rPr>
            </w:pPr>
            <w:ins w:id="6973" w:author="Author">
              <w:r>
                <w:rPr>
                  <w:sz w:val="20"/>
                  <w:lang w:val="en-IE"/>
                </w:rPr>
                <w:t>Credit vetting workaround popup</w:t>
              </w:r>
            </w:ins>
          </w:p>
        </w:tc>
      </w:tr>
    </w:tbl>
    <w:p w14:paraId="42EC286E" w14:textId="77777777" w:rsidR="00613576" w:rsidRPr="00E73B40" w:rsidRDefault="00613576" w:rsidP="00613576">
      <w:pPr>
        <w:rPr>
          <w:ins w:id="6974"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75"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76" w:author="Author"/>
                <w:lang w:val="en-IE"/>
              </w:rPr>
            </w:pPr>
            <w:ins w:id="6977" w:author="Author">
              <w:r w:rsidRPr="00E73B40">
                <w:rPr>
                  <w:lang w:val="en-IE"/>
                </w:rPr>
                <w:t xml:space="preserve">Field Description </w:t>
              </w:r>
            </w:ins>
          </w:p>
        </w:tc>
      </w:tr>
      <w:tr w:rsidR="00613576" w:rsidRPr="00E73B40" w14:paraId="115079A6" w14:textId="77777777" w:rsidTr="00D40BC2">
        <w:trPr>
          <w:ins w:id="6978"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79" w:author="Author"/>
                <w:b w:val="0"/>
                <w:lang w:val="en-IE"/>
              </w:rPr>
            </w:pPr>
            <w:ins w:id="6980"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1" w:author="Author"/>
                <w:b/>
                <w:lang w:val="en-IE"/>
              </w:rPr>
            </w:pPr>
            <w:ins w:id="6982"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3" w:author="Author"/>
                <w:b/>
                <w:lang w:val="en-IE"/>
              </w:rPr>
            </w:pPr>
            <w:ins w:id="6984"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5" w:author="Author"/>
                <w:b/>
                <w:lang w:val="en-IE"/>
              </w:rPr>
            </w:pPr>
            <w:ins w:id="6986"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7" w:author="Author"/>
                <w:b/>
                <w:lang w:val="en-IE"/>
              </w:rPr>
            </w:pPr>
            <w:ins w:id="6988" w:author="Author">
              <w:r w:rsidRPr="00E73B40">
                <w:rPr>
                  <w:b/>
                  <w:lang w:val="en-IE"/>
                </w:rPr>
                <w:t>Mandatory</w:t>
              </w:r>
            </w:ins>
          </w:p>
        </w:tc>
      </w:tr>
      <w:tr w:rsidR="00D40BC2" w:rsidRPr="00E73B40" w14:paraId="3F838464" w14:textId="77777777" w:rsidTr="00D40BC2">
        <w:trPr>
          <w:ins w:id="6989"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90" w:author="Author"/>
                <w:sz w:val="20"/>
                <w:lang w:val="en-IE"/>
              </w:rPr>
            </w:pPr>
            <w:ins w:id="6991"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2" w:author="Author"/>
                <w:sz w:val="20"/>
                <w:lang w:val="en-IE"/>
              </w:rPr>
            </w:pPr>
            <w:ins w:id="6993"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4" w:author="Author"/>
                <w:sz w:val="20"/>
                <w:lang w:val="en-IE"/>
              </w:rPr>
            </w:pPr>
            <w:ins w:id="6995"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6" w:author="Author"/>
                <w:sz w:val="20"/>
                <w:lang w:val="en-IE"/>
              </w:rPr>
            </w:pPr>
            <w:ins w:id="6997"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8" w:author="Author"/>
                <w:sz w:val="20"/>
                <w:lang w:val="en-IE"/>
              </w:rPr>
            </w:pPr>
            <w:ins w:id="6999"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0" w:author="Author"/>
                <w:sz w:val="20"/>
                <w:lang w:val="en-IE"/>
              </w:rPr>
            </w:pPr>
            <w:ins w:id="7001" w:author="Author">
              <w:del w:id="7002" w:author="Author">
                <w:r w:rsidDel="00D74A3B">
                  <w:rPr>
                    <w:sz w:val="20"/>
                    <w:lang w:val="en-IE"/>
                  </w:rPr>
                  <w:delText>Accept</w:delText>
                </w:r>
              </w:del>
              <w:r w:rsidR="00D74A3B">
                <w:rPr>
                  <w:sz w:val="20"/>
                  <w:lang w:val="en-IE"/>
                </w:rPr>
                <w:t>Advanced Payment / Deposit</w:t>
              </w:r>
              <w:del w:id="7003"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4" w:author="Author"/>
                <w:del w:id="7005" w:author="Author"/>
                <w:sz w:val="20"/>
                <w:lang w:val="en-IE"/>
              </w:rPr>
            </w:pPr>
            <w:ins w:id="7006" w:author="Author">
              <w:del w:id="7007"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8" w:author="Author"/>
                <w:sz w:val="20"/>
                <w:lang w:val="en-IE"/>
              </w:rPr>
            </w:pPr>
            <w:ins w:id="7009"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0" w:author="Author"/>
                <w:sz w:val="20"/>
                <w:lang w:val="en-IE"/>
              </w:rPr>
            </w:pPr>
            <w:ins w:id="7011"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2" w:author="Author"/>
                <w:sz w:val="20"/>
                <w:lang w:val="en-IE"/>
              </w:rPr>
            </w:pPr>
            <w:ins w:id="7013" w:author="Author">
              <w:r>
                <w:rPr>
                  <w:sz w:val="20"/>
                  <w:lang w:val="en-IE"/>
                </w:rPr>
                <w:t>Yes</w:t>
              </w:r>
            </w:ins>
          </w:p>
        </w:tc>
      </w:tr>
      <w:tr w:rsidR="00D40BC2" w:rsidRPr="00E73B40" w:rsidDel="00D74A3B" w14:paraId="696D9251" w14:textId="6CF92F8B" w:rsidTr="00D40BC2">
        <w:trPr>
          <w:ins w:id="7014" w:author="Author"/>
          <w:del w:id="7015"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16" w:author="Author"/>
                <w:del w:id="7017" w:author="Author"/>
                <w:sz w:val="20"/>
                <w:lang w:val="en-IE"/>
              </w:rPr>
            </w:pPr>
            <w:ins w:id="7018" w:author="Author">
              <w:del w:id="7019"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0" w:author="Author"/>
                <w:del w:id="7021" w:author="Author"/>
                <w:sz w:val="20"/>
                <w:lang w:val="en-IE"/>
              </w:rPr>
            </w:pPr>
            <w:ins w:id="7022" w:author="Author">
              <w:del w:id="7023"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4" w:author="Author"/>
                <w:del w:id="7025" w:author="Author"/>
                <w:sz w:val="20"/>
                <w:lang w:val="en-IE"/>
              </w:rPr>
            </w:pPr>
            <w:ins w:id="7026" w:author="Author">
              <w:del w:id="7027"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8" w:author="Author"/>
                <w:del w:id="7029" w:author="Author"/>
                <w:sz w:val="20"/>
                <w:lang w:val="en-IE"/>
              </w:rPr>
            </w:pPr>
            <w:ins w:id="7030" w:author="Author">
              <w:del w:id="7031"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2" w:author="Author"/>
                <w:del w:id="7033" w:author="Author"/>
                <w:sz w:val="20"/>
                <w:lang w:val="en-IE"/>
              </w:rPr>
            </w:pPr>
            <w:ins w:id="7034" w:author="Author">
              <w:del w:id="7035"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6" w:author="Author"/>
                <w:del w:id="7037" w:author="Author"/>
                <w:sz w:val="20"/>
                <w:lang w:val="en-IE"/>
              </w:rPr>
            </w:pPr>
            <w:ins w:id="7038" w:author="Author">
              <w:del w:id="7039"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0" w:author="Author"/>
                <w:del w:id="7041" w:author="Author"/>
                <w:sz w:val="20"/>
                <w:lang w:val="en-IE"/>
              </w:rPr>
            </w:pPr>
            <w:ins w:id="7042" w:author="Author">
              <w:del w:id="7043" w:author="Author">
                <w:r w:rsidDel="00D74A3B">
                  <w:rPr>
                    <w:sz w:val="20"/>
                    <w:lang w:val="en-IE"/>
                  </w:rPr>
                  <w:delText>Yes</w:delText>
                </w:r>
              </w:del>
            </w:ins>
          </w:p>
        </w:tc>
      </w:tr>
      <w:tr w:rsidR="00D40BC2" w:rsidRPr="00E73B40" w14:paraId="6A57B2E4" w14:textId="77777777" w:rsidTr="00D40BC2">
        <w:trPr>
          <w:ins w:id="7044"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45" w:author="Author"/>
                <w:sz w:val="20"/>
                <w:lang w:val="en-IE"/>
              </w:rPr>
            </w:pPr>
            <w:ins w:id="7046" w:author="Author">
              <w:r>
                <w:rPr>
                  <w:sz w:val="20"/>
                  <w:lang w:val="en-IE"/>
                </w:rPr>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7" w:author="Author"/>
                <w:sz w:val="20"/>
                <w:lang w:val="en-IE"/>
              </w:rPr>
            </w:pPr>
            <w:ins w:id="7048"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9" w:author="Author"/>
                <w:sz w:val="20"/>
                <w:lang w:val="en-IE"/>
              </w:rPr>
            </w:pPr>
            <w:ins w:id="7050"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1" w:author="Author"/>
                <w:sz w:val="20"/>
                <w:lang w:val="en-IE"/>
              </w:rPr>
            </w:pPr>
            <w:ins w:id="7052"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3" w:author="Author"/>
                <w:sz w:val="20"/>
                <w:lang w:val="en-IE"/>
              </w:rPr>
            </w:pPr>
            <w:ins w:id="7054" w:author="Author">
              <w:r>
                <w:rPr>
                  <w:sz w:val="20"/>
                  <w:lang w:val="en-IE"/>
                </w:rPr>
                <w:t>Yes</w:t>
              </w:r>
            </w:ins>
          </w:p>
        </w:tc>
      </w:tr>
    </w:tbl>
    <w:p w14:paraId="4176D6D4" w14:textId="77777777" w:rsidR="00613576" w:rsidRDefault="00613576" w:rsidP="00613576">
      <w:pPr>
        <w:pStyle w:val="UnnumberedHeading"/>
        <w:rPr>
          <w:ins w:id="7055"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lastRenderedPageBreak/>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56"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7" w:author="Author"/>
                <w:sz w:val="20"/>
                <w:lang w:val="en-IE"/>
              </w:rPr>
            </w:pPr>
            <w:ins w:id="7058"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59"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6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61" w:author="Author"/>
                <w:sz w:val="20"/>
                <w:lang w:val="en-IE"/>
              </w:rPr>
            </w:pPr>
            <w:ins w:id="7062"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3" w:author="Author"/>
                <w:sz w:val="20"/>
                <w:lang w:val="en-IE"/>
              </w:rPr>
            </w:pPr>
            <w:ins w:id="7064"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5" w:author="Author"/>
                <w:sz w:val="20"/>
                <w:lang w:val="en-IE"/>
              </w:rPr>
            </w:pPr>
            <w:ins w:id="7066"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7" w:author="Author"/>
                <w:sz w:val="20"/>
                <w:lang w:val="en-IE"/>
              </w:rPr>
            </w:pPr>
            <w:ins w:id="7068"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9" w:author="Author"/>
                <w:sz w:val="20"/>
                <w:lang w:val="en-IE"/>
              </w:rPr>
            </w:pPr>
            <w:ins w:id="7070"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1" w:author="Author"/>
                <w:sz w:val="20"/>
                <w:lang w:val="en-IE"/>
              </w:rPr>
            </w:pPr>
            <w:ins w:id="7072" w:author="Author">
              <w:r w:rsidRPr="00E73B40">
                <w:rPr>
                  <w:sz w:val="20"/>
                  <w:lang w:val="en-IE"/>
                </w:rPr>
                <w:t>Yes</w:t>
              </w:r>
            </w:ins>
          </w:p>
        </w:tc>
      </w:tr>
      <w:tr w:rsidR="00C9251A" w:rsidRPr="00E73B40" w14:paraId="005FDDD9" w14:textId="77777777" w:rsidTr="00C542E0">
        <w:trPr>
          <w:ins w:id="707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74" w:author="Author"/>
                <w:sz w:val="20"/>
                <w:lang w:val="en-IE"/>
              </w:rPr>
            </w:pPr>
            <w:ins w:id="7075"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6" w:author="Author"/>
                <w:sz w:val="20"/>
                <w:lang w:val="en-IE"/>
              </w:rPr>
            </w:pPr>
            <w:ins w:id="7077"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8" w:author="Author"/>
                <w:sz w:val="20"/>
                <w:lang w:val="en-IE"/>
              </w:rPr>
            </w:pPr>
            <w:ins w:id="7079"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0" w:author="Author"/>
                <w:sz w:val="20"/>
                <w:lang w:val="en-IE"/>
              </w:rPr>
            </w:pPr>
            <w:ins w:id="7081"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2" w:author="Author"/>
                <w:sz w:val="20"/>
                <w:lang w:val="en-IE"/>
              </w:rPr>
            </w:pPr>
            <w:ins w:id="7083" w:author="Author">
              <w:r w:rsidRPr="00E73B40">
                <w:rPr>
                  <w:sz w:val="20"/>
                  <w:lang w:val="en-IE"/>
                </w:rPr>
                <w:t>Yes</w:t>
              </w:r>
            </w:ins>
          </w:p>
        </w:tc>
      </w:tr>
      <w:tr w:rsidR="00C9251A" w:rsidRPr="00E73B40" w14:paraId="123828A9" w14:textId="77777777" w:rsidTr="00C542E0">
        <w:trPr>
          <w:ins w:id="708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85" w:author="Author"/>
                <w:sz w:val="20"/>
                <w:lang w:val="en-IE"/>
              </w:rPr>
            </w:pPr>
            <w:ins w:id="7086"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7" w:author="Author"/>
                <w:sz w:val="20"/>
                <w:lang w:val="en-IE"/>
              </w:rPr>
            </w:pPr>
            <w:ins w:id="7088"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9" w:author="Author"/>
                <w:sz w:val="20"/>
                <w:lang w:val="en-IE"/>
              </w:rPr>
            </w:pPr>
            <w:ins w:id="7090"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1" w:author="Author"/>
                <w:sz w:val="20"/>
                <w:lang w:val="en-IE"/>
              </w:rPr>
            </w:pPr>
            <w:ins w:id="7092"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3" w:author="Author"/>
                <w:sz w:val="20"/>
                <w:lang w:val="en-IE"/>
              </w:rPr>
            </w:pPr>
            <w:ins w:id="7094" w:author="Author">
              <w:r w:rsidRPr="00E73B40">
                <w:rPr>
                  <w:sz w:val="20"/>
                  <w:lang w:val="en-IE"/>
                </w:rPr>
                <w:t>Yes</w:t>
              </w:r>
            </w:ins>
          </w:p>
        </w:tc>
      </w:tr>
      <w:tr w:rsidR="00C9251A" w:rsidRPr="00E73B40" w14:paraId="1B590862" w14:textId="77777777" w:rsidTr="00C542E0">
        <w:trPr>
          <w:ins w:id="7095"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096" w:author="Author"/>
                <w:sz w:val="20"/>
                <w:lang w:val="en-IE"/>
              </w:rPr>
            </w:pPr>
            <w:ins w:id="7097"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8" w:author="Author"/>
                <w:sz w:val="20"/>
                <w:lang w:val="en-IE"/>
              </w:rPr>
            </w:pPr>
            <w:ins w:id="7099"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0" w:author="Author"/>
                <w:sz w:val="20"/>
                <w:lang w:val="en-IE"/>
              </w:rPr>
            </w:pPr>
            <w:ins w:id="7101"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2" w:author="Author"/>
                <w:sz w:val="20"/>
                <w:lang w:val="en-IE"/>
              </w:rPr>
            </w:pPr>
            <w:ins w:id="7103"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4" w:author="Author"/>
                <w:sz w:val="20"/>
                <w:lang w:val="en-IE"/>
              </w:rPr>
            </w:pPr>
            <w:ins w:id="7105" w:author="Author">
              <w:r w:rsidRPr="00E73B40">
                <w:rPr>
                  <w:sz w:val="20"/>
                  <w:lang w:val="en-IE"/>
                </w:rPr>
                <w:t>Yes</w:t>
              </w:r>
            </w:ins>
          </w:p>
        </w:tc>
      </w:tr>
      <w:tr w:rsidR="00C9251A" w:rsidRPr="00E73B40" w14:paraId="464C299A" w14:textId="77777777" w:rsidTr="00C542E0">
        <w:trPr>
          <w:ins w:id="710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07" w:author="Author"/>
                <w:sz w:val="20"/>
                <w:lang w:val="en-IE"/>
              </w:rPr>
            </w:pPr>
            <w:ins w:id="7108"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9" w:author="Author"/>
                <w:sz w:val="20"/>
                <w:lang w:val="en-IE"/>
              </w:rPr>
            </w:pPr>
            <w:ins w:id="7110"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1" w:author="Author"/>
                <w:sz w:val="20"/>
                <w:lang w:val="en-IE"/>
              </w:rPr>
            </w:pPr>
            <w:ins w:id="7112"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3" w:author="Author"/>
                <w:sz w:val="20"/>
                <w:lang w:val="en-IE"/>
              </w:rPr>
            </w:pPr>
            <w:ins w:id="7114" w:author="Author">
              <w:del w:id="7115"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6" w:author="Author"/>
                <w:sz w:val="20"/>
                <w:lang w:val="en-IE"/>
              </w:rPr>
            </w:pPr>
            <w:ins w:id="7117" w:author="Author">
              <w:r w:rsidRPr="00E73B40">
                <w:rPr>
                  <w:sz w:val="20"/>
                  <w:lang w:val="en-IE"/>
                </w:rPr>
                <w:t>Yes</w:t>
              </w:r>
            </w:ins>
          </w:p>
        </w:tc>
      </w:tr>
      <w:tr w:rsidR="00C9251A" w:rsidRPr="00E73B40" w14:paraId="00E853D3" w14:textId="77777777" w:rsidTr="00C542E0">
        <w:trPr>
          <w:ins w:id="711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19" w:author="Author"/>
                <w:sz w:val="20"/>
                <w:lang w:val="en-IE"/>
              </w:rPr>
            </w:pPr>
            <w:ins w:id="7120"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1" w:author="Author"/>
                <w:sz w:val="20"/>
                <w:lang w:val="en-IE"/>
              </w:rPr>
            </w:pPr>
            <w:ins w:id="7122"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3" w:author="Author"/>
                <w:sz w:val="20"/>
                <w:lang w:val="en-IE"/>
              </w:rPr>
            </w:pPr>
            <w:ins w:id="7124"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5" w:author="Author"/>
                <w:sz w:val="20"/>
                <w:lang w:val="en-IE"/>
              </w:rPr>
            </w:pPr>
            <w:ins w:id="7126"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7" w:author="Author"/>
                <w:sz w:val="20"/>
                <w:lang w:val="en-IE"/>
              </w:rPr>
            </w:pPr>
            <w:ins w:id="7128"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29" w:author="Author">
              <w:r w:rsidRPr="00E73B40" w:rsidDel="007E29DF">
                <w:rPr>
                  <w:sz w:val="20"/>
                  <w:lang w:val="en-IE"/>
                </w:rPr>
                <w:delText xml:space="preserve">Home </w:delText>
              </w:r>
            </w:del>
            <w:ins w:id="7130" w:author="Author">
              <w:r w:rsidR="007E29DF">
                <w:rPr>
                  <w:sz w:val="20"/>
                  <w:lang w:val="en-IE"/>
                </w:rPr>
                <w:t>Residential</w:t>
              </w:r>
              <w:r w:rsidR="007E29DF" w:rsidRPr="00E73B40">
                <w:rPr>
                  <w:sz w:val="20"/>
                  <w:lang w:val="en-IE"/>
                </w:rPr>
                <w:t xml:space="preserve"> </w:t>
              </w:r>
            </w:ins>
            <w:del w:id="7131"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2" w:author="Author">
              <w:r w:rsidRPr="00E73B40" w:rsidDel="007E29DF">
                <w:rPr>
                  <w:sz w:val="20"/>
                  <w:lang w:val="en-IE"/>
                </w:rPr>
                <w:delText xml:space="preserve">Office </w:delText>
              </w:r>
            </w:del>
            <w:ins w:id="7133" w:author="Author">
              <w:r w:rsidR="007E29DF">
                <w:rPr>
                  <w:sz w:val="20"/>
                  <w:lang w:val="en-IE"/>
                </w:rPr>
                <w:t>Business</w:t>
              </w:r>
            </w:ins>
            <w:del w:id="7134"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35"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6"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7"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38"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3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40" w:author="Author"/>
                <w:sz w:val="20"/>
                <w:lang w:val="en-IE"/>
              </w:rPr>
            </w:pPr>
            <w:ins w:id="7141"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2" w:author="Author"/>
                <w:sz w:val="20"/>
                <w:lang w:val="en-IE"/>
              </w:rPr>
            </w:pPr>
            <w:ins w:id="7143"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4" w:author="Author"/>
                <w:sz w:val="20"/>
                <w:lang w:val="en-IE"/>
              </w:rPr>
            </w:pPr>
            <w:ins w:id="7145"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6" w:author="Author"/>
                <w:sz w:val="20"/>
                <w:lang w:val="en-IE"/>
              </w:rPr>
            </w:pPr>
            <w:ins w:id="7147"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8" w:author="Author"/>
                <w:sz w:val="20"/>
                <w:lang w:val="en-IE"/>
              </w:rPr>
            </w:pPr>
            <w:ins w:id="7149" w:author="Author">
              <w:r>
                <w:rPr>
                  <w:sz w:val="20"/>
                  <w:lang w:val="en-IE"/>
                </w:rPr>
                <w:t>No</w:t>
              </w:r>
            </w:ins>
          </w:p>
        </w:tc>
      </w:tr>
      <w:tr w:rsidR="00C9251A" w:rsidRPr="00E73B40" w14:paraId="42C19F01" w14:textId="77777777" w:rsidTr="00C542E0">
        <w:trPr>
          <w:ins w:id="715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51" w:author="Author"/>
                <w:sz w:val="20"/>
                <w:lang w:val="en-IE"/>
              </w:rPr>
            </w:pPr>
            <w:ins w:id="7152"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3" w:author="Author"/>
                <w:sz w:val="20"/>
                <w:lang w:val="en-IE"/>
              </w:rPr>
            </w:pPr>
            <w:ins w:id="7154"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5" w:author="Author"/>
                <w:sz w:val="20"/>
                <w:lang w:val="en-IE"/>
              </w:rPr>
            </w:pPr>
            <w:ins w:id="7156"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7" w:author="Author"/>
                <w:sz w:val="20"/>
                <w:lang w:val="en-IE"/>
              </w:rPr>
            </w:pPr>
            <w:ins w:id="7158"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9" w:author="Author"/>
                <w:sz w:val="20"/>
                <w:lang w:val="en-IE"/>
              </w:rPr>
            </w:pPr>
            <w:ins w:id="7160" w:author="Author">
              <w:r>
                <w:rPr>
                  <w:sz w:val="20"/>
                  <w:lang w:val="en-IE"/>
                </w:rPr>
                <w:t>No</w:t>
              </w:r>
            </w:ins>
          </w:p>
        </w:tc>
      </w:tr>
      <w:tr w:rsidR="00C9251A" w:rsidRPr="00E73B40" w:rsidDel="00E62BEF" w14:paraId="0FB3E51A" w14:textId="1A05B6B9" w:rsidTr="00C542E0">
        <w:trPr>
          <w:del w:id="716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2" w:author="Author"/>
                <w:sz w:val="20"/>
                <w:lang w:val="en-IE"/>
              </w:rPr>
            </w:pPr>
            <w:del w:id="7163"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4" w:author="Author"/>
                <w:sz w:val="20"/>
                <w:lang w:val="en-IE"/>
              </w:rPr>
            </w:pPr>
            <w:del w:id="7165"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6" w:author="Author"/>
                <w:sz w:val="20"/>
                <w:lang w:val="en-IE"/>
              </w:rPr>
            </w:pPr>
            <w:del w:id="7167"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8" w:author="Author"/>
                <w:sz w:val="20"/>
                <w:lang w:val="en-IE"/>
              </w:rPr>
            </w:pPr>
            <w:del w:id="7169"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0" w:author="Author"/>
                <w:sz w:val="20"/>
                <w:lang w:val="en-IE"/>
              </w:rPr>
            </w:pPr>
            <w:del w:id="7171"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2" w:author="Author">
              <w:del w:id="7173" w:author="Author">
                <w:r w:rsidRPr="00E73B40" w:rsidDel="00E62BEF">
                  <w:rPr>
                    <w:b/>
                    <w:sz w:val="20"/>
                    <w:lang w:val="en-IE"/>
                  </w:rPr>
                  <w:delText>delivery</w:delText>
                </w:r>
                <w:r w:rsidRPr="00E73B40" w:rsidDel="00E62BEF">
                  <w:rPr>
                    <w:sz w:val="20"/>
                    <w:lang w:val="en-IE"/>
                  </w:rPr>
                  <w:delText xml:space="preserve"> </w:delText>
                </w:r>
              </w:del>
            </w:ins>
            <w:del w:id="7174"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5" w:author="Author"/>
                <w:sz w:val="20"/>
                <w:lang w:val="en-IE"/>
              </w:rPr>
            </w:pPr>
            <w:del w:id="7176"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7" w:author="Author"/>
                <w:sz w:val="20"/>
                <w:lang w:val="en-IE"/>
              </w:rPr>
            </w:pPr>
            <w:del w:id="7178" w:author="Author">
              <w:r w:rsidRPr="00E73B40" w:rsidDel="00E62BEF">
                <w:rPr>
                  <w:sz w:val="20"/>
                  <w:lang w:val="en-IE"/>
                </w:rPr>
                <w:delText>Yes</w:delText>
              </w:r>
            </w:del>
          </w:p>
        </w:tc>
      </w:tr>
      <w:tr w:rsidR="00C9251A" w:rsidRPr="00E73B40" w:rsidDel="00E62BEF" w14:paraId="603632EC" w14:textId="225169C7" w:rsidTr="00C542E0">
        <w:trPr>
          <w:del w:id="717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80" w:author="Author"/>
                <w:sz w:val="20"/>
                <w:lang w:val="en-IE"/>
              </w:rPr>
            </w:pPr>
            <w:del w:id="7181"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2" w:author="Author"/>
                <w:sz w:val="20"/>
                <w:lang w:val="en-IE"/>
              </w:rPr>
            </w:pPr>
            <w:del w:id="7183"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4" w:author="Author"/>
                <w:sz w:val="20"/>
                <w:lang w:val="en-IE"/>
              </w:rPr>
            </w:pPr>
            <w:del w:id="7185"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6" w:author="Author"/>
                <w:sz w:val="20"/>
                <w:lang w:val="en-IE"/>
              </w:rPr>
            </w:pPr>
            <w:del w:id="7187"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8" w:author="Author"/>
                <w:sz w:val="20"/>
                <w:lang w:val="en-IE"/>
              </w:rPr>
            </w:pPr>
            <w:del w:id="7189"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0" w:author="Author"/>
                <w:sz w:val="20"/>
                <w:lang w:val="en-IE"/>
              </w:rPr>
            </w:pPr>
            <w:del w:id="7191" w:author="Author">
              <w:r w:rsidRPr="00E73B40" w:rsidDel="00E62BEF">
                <w:rPr>
                  <w:sz w:val="20"/>
                  <w:lang w:val="en-IE"/>
                </w:rPr>
                <w:delText>-</w:delText>
              </w:r>
            </w:del>
          </w:p>
        </w:tc>
      </w:tr>
      <w:tr w:rsidR="00C9251A" w:rsidRPr="00E73B40" w:rsidDel="00E62BEF" w14:paraId="6FDEE9DA" w14:textId="5D4849A8" w:rsidTr="00C542E0">
        <w:trPr>
          <w:del w:id="719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3" w:author="Author"/>
                <w:i/>
                <w:sz w:val="20"/>
                <w:lang w:val="en-IE"/>
              </w:rPr>
            </w:pPr>
            <w:del w:id="7194"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5" w:author="Author"/>
                <w:i/>
                <w:sz w:val="20"/>
                <w:lang w:val="en-IE"/>
              </w:rPr>
            </w:pPr>
            <w:del w:id="7196"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7" w:author="Author"/>
                <w:sz w:val="20"/>
                <w:lang w:val="en-IE"/>
              </w:rPr>
            </w:pPr>
            <w:del w:id="7198"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9" w:author="Author"/>
                <w:sz w:val="20"/>
                <w:lang w:val="en-IE"/>
              </w:rPr>
            </w:pPr>
            <w:del w:id="7200"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1" w:author="Author"/>
                <w:sz w:val="20"/>
                <w:lang w:val="en-IE"/>
              </w:rPr>
            </w:pPr>
            <w:del w:id="7202"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3" w:author="Author"/>
                <w:sz w:val="20"/>
                <w:lang w:val="en-IE"/>
              </w:rPr>
            </w:pPr>
            <w:del w:id="7204"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05" w:author="Author"/>
          <w:lang w:val="en-IE"/>
        </w:rPr>
      </w:pPr>
    </w:p>
    <w:p w14:paraId="59335E33" w14:textId="11DFCF3D" w:rsidR="00E62BEF" w:rsidRPr="00E73B40" w:rsidRDefault="00E62BEF" w:rsidP="00E62BEF">
      <w:pPr>
        <w:pStyle w:val="Heading5"/>
        <w:rPr>
          <w:ins w:id="7206" w:author="Author"/>
          <w:lang w:val="en-IE"/>
        </w:rPr>
      </w:pPr>
      <w:ins w:id="7207" w:author="Author">
        <w:r w:rsidRPr="00E73B40">
          <w:rPr>
            <w:lang w:val="en-IE"/>
          </w:rPr>
          <w:t>Store Delivery details step</w:t>
        </w:r>
      </w:ins>
    </w:p>
    <w:p w14:paraId="0A4762F9" w14:textId="01EEB2E1" w:rsidR="00D60E2F" w:rsidRPr="00E73B40" w:rsidRDefault="00F56809">
      <w:pPr>
        <w:rPr>
          <w:ins w:id="7208" w:author="Author"/>
          <w:lang w:val="en-IE"/>
        </w:rPr>
      </w:pPr>
      <w:ins w:id="7209" w:author="Author">
        <w:r>
          <w:rPr>
            <w:noProof/>
            <w:lang w:val="pt-PT" w:eastAsia="pt-PT"/>
          </w:rPr>
          <w:lastRenderedPageBreak/>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10"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1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2" w:author="Author"/>
                <w:lang w:val="en-IE"/>
              </w:rPr>
            </w:pPr>
            <w:ins w:id="7213" w:author="Author">
              <w:r w:rsidRPr="00E73B40">
                <w:rPr>
                  <w:lang w:val="en-IE"/>
                </w:rPr>
                <w:t>Screen Description</w:t>
              </w:r>
            </w:ins>
          </w:p>
        </w:tc>
      </w:tr>
      <w:tr w:rsidR="00E62BEF" w:rsidRPr="00E73B40" w14:paraId="681F88A1" w14:textId="77777777" w:rsidTr="00051500">
        <w:trPr>
          <w:ins w:id="721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15" w:author="Author"/>
                <w:lang w:val="en-IE"/>
              </w:rPr>
            </w:pPr>
            <w:ins w:id="7216"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17" w:author="Author"/>
                <w:sz w:val="20"/>
                <w:lang w:val="en-IE"/>
              </w:rPr>
            </w:pPr>
            <w:ins w:id="7218"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19" w:author="Author"/>
                <w:sz w:val="20"/>
                <w:lang w:val="en-IE"/>
              </w:rPr>
            </w:pPr>
            <w:ins w:id="7220"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2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3" w:author="Author"/>
                <w:lang w:val="en-IE"/>
              </w:rPr>
            </w:pPr>
            <w:ins w:id="7224" w:author="Author">
              <w:r w:rsidRPr="00E73B40">
                <w:rPr>
                  <w:lang w:val="en-IE"/>
                </w:rPr>
                <w:t xml:space="preserve">Field Description </w:t>
              </w:r>
            </w:ins>
          </w:p>
        </w:tc>
      </w:tr>
      <w:tr w:rsidR="00E62BEF" w:rsidRPr="00E73B40" w14:paraId="40A99402" w14:textId="77777777" w:rsidTr="00051500">
        <w:trPr>
          <w:ins w:id="722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26" w:author="Author"/>
                <w:b w:val="0"/>
                <w:lang w:val="en-IE"/>
              </w:rPr>
            </w:pPr>
            <w:ins w:id="7227"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8" w:author="Author"/>
                <w:b/>
                <w:lang w:val="en-IE"/>
              </w:rPr>
            </w:pPr>
            <w:ins w:id="7229"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0" w:author="Author"/>
                <w:b/>
                <w:lang w:val="en-IE"/>
              </w:rPr>
            </w:pPr>
            <w:ins w:id="7231"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2" w:author="Author"/>
                <w:b/>
                <w:lang w:val="en-IE"/>
              </w:rPr>
            </w:pPr>
            <w:ins w:id="7233"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4" w:author="Author"/>
                <w:b/>
                <w:lang w:val="en-IE"/>
              </w:rPr>
            </w:pPr>
            <w:ins w:id="7235" w:author="Author">
              <w:r w:rsidRPr="00E73B40">
                <w:rPr>
                  <w:b/>
                  <w:lang w:val="en-IE"/>
                </w:rPr>
                <w:t>Mandatory</w:t>
              </w:r>
            </w:ins>
          </w:p>
        </w:tc>
      </w:tr>
      <w:tr w:rsidR="00E62BEF" w:rsidRPr="00E73B40" w14:paraId="448C5EA5" w14:textId="77777777" w:rsidTr="00051500">
        <w:trPr>
          <w:ins w:id="723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37" w:author="Author"/>
                <w:sz w:val="20"/>
                <w:lang w:val="en-IE"/>
              </w:rPr>
            </w:pPr>
            <w:ins w:id="7238" w:author="Author">
              <w:r w:rsidRPr="00E73B40">
                <w:rPr>
                  <w:sz w:val="20"/>
                  <w:lang w:val="en-IE"/>
                </w:rPr>
                <w:t>Input area</w:t>
              </w:r>
            </w:ins>
          </w:p>
        </w:tc>
      </w:tr>
      <w:tr w:rsidR="00E62BEF" w:rsidRPr="00E73B40" w14:paraId="7BB3BAB8" w14:textId="77777777" w:rsidTr="00051500">
        <w:trPr>
          <w:ins w:id="723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40" w:author="Author"/>
                <w:sz w:val="20"/>
                <w:lang w:val="en-IE"/>
              </w:rPr>
            </w:pPr>
            <w:ins w:id="7241"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2" w:author="Author"/>
                <w:sz w:val="20"/>
                <w:lang w:val="en-IE"/>
              </w:rPr>
            </w:pPr>
            <w:ins w:id="7243"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4" w:author="Author"/>
                <w:b/>
                <w:sz w:val="20"/>
                <w:lang w:val="en-IE"/>
              </w:rPr>
            </w:pPr>
            <w:ins w:id="7245"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6" w:author="Author"/>
                <w:sz w:val="20"/>
                <w:lang w:val="en-IE"/>
              </w:rPr>
            </w:pPr>
            <w:ins w:id="7247"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8" w:author="Author"/>
                <w:sz w:val="20"/>
                <w:lang w:val="en-IE"/>
              </w:rPr>
            </w:pPr>
            <w:ins w:id="7249" w:author="Author">
              <w:r w:rsidRPr="00E73B40">
                <w:rPr>
                  <w:sz w:val="20"/>
                  <w:lang w:val="en-IE"/>
                </w:rPr>
                <w:t>Yes</w:t>
              </w:r>
            </w:ins>
          </w:p>
        </w:tc>
      </w:tr>
      <w:tr w:rsidR="00E62BEF" w:rsidRPr="00E73B40" w:rsidDel="00AD2FC6" w14:paraId="61B9BAE8" w14:textId="1AB557D5" w:rsidTr="00051500">
        <w:trPr>
          <w:ins w:id="7250" w:author="Author"/>
          <w:del w:id="72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2" w:author="Author"/>
                <w:del w:id="7253" w:author="Author"/>
                <w:sz w:val="20"/>
                <w:lang w:val="en-IE"/>
              </w:rPr>
            </w:pPr>
            <w:ins w:id="7254" w:author="Author">
              <w:del w:id="7255"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6" w:author="Author"/>
                <w:del w:id="7257" w:author="Author"/>
                <w:sz w:val="20"/>
                <w:lang w:val="en-IE"/>
              </w:rPr>
            </w:pPr>
            <w:ins w:id="7258" w:author="Author">
              <w:del w:id="7259"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0" w:author="Author"/>
                <w:del w:id="7261" w:author="Author"/>
                <w:sz w:val="20"/>
                <w:lang w:val="en-IE"/>
              </w:rPr>
            </w:pPr>
            <w:ins w:id="7262" w:author="Author">
              <w:del w:id="7263"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4" w:author="Author"/>
                <w:del w:id="7265" w:author="Author"/>
                <w:sz w:val="20"/>
                <w:lang w:val="en-IE"/>
              </w:rPr>
            </w:pPr>
            <w:ins w:id="7266" w:author="Author">
              <w:del w:id="7267"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8" w:author="Author"/>
                <w:del w:id="7269" w:author="Author"/>
                <w:sz w:val="20"/>
                <w:lang w:val="en-IE"/>
              </w:rPr>
            </w:pPr>
            <w:ins w:id="7270" w:author="Author">
              <w:del w:id="7271" w:author="Author">
                <w:r w:rsidRPr="00E73B40" w:rsidDel="00AD2FC6">
                  <w:rPr>
                    <w:sz w:val="20"/>
                    <w:lang w:val="en-IE"/>
                  </w:rPr>
                  <w:delText>Yes</w:delText>
                </w:r>
              </w:del>
            </w:ins>
          </w:p>
        </w:tc>
      </w:tr>
      <w:tr w:rsidR="00E62BEF" w:rsidRPr="00E73B40" w:rsidDel="00F56809" w14:paraId="461016C2" w14:textId="776D6A88" w:rsidTr="00051500">
        <w:trPr>
          <w:ins w:id="7272" w:author="Author"/>
          <w:del w:id="72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74" w:author="Author"/>
                <w:del w:id="7275" w:author="Author"/>
                <w:sz w:val="20"/>
                <w:lang w:val="en-IE"/>
              </w:rPr>
            </w:pPr>
            <w:ins w:id="7276" w:author="Author">
              <w:del w:id="7277"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8" w:author="Author"/>
                <w:del w:id="7279" w:author="Author"/>
                <w:sz w:val="20"/>
                <w:lang w:val="en-IE"/>
              </w:rPr>
            </w:pPr>
            <w:ins w:id="7280" w:author="Author">
              <w:del w:id="7281"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2" w:author="Author"/>
                <w:del w:id="7283" w:author="Author"/>
                <w:sz w:val="20"/>
                <w:lang w:val="en-IE"/>
              </w:rPr>
            </w:pPr>
            <w:ins w:id="7284" w:author="Author">
              <w:del w:id="7285"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6" w:author="Author"/>
                <w:del w:id="7287" w:author="Author"/>
                <w:sz w:val="20"/>
                <w:lang w:val="en-IE"/>
              </w:rPr>
            </w:pPr>
            <w:ins w:id="7288" w:author="Author">
              <w:del w:id="7289"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0" w:author="Author"/>
                <w:del w:id="7291" w:author="Author"/>
                <w:sz w:val="20"/>
                <w:lang w:val="en-IE"/>
              </w:rPr>
            </w:pPr>
            <w:ins w:id="7292" w:author="Author">
              <w:del w:id="7293" w:author="Author">
                <w:r w:rsidRPr="00E73B40" w:rsidDel="00F56809">
                  <w:rPr>
                    <w:sz w:val="20"/>
                    <w:lang w:val="en-IE"/>
                  </w:rPr>
                  <w:delText>Yes</w:delText>
                </w:r>
              </w:del>
            </w:ins>
          </w:p>
        </w:tc>
      </w:tr>
      <w:tr w:rsidR="00E62BEF" w:rsidRPr="00E73B40" w:rsidDel="00F56809" w14:paraId="5E78C596" w14:textId="7D5147C0" w:rsidTr="00051500">
        <w:trPr>
          <w:ins w:id="7294" w:author="Author"/>
          <w:del w:id="729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296" w:author="Author"/>
                <w:del w:id="7297" w:author="Author"/>
                <w:sz w:val="20"/>
                <w:lang w:val="en-IE"/>
              </w:rPr>
            </w:pPr>
            <w:ins w:id="7298" w:author="Author">
              <w:del w:id="7299" w:author="Author">
                <w:r w:rsidRPr="00E73B40" w:rsidDel="00F56809">
                  <w:rPr>
                    <w:sz w:val="20"/>
                    <w:lang w:val="en-IE"/>
                  </w:rPr>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0" w:author="Author"/>
                <w:del w:id="7301" w:author="Author"/>
                <w:sz w:val="20"/>
                <w:lang w:val="en-IE"/>
              </w:rPr>
            </w:pPr>
            <w:ins w:id="7302" w:author="Author">
              <w:del w:id="7303"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4" w:author="Author"/>
                <w:del w:id="7305" w:author="Author"/>
                <w:sz w:val="20"/>
                <w:lang w:val="en-IE"/>
              </w:rPr>
            </w:pPr>
            <w:ins w:id="7306" w:author="Author">
              <w:del w:id="7307"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8" w:author="Author"/>
                <w:del w:id="7309" w:author="Author"/>
                <w:sz w:val="20"/>
                <w:lang w:val="en-IE"/>
              </w:rPr>
            </w:pPr>
            <w:ins w:id="7310" w:author="Author">
              <w:del w:id="7311"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2" w:author="Author"/>
                <w:del w:id="7313" w:author="Author"/>
                <w:sz w:val="20"/>
                <w:lang w:val="en-IE"/>
              </w:rPr>
            </w:pPr>
            <w:ins w:id="7314" w:author="Author">
              <w:del w:id="7315" w:author="Author">
                <w:r w:rsidRPr="00E73B40" w:rsidDel="00F56809">
                  <w:rPr>
                    <w:sz w:val="20"/>
                    <w:lang w:val="en-IE"/>
                  </w:rPr>
                  <w:delText>Yes</w:delText>
                </w:r>
              </w:del>
            </w:ins>
          </w:p>
        </w:tc>
      </w:tr>
      <w:tr w:rsidR="00E62BEF" w:rsidRPr="00E73B40" w14:paraId="1C891EDE" w14:textId="77777777" w:rsidTr="00051500">
        <w:trPr>
          <w:ins w:id="731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17" w:author="Author"/>
                <w:sz w:val="20"/>
                <w:lang w:val="en-IE"/>
              </w:rPr>
            </w:pPr>
            <w:ins w:id="7318"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9" w:author="Author"/>
                <w:sz w:val="20"/>
                <w:lang w:val="en-IE"/>
              </w:rPr>
            </w:pPr>
            <w:ins w:id="7320"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1" w:author="Author"/>
                <w:sz w:val="20"/>
                <w:lang w:val="en-IE"/>
              </w:rPr>
            </w:pPr>
            <w:ins w:id="7322" w:author="Author">
              <w:r>
                <w:rPr>
                  <w:sz w:val="20"/>
                  <w:lang w:val="en-IE"/>
                </w:rPr>
                <w:t>Contact number of the Customer</w:t>
              </w:r>
              <w:r w:rsidR="00E62BEF" w:rsidRPr="00E73B40">
                <w:rPr>
                  <w:sz w:val="20"/>
                  <w:lang w:val="en-IE"/>
                </w:rPr>
                <w:t>.</w:t>
              </w:r>
              <w:del w:id="7323"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4" w:author="Author"/>
                <w:sz w:val="20"/>
                <w:lang w:val="en-IE"/>
              </w:rPr>
            </w:pPr>
            <w:ins w:id="7325"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6" w:author="Author"/>
                <w:sz w:val="20"/>
                <w:lang w:val="en-IE"/>
              </w:rPr>
            </w:pPr>
            <w:ins w:id="7327" w:author="Author">
              <w:r w:rsidRPr="00E73B40">
                <w:rPr>
                  <w:sz w:val="20"/>
                  <w:lang w:val="en-IE"/>
                </w:rPr>
                <w:t>Yes</w:t>
              </w:r>
            </w:ins>
          </w:p>
        </w:tc>
      </w:tr>
      <w:tr w:rsidR="00E62BEF" w:rsidRPr="00E73B40" w14:paraId="5521D821" w14:textId="77777777" w:rsidTr="00051500">
        <w:trPr>
          <w:ins w:id="732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29" w:author="Author"/>
                <w:sz w:val="20"/>
                <w:lang w:val="en-IE"/>
              </w:rPr>
            </w:pPr>
            <w:ins w:id="7330" w:author="Author">
              <w:r w:rsidRPr="00E73B40">
                <w:rPr>
                  <w:sz w:val="20"/>
                  <w:lang w:val="en-IE"/>
                </w:rPr>
                <w:t>Actions area</w:t>
              </w:r>
            </w:ins>
          </w:p>
        </w:tc>
      </w:tr>
      <w:tr w:rsidR="00E62BEF" w:rsidRPr="00E73B40" w14:paraId="178CE45F" w14:textId="77777777" w:rsidTr="00051500">
        <w:trPr>
          <w:ins w:id="73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2" w:author="Author"/>
                <w:sz w:val="20"/>
                <w:lang w:val="en-IE"/>
              </w:rPr>
            </w:pPr>
            <w:ins w:id="7333" w:author="Author">
              <w:r w:rsidRPr="00E73B40">
                <w:rPr>
                  <w:sz w:val="20"/>
                  <w:lang w:val="en-IE"/>
                </w:rPr>
                <w:lastRenderedPageBreak/>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4" w:author="Author"/>
                <w:sz w:val="20"/>
                <w:lang w:val="en-IE"/>
              </w:rPr>
            </w:pPr>
            <w:ins w:id="7335"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6" w:author="Author"/>
                <w:sz w:val="20"/>
                <w:lang w:val="en-IE"/>
              </w:rPr>
            </w:pPr>
            <w:ins w:id="7337"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8" w:author="Author"/>
                <w:sz w:val="20"/>
                <w:lang w:val="en-IE"/>
              </w:rPr>
            </w:pPr>
            <w:ins w:id="7339"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0" w:author="Author"/>
                <w:sz w:val="20"/>
                <w:lang w:val="en-IE"/>
              </w:rPr>
            </w:pPr>
            <w:ins w:id="7341" w:author="Author">
              <w:r w:rsidRPr="00E73B40">
                <w:rPr>
                  <w:sz w:val="20"/>
                  <w:lang w:val="en-IE"/>
                </w:rPr>
                <w:t>-</w:t>
              </w:r>
            </w:ins>
          </w:p>
        </w:tc>
      </w:tr>
      <w:tr w:rsidR="00E62BEF" w:rsidRPr="00E73B40" w14:paraId="30BCC8AA" w14:textId="77777777" w:rsidTr="00051500">
        <w:trPr>
          <w:ins w:id="734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3" w:author="Author"/>
                <w:sz w:val="20"/>
                <w:lang w:val="en-IE"/>
              </w:rPr>
            </w:pPr>
            <w:ins w:id="7344"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5" w:author="Author"/>
                <w:sz w:val="20"/>
                <w:lang w:val="en-IE"/>
              </w:rPr>
            </w:pPr>
            <w:ins w:id="7346"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7" w:author="Author"/>
                <w:sz w:val="20"/>
                <w:lang w:val="en-IE"/>
              </w:rPr>
            </w:pPr>
            <w:ins w:id="7348"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9" w:author="Author"/>
                <w:sz w:val="20"/>
                <w:lang w:val="en-IE"/>
              </w:rPr>
            </w:pPr>
            <w:ins w:id="7350"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1" w:author="Author"/>
                <w:sz w:val="20"/>
                <w:lang w:val="en-IE"/>
              </w:rPr>
            </w:pPr>
            <w:ins w:id="7352" w:author="Author">
              <w:r w:rsidRPr="00E73B40">
                <w:rPr>
                  <w:sz w:val="20"/>
                  <w:lang w:val="en-IE"/>
                </w:rPr>
                <w:t>-</w:t>
              </w:r>
            </w:ins>
          </w:p>
        </w:tc>
      </w:tr>
    </w:tbl>
    <w:p w14:paraId="556AECC3" w14:textId="77777777" w:rsidR="00E62BEF" w:rsidRPr="00E73B40" w:rsidRDefault="00E62BEF" w:rsidP="00E62BEF">
      <w:pPr>
        <w:pStyle w:val="UnnumberedHeading"/>
        <w:rPr>
          <w:ins w:id="7353"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54" w:author="Author">
        <w:r w:rsidRPr="00E73B40" w:rsidDel="00824F4F">
          <w:rPr>
            <w:noProof/>
            <w:lang w:val="pt-PT" w:eastAsia="pt-PT"/>
          </w:rPr>
          <w:lastRenderedPageBreak/>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55" w:author="Author">
        <w:r w:rsidR="00824F4F">
          <w:rPr>
            <w:noProof/>
            <w:lang w:val="pt-PT" w:eastAsia="pt-PT"/>
          </w:rPr>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56">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58" w:author="Author"/>
                <w:sz w:val="20"/>
                <w:lang w:val="en-IE"/>
              </w:rPr>
            </w:pPr>
            <w:ins w:id="7359"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0" w:author="Author"/>
                <w:sz w:val="20"/>
                <w:lang w:val="en-IE"/>
              </w:rPr>
            </w:pPr>
            <w:ins w:id="7361"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2" w:author="Author"/>
                <w:sz w:val="20"/>
                <w:lang w:val="en-IE"/>
              </w:rPr>
            </w:pPr>
            <w:ins w:id="7363"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4" w:author="Author"/>
                <w:sz w:val="20"/>
                <w:lang w:val="en-IE"/>
              </w:rPr>
            </w:pPr>
            <w:ins w:id="7365"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6" w:author="Author"/>
                <w:sz w:val="20"/>
                <w:lang w:val="en-IE"/>
              </w:rPr>
            </w:pPr>
            <w:ins w:id="7367" w:author="Author">
              <w:r w:rsidRPr="00E73B40">
                <w:rPr>
                  <w:sz w:val="20"/>
                  <w:lang w:val="en-IE"/>
                </w:rPr>
                <w:t>Yes</w:t>
              </w:r>
            </w:ins>
          </w:p>
        </w:tc>
      </w:tr>
      <w:tr w:rsidR="00FB237E" w:rsidRPr="00E73B40" w14:paraId="393EDD9E" w14:textId="77777777" w:rsidTr="001D5D51">
        <w:trPr>
          <w:ins w:id="736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69" w:author="Author"/>
                <w:sz w:val="20"/>
                <w:lang w:val="en-IE"/>
              </w:rPr>
            </w:pPr>
            <w:ins w:id="7370"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1" w:author="Author"/>
                <w:sz w:val="20"/>
                <w:lang w:val="en-IE"/>
              </w:rPr>
            </w:pPr>
            <w:ins w:id="7372"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3" w:author="Author"/>
                <w:sz w:val="20"/>
                <w:lang w:val="en-IE"/>
              </w:rPr>
            </w:pPr>
            <w:ins w:id="7374"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5" w:author="Author"/>
                <w:sz w:val="20"/>
                <w:lang w:val="en-IE"/>
              </w:rPr>
            </w:pPr>
            <w:ins w:id="7376"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7" w:author="Author"/>
                <w:sz w:val="20"/>
                <w:lang w:val="en-IE"/>
              </w:rPr>
            </w:pPr>
            <w:ins w:id="7378"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lastRenderedPageBreak/>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79"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80" w:author="Author"/>
                <w:b w:val="0"/>
                <w:i/>
                <w:sz w:val="20"/>
                <w:lang w:val="en-IE"/>
              </w:rPr>
            </w:pPr>
            <w:ins w:id="7381"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2" w:author="Author">
            <w:tblPrEx>
              <w:tblW w:w="0" w:type="auto"/>
            </w:tblPrEx>
          </w:tblPrExChange>
        </w:tblPrEx>
        <w:trPr>
          <w:ins w:id="7383"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84" w:author="Author">
              <w:tcPr>
                <w:tcW w:w="9592" w:type="dxa"/>
                <w:gridSpan w:val="5"/>
              </w:tcPr>
            </w:tcPrChange>
          </w:tcPr>
          <w:p w14:paraId="4F4CC92F" w14:textId="07B18B2D" w:rsidR="003556A6" w:rsidRPr="003556A6" w:rsidRDefault="003556A6" w:rsidP="00A37DD6">
            <w:pPr>
              <w:spacing w:before="40" w:after="40" w:line="240" w:lineRule="exact"/>
              <w:jc w:val="left"/>
              <w:rPr>
                <w:ins w:id="7385" w:author="Author"/>
                <w:sz w:val="20"/>
                <w:lang w:val="en-IE"/>
              </w:rPr>
            </w:pPr>
            <w:ins w:id="7386" w:author="Author">
              <w:r w:rsidRPr="003556A6">
                <w:rPr>
                  <w:sz w:val="20"/>
                  <w:lang w:val="en-IE"/>
                </w:rPr>
                <w:t>Self-Confirm area</w:t>
              </w:r>
            </w:ins>
          </w:p>
        </w:tc>
      </w:tr>
      <w:tr w:rsidR="003556A6" w:rsidRPr="00E73B40" w14:paraId="5737CE28" w14:textId="77777777" w:rsidTr="003F4BD5">
        <w:tblPrEx>
          <w:tblW w:w="0" w:type="auto"/>
          <w:tblPrExChange w:id="7387" w:author="Author">
            <w:tblPrEx>
              <w:tblW w:w="0" w:type="auto"/>
            </w:tblPrEx>
          </w:tblPrExChange>
        </w:tblPrEx>
        <w:trPr>
          <w:ins w:id="7388"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89" w:author="Author">
              <w:tcPr>
                <w:tcW w:w="2061" w:type="dxa"/>
              </w:tcPr>
            </w:tcPrChange>
          </w:tcPr>
          <w:p w14:paraId="1D2BF3BE" w14:textId="629BA40E" w:rsidR="003556A6" w:rsidRPr="003556A6" w:rsidRDefault="003556A6" w:rsidP="00073602">
            <w:pPr>
              <w:spacing w:before="40" w:after="40" w:line="240" w:lineRule="exact"/>
              <w:jc w:val="left"/>
              <w:rPr>
                <w:ins w:id="7390" w:author="Author"/>
                <w:sz w:val="20"/>
                <w:lang w:val="en-IE"/>
              </w:rPr>
            </w:pPr>
            <w:ins w:id="7391" w:author="Author">
              <w:r w:rsidRPr="003556A6">
                <w:rPr>
                  <w:sz w:val="20"/>
                  <w:lang w:val="en-IE"/>
                </w:rPr>
                <w:t>Self-Confirm text</w:t>
              </w:r>
            </w:ins>
          </w:p>
        </w:tc>
        <w:tc>
          <w:tcPr>
            <w:tcW w:w="0" w:type="dxa"/>
            <w:vAlign w:val="top"/>
            <w:tcPrChange w:id="7392"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3" w:author="Author"/>
                <w:sz w:val="20"/>
                <w:lang w:val="en-IE"/>
              </w:rPr>
            </w:pPr>
            <w:ins w:id="7394" w:author="Author">
              <w:r w:rsidRPr="00E73B40">
                <w:rPr>
                  <w:sz w:val="20"/>
                  <w:lang w:val="en-IE"/>
                </w:rPr>
                <w:t>Label</w:t>
              </w:r>
            </w:ins>
          </w:p>
        </w:tc>
        <w:tc>
          <w:tcPr>
            <w:tcW w:w="0" w:type="dxa"/>
            <w:vAlign w:val="top"/>
            <w:tcPrChange w:id="7395"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6" w:author="Author"/>
                <w:sz w:val="20"/>
                <w:lang w:val="en-IE"/>
              </w:rPr>
            </w:pPr>
            <w:ins w:id="7397"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8" w:author="Author"/>
                <w:sz w:val="20"/>
                <w:lang w:val="en-IE"/>
              </w:rPr>
            </w:pPr>
            <w:ins w:id="7399" w:author="Author">
              <w:r w:rsidRPr="00E73B40">
                <w:rPr>
                  <w:sz w:val="20"/>
                  <w:lang w:val="en-IE"/>
                </w:rPr>
                <w:t>This text is configurable on Reference Data UFE_RD149.</w:t>
              </w:r>
            </w:ins>
          </w:p>
        </w:tc>
        <w:tc>
          <w:tcPr>
            <w:tcW w:w="0" w:type="dxa"/>
            <w:vAlign w:val="top"/>
            <w:tcPrChange w:id="7400"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1" w:author="Author"/>
                <w:sz w:val="20"/>
                <w:lang w:val="en-IE"/>
              </w:rPr>
            </w:pPr>
            <w:ins w:id="7402" w:author="Author">
              <w:r w:rsidRPr="00E73B40">
                <w:rPr>
                  <w:sz w:val="20"/>
                  <w:lang w:val="en-IE"/>
                </w:rPr>
                <w:t>-</w:t>
              </w:r>
            </w:ins>
          </w:p>
        </w:tc>
        <w:tc>
          <w:tcPr>
            <w:tcW w:w="0" w:type="dxa"/>
            <w:vAlign w:val="top"/>
            <w:tcPrChange w:id="7403"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4" w:author="Author"/>
                <w:sz w:val="20"/>
                <w:lang w:val="en-IE"/>
              </w:rPr>
            </w:pPr>
            <w:ins w:id="7405" w:author="Author">
              <w:r w:rsidRPr="00E73B40">
                <w:rPr>
                  <w:sz w:val="20"/>
                  <w:lang w:val="en-IE"/>
                </w:rPr>
                <w:t>-</w:t>
              </w:r>
            </w:ins>
          </w:p>
        </w:tc>
      </w:tr>
      <w:tr w:rsidR="003556A6" w:rsidRPr="00E73B40" w14:paraId="5D71F8EE" w14:textId="77777777" w:rsidTr="003F4BD5">
        <w:tblPrEx>
          <w:tblW w:w="0" w:type="auto"/>
          <w:tblPrExChange w:id="7406" w:author="Author">
            <w:tblPrEx>
              <w:tblW w:w="0" w:type="auto"/>
            </w:tblPrEx>
          </w:tblPrExChange>
        </w:tblPrEx>
        <w:trPr>
          <w:ins w:id="7407"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08" w:author="Author">
              <w:tcPr>
                <w:tcW w:w="2061" w:type="dxa"/>
              </w:tcPr>
            </w:tcPrChange>
          </w:tcPr>
          <w:p w14:paraId="33B44CA1" w14:textId="777DC760" w:rsidR="003556A6" w:rsidRPr="00E73B40" w:rsidRDefault="003556A6" w:rsidP="00073602">
            <w:pPr>
              <w:spacing w:before="40" w:after="40" w:line="240" w:lineRule="exact"/>
              <w:jc w:val="left"/>
              <w:rPr>
                <w:ins w:id="7409" w:author="Author"/>
                <w:sz w:val="20"/>
                <w:lang w:val="en-IE"/>
              </w:rPr>
            </w:pPr>
            <w:ins w:id="7410" w:author="Author">
              <w:r w:rsidRPr="00E73B40">
                <w:rPr>
                  <w:sz w:val="20"/>
                  <w:lang w:val="en-IE"/>
                </w:rPr>
                <w:t>The customer read and accepts the Self-Confirm</w:t>
              </w:r>
            </w:ins>
          </w:p>
        </w:tc>
        <w:tc>
          <w:tcPr>
            <w:tcW w:w="0" w:type="dxa"/>
            <w:tcPrChange w:id="7411"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2" w:author="Author"/>
                <w:sz w:val="20"/>
                <w:lang w:val="en-IE"/>
              </w:rPr>
            </w:pPr>
            <w:ins w:id="7413" w:author="Author">
              <w:r w:rsidRPr="00E73B40">
                <w:rPr>
                  <w:sz w:val="20"/>
                  <w:lang w:val="en-IE"/>
                </w:rPr>
                <w:t>Checkbox</w:t>
              </w:r>
            </w:ins>
          </w:p>
        </w:tc>
        <w:tc>
          <w:tcPr>
            <w:tcW w:w="0" w:type="dxa"/>
            <w:tcPrChange w:id="7414"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5" w:author="Author"/>
                <w:sz w:val="20"/>
                <w:lang w:val="en-IE"/>
              </w:rPr>
            </w:pPr>
            <w:ins w:id="7416" w:author="Author">
              <w:r w:rsidRPr="00E73B40">
                <w:rPr>
                  <w:sz w:val="20"/>
                  <w:lang w:val="en-IE"/>
                </w:rPr>
                <w:t>Indicates if the customer accepts the Self-Confirm for the offers that are being subscribed.</w:t>
              </w:r>
            </w:ins>
          </w:p>
        </w:tc>
        <w:tc>
          <w:tcPr>
            <w:tcW w:w="0" w:type="dxa"/>
            <w:tcPrChange w:id="7417"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8" w:author="Author"/>
                <w:sz w:val="20"/>
                <w:lang w:val="en-IE"/>
              </w:rPr>
            </w:pPr>
            <w:ins w:id="7419" w:author="Author">
              <w:r w:rsidRPr="00E73B40">
                <w:rPr>
                  <w:sz w:val="20"/>
                  <w:lang w:val="en-IE"/>
                </w:rPr>
                <w:t>No</w:t>
              </w:r>
            </w:ins>
          </w:p>
        </w:tc>
        <w:tc>
          <w:tcPr>
            <w:tcW w:w="0" w:type="dxa"/>
            <w:tcPrChange w:id="7420"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1" w:author="Author"/>
                <w:sz w:val="20"/>
                <w:lang w:val="en-IE"/>
              </w:rPr>
            </w:pPr>
            <w:ins w:id="7422"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lastRenderedPageBreak/>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lastRenderedPageBreak/>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3">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25" w:author="Author"/>
                <w:sz w:val="20"/>
                <w:lang w:val="en-IE"/>
              </w:rPr>
            </w:pPr>
            <w:ins w:id="7426"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7" w:author="Author"/>
                <w:sz w:val="20"/>
                <w:lang w:val="en-IE"/>
              </w:rPr>
            </w:pPr>
            <w:ins w:id="7428"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9" w:author="Author"/>
                <w:sz w:val="20"/>
                <w:lang w:val="en-IE"/>
              </w:rPr>
            </w:pPr>
            <w:ins w:id="7430"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1" w:author="Author"/>
                <w:sz w:val="20"/>
                <w:lang w:val="en-IE"/>
              </w:rPr>
            </w:pPr>
            <w:ins w:id="7432"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3" w:author="Author"/>
                <w:sz w:val="20"/>
                <w:lang w:val="en-IE"/>
              </w:rPr>
            </w:pPr>
            <w:ins w:id="7434" w:author="Author">
              <w:r w:rsidRPr="00E73B40">
                <w:rPr>
                  <w:sz w:val="20"/>
                  <w:lang w:val="en-IE"/>
                </w:rPr>
                <w:t>Yes</w:t>
              </w:r>
            </w:ins>
          </w:p>
        </w:tc>
      </w:tr>
      <w:tr w:rsidR="00FB237E" w:rsidRPr="00E73B40" w14:paraId="2D22ACA6" w14:textId="77777777" w:rsidTr="009051A9">
        <w:trPr>
          <w:ins w:id="74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36" w:author="Author"/>
                <w:sz w:val="20"/>
                <w:lang w:val="en-IE"/>
              </w:rPr>
            </w:pPr>
            <w:ins w:id="7437"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8" w:author="Author"/>
                <w:sz w:val="20"/>
                <w:lang w:val="en-IE"/>
              </w:rPr>
            </w:pPr>
            <w:ins w:id="7439"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0" w:author="Author"/>
                <w:sz w:val="20"/>
                <w:lang w:val="en-IE"/>
              </w:rPr>
            </w:pPr>
            <w:ins w:id="7441"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2" w:author="Author"/>
                <w:sz w:val="20"/>
                <w:lang w:val="en-IE"/>
              </w:rPr>
            </w:pPr>
            <w:ins w:id="7443"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4" w:author="Author"/>
                <w:sz w:val="20"/>
                <w:lang w:val="en-IE"/>
              </w:rPr>
            </w:pPr>
            <w:ins w:id="7445"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lastRenderedPageBreak/>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4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47" w:author="Author"/>
                <w:sz w:val="20"/>
                <w:lang w:val="en-IE"/>
              </w:rPr>
            </w:pPr>
            <w:ins w:id="7448"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49" w:author="Author">
            <w:tblPrEx>
              <w:tblW w:w="0" w:type="auto"/>
            </w:tblPrEx>
          </w:tblPrExChange>
        </w:tblPrEx>
        <w:trPr>
          <w:ins w:id="7450"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51" w:author="Author">
              <w:tcPr>
                <w:tcW w:w="9592" w:type="dxa"/>
                <w:gridSpan w:val="5"/>
              </w:tcPr>
            </w:tcPrChange>
          </w:tcPr>
          <w:p w14:paraId="44BCD2EC" w14:textId="7D7B64BD" w:rsidR="001D0E98" w:rsidRPr="00E73B40" w:rsidRDefault="001D0E98" w:rsidP="009051A9">
            <w:pPr>
              <w:spacing w:before="40" w:after="40" w:line="240" w:lineRule="exact"/>
              <w:jc w:val="left"/>
              <w:rPr>
                <w:ins w:id="7452" w:author="Author"/>
                <w:sz w:val="20"/>
                <w:lang w:val="en-IE"/>
              </w:rPr>
            </w:pPr>
            <w:ins w:id="7453" w:author="Author">
              <w:r w:rsidRPr="003556A6">
                <w:rPr>
                  <w:sz w:val="20"/>
                  <w:lang w:val="en-IE"/>
                </w:rPr>
                <w:t>Self-Confirm area</w:t>
              </w:r>
            </w:ins>
          </w:p>
        </w:tc>
      </w:tr>
      <w:tr w:rsidR="001D0E98" w:rsidRPr="00E73B40" w14:paraId="36AC715D" w14:textId="77777777" w:rsidTr="00941C52">
        <w:tblPrEx>
          <w:tblW w:w="0" w:type="auto"/>
          <w:tblPrExChange w:id="7454" w:author="Author">
            <w:tblPrEx>
              <w:tblW w:w="0" w:type="auto"/>
            </w:tblPrEx>
          </w:tblPrExChange>
        </w:tblPrEx>
        <w:trPr>
          <w:ins w:id="7455"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56" w:author="Author">
              <w:tcPr>
                <w:tcW w:w="2061" w:type="dxa"/>
              </w:tcPr>
            </w:tcPrChange>
          </w:tcPr>
          <w:p w14:paraId="32664734" w14:textId="01D4A990" w:rsidR="001D0E98" w:rsidRPr="00E73B40" w:rsidRDefault="001D0E98" w:rsidP="009051A9">
            <w:pPr>
              <w:spacing w:before="40" w:after="40" w:line="240" w:lineRule="exact"/>
              <w:jc w:val="left"/>
              <w:rPr>
                <w:ins w:id="7457" w:author="Author"/>
                <w:sz w:val="20"/>
                <w:lang w:val="en-IE"/>
              </w:rPr>
            </w:pPr>
            <w:ins w:id="7458" w:author="Author">
              <w:r w:rsidRPr="003556A6">
                <w:rPr>
                  <w:sz w:val="20"/>
                  <w:lang w:val="en-IE"/>
                </w:rPr>
                <w:t>Self-Confirm text</w:t>
              </w:r>
            </w:ins>
          </w:p>
        </w:tc>
        <w:tc>
          <w:tcPr>
            <w:tcW w:w="0" w:type="dxa"/>
            <w:vAlign w:val="top"/>
            <w:tcPrChange w:id="7459"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0" w:author="Author"/>
                <w:sz w:val="20"/>
                <w:lang w:val="en-IE"/>
              </w:rPr>
            </w:pPr>
            <w:ins w:id="7461" w:author="Author">
              <w:r w:rsidRPr="00E73B40">
                <w:rPr>
                  <w:sz w:val="20"/>
                  <w:lang w:val="en-IE"/>
                </w:rPr>
                <w:t>Label</w:t>
              </w:r>
            </w:ins>
          </w:p>
        </w:tc>
        <w:tc>
          <w:tcPr>
            <w:tcW w:w="0" w:type="dxa"/>
            <w:vAlign w:val="top"/>
            <w:tcPrChange w:id="7462"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3" w:author="Author"/>
                <w:sz w:val="20"/>
                <w:lang w:val="en-IE"/>
              </w:rPr>
            </w:pPr>
            <w:ins w:id="7464"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5" w:author="Author"/>
                <w:sz w:val="20"/>
                <w:lang w:val="en-IE"/>
              </w:rPr>
            </w:pPr>
            <w:ins w:id="7466" w:author="Author">
              <w:r w:rsidRPr="00E73B40">
                <w:rPr>
                  <w:sz w:val="20"/>
                  <w:lang w:val="en-IE"/>
                </w:rPr>
                <w:t>This text is configurable on Reference Data UFE_RD149.</w:t>
              </w:r>
            </w:ins>
          </w:p>
        </w:tc>
        <w:tc>
          <w:tcPr>
            <w:tcW w:w="0" w:type="dxa"/>
            <w:vAlign w:val="top"/>
            <w:tcPrChange w:id="7467"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8" w:author="Author"/>
                <w:sz w:val="20"/>
                <w:lang w:val="en-IE"/>
              </w:rPr>
            </w:pPr>
            <w:ins w:id="7469" w:author="Author">
              <w:r w:rsidRPr="00E73B40">
                <w:rPr>
                  <w:sz w:val="20"/>
                  <w:lang w:val="en-IE"/>
                </w:rPr>
                <w:t>-</w:t>
              </w:r>
            </w:ins>
          </w:p>
        </w:tc>
        <w:tc>
          <w:tcPr>
            <w:tcW w:w="0" w:type="dxa"/>
            <w:vAlign w:val="top"/>
            <w:tcPrChange w:id="7470"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1" w:author="Author"/>
                <w:sz w:val="20"/>
                <w:lang w:val="en-IE"/>
              </w:rPr>
            </w:pPr>
            <w:ins w:id="7472" w:author="Author">
              <w:r w:rsidRPr="00E73B40">
                <w:rPr>
                  <w:sz w:val="20"/>
                  <w:lang w:val="en-IE"/>
                </w:rPr>
                <w:t>-</w:t>
              </w:r>
            </w:ins>
          </w:p>
        </w:tc>
      </w:tr>
      <w:tr w:rsidR="001D0E98" w:rsidRPr="00E73B40" w14:paraId="31E20547" w14:textId="77777777" w:rsidTr="00941C52">
        <w:tblPrEx>
          <w:tblW w:w="0" w:type="auto"/>
          <w:tblPrExChange w:id="7473" w:author="Author">
            <w:tblPrEx>
              <w:tblW w:w="0" w:type="auto"/>
            </w:tblPrEx>
          </w:tblPrExChange>
        </w:tblPrEx>
        <w:trPr>
          <w:ins w:id="7474"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75" w:author="Author">
              <w:tcPr>
                <w:tcW w:w="2061" w:type="dxa"/>
              </w:tcPr>
            </w:tcPrChange>
          </w:tcPr>
          <w:p w14:paraId="1085D9A0" w14:textId="0C6AEF6D" w:rsidR="001D0E98" w:rsidRPr="00E73B40" w:rsidRDefault="001D0E98" w:rsidP="009051A9">
            <w:pPr>
              <w:spacing w:before="40" w:after="40" w:line="240" w:lineRule="exact"/>
              <w:jc w:val="left"/>
              <w:rPr>
                <w:ins w:id="7476" w:author="Author"/>
                <w:sz w:val="20"/>
                <w:lang w:val="en-IE"/>
              </w:rPr>
            </w:pPr>
            <w:ins w:id="7477" w:author="Author">
              <w:r w:rsidRPr="00E73B40">
                <w:rPr>
                  <w:sz w:val="20"/>
                  <w:lang w:val="en-IE"/>
                </w:rPr>
                <w:t>The customer read and accepts the Self-Confirm</w:t>
              </w:r>
            </w:ins>
          </w:p>
        </w:tc>
        <w:tc>
          <w:tcPr>
            <w:tcW w:w="0" w:type="dxa"/>
            <w:tcPrChange w:id="7478"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9" w:author="Author"/>
                <w:sz w:val="20"/>
                <w:lang w:val="en-IE"/>
              </w:rPr>
            </w:pPr>
            <w:ins w:id="7480" w:author="Author">
              <w:r w:rsidRPr="00E73B40">
                <w:rPr>
                  <w:sz w:val="20"/>
                  <w:lang w:val="en-IE"/>
                </w:rPr>
                <w:t>Checkbox</w:t>
              </w:r>
            </w:ins>
          </w:p>
        </w:tc>
        <w:tc>
          <w:tcPr>
            <w:tcW w:w="0" w:type="dxa"/>
            <w:tcPrChange w:id="7481"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2" w:author="Author"/>
                <w:sz w:val="20"/>
                <w:lang w:val="en-IE"/>
              </w:rPr>
            </w:pPr>
            <w:ins w:id="7483" w:author="Author">
              <w:r w:rsidRPr="00E73B40">
                <w:rPr>
                  <w:sz w:val="20"/>
                  <w:lang w:val="en-IE"/>
                </w:rPr>
                <w:t>Indicates if the customer accepts the Self-Confirm for the offers that are being subscribed.</w:t>
              </w:r>
            </w:ins>
          </w:p>
        </w:tc>
        <w:tc>
          <w:tcPr>
            <w:tcW w:w="0" w:type="dxa"/>
            <w:tcPrChange w:id="7484"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5" w:author="Author"/>
                <w:sz w:val="20"/>
                <w:lang w:val="en-IE"/>
              </w:rPr>
            </w:pPr>
            <w:ins w:id="7486" w:author="Author">
              <w:r w:rsidRPr="00E73B40">
                <w:rPr>
                  <w:sz w:val="20"/>
                  <w:lang w:val="en-IE"/>
                </w:rPr>
                <w:t>No</w:t>
              </w:r>
            </w:ins>
          </w:p>
        </w:tc>
        <w:tc>
          <w:tcPr>
            <w:tcW w:w="0" w:type="dxa"/>
            <w:tcPrChange w:id="7487"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8" w:author="Author"/>
                <w:sz w:val="20"/>
                <w:lang w:val="en-IE"/>
              </w:rPr>
            </w:pPr>
            <w:ins w:id="7489"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90" w:author="Author"/>
          <w:lang w:val="en-IE"/>
        </w:rPr>
      </w:pPr>
      <w:del w:id="7491" w:author="Author">
        <w:r w:rsidRPr="00E73B40" w:rsidDel="003556A6">
          <w:rPr>
            <w:lang w:val="en-IE"/>
          </w:rPr>
          <w:delText>Phase VI – Terms and conditions</w:delText>
        </w:r>
      </w:del>
      <w:ins w:id="7492" w:author="Author">
        <w:del w:id="7493"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94" w:author="Author"/>
          <w:lang w:val="en-IE"/>
        </w:rPr>
      </w:pPr>
      <w:del w:id="7495"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496" w:author="Author">
        <w:del w:id="7497" w:author="Author">
          <w:r w:rsidR="00F601B3" w:rsidRPr="00E73B40" w:rsidDel="003556A6">
            <w:rPr>
              <w:lang w:val="en-IE"/>
            </w:rPr>
            <w:delText>Self-Confirm</w:delText>
          </w:r>
        </w:del>
      </w:ins>
      <w:del w:id="7498"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499" w:author="Author"/>
          <w:lang w:val="en-IE"/>
        </w:rPr>
      </w:pPr>
      <w:del w:id="7500"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50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2" w:author="Author"/>
                <w:lang w:val="en-IE"/>
              </w:rPr>
            </w:pPr>
            <w:del w:id="7503" w:author="Author">
              <w:r w:rsidRPr="00E73B40" w:rsidDel="003556A6">
                <w:rPr>
                  <w:lang w:val="en-IE"/>
                </w:rPr>
                <w:delText>Screen Description</w:delText>
              </w:r>
            </w:del>
          </w:p>
        </w:tc>
      </w:tr>
      <w:tr w:rsidR="00986ECE" w:rsidRPr="00E73B40" w:rsidDel="003556A6" w14:paraId="638D95F0" w14:textId="39192E91" w:rsidTr="00734D93">
        <w:trPr>
          <w:del w:id="750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05" w:author="Author"/>
                <w:lang w:val="en-IE"/>
              </w:rPr>
            </w:pPr>
            <w:del w:id="7506"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07" w:author="Author"/>
                <w:sz w:val="20"/>
                <w:lang w:val="en-IE"/>
              </w:rPr>
            </w:pPr>
            <w:del w:id="7508"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09" w:author="Author"/>
                <w:sz w:val="20"/>
                <w:lang w:val="en-IE"/>
              </w:rPr>
            </w:pPr>
            <w:del w:id="7510" w:author="Author">
              <w:r w:rsidRPr="00E73B40" w:rsidDel="003556A6">
                <w:rPr>
                  <w:sz w:val="20"/>
                  <w:lang w:val="en-IE"/>
                </w:rPr>
                <w:delText>Step name: Terms and conditions</w:delText>
              </w:r>
            </w:del>
            <w:ins w:id="7511" w:author="Author">
              <w:del w:id="7512"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1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15" w:author="Author"/>
                <w:lang w:val="en-IE"/>
              </w:rPr>
            </w:pPr>
            <w:del w:id="7516" w:author="Author">
              <w:r w:rsidRPr="00E73B40" w:rsidDel="003556A6">
                <w:rPr>
                  <w:lang w:val="en-IE"/>
                </w:rPr>
                <w:delText xml:space="preserve">Field Description </w:delText>
              </w:r>
            </w:del>
          </w:p>
        </w:tc>
      </w:tr>
      <w:tr w:rsidR="00986ECE" w:rsidRPr="00E73B40" w:rsidDel="003556A6" w14:paraId="6618DF91" w14:textId="272E4640" w:rsidTr="00734D93">
        <w:trPr>
          <w:del w:id="751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18" w:author="Author"/>
                <w:b w:val="0"/>
                <w:lang w:val="en-IE"/>
              </w:rPr>
            </w:pPr>
            <w:del w:id="7519"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0" w:author="Author"/>
                <w:b/>
                <w:lang w:val="en-IE"/>
              </w:rPr>
            </w:pPr>
            <w:del w:id="7521"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2" w:author="Author"/>
                <w:b/>
                <w:lang w:val="en-IE"/>
              </w:rPr>
            </w:pPr>
            <w:del w:id="7523"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4" w:author="Author"/>
                <w:b/>
                <w:lang w:val="en-IE"/>
              </w:rPr>
            </w:pPr>
            <w:del w:id="7525"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6" w:author="Author"/>
                <w:b/>
                <w:lang w:val="en-IE"/>
              </w:rPr>
            </w:pPr>
            <w:del w:id="7527" w:author="Author">
              <w:r w:rsidRPr="00E73B40" w:rsidDel="003556A6">
                <w:rPr>
                  <w:b/>
                  <w:lang w:val="en-IE"/>
                </w:rPr>
                <w:delText>Mandatory</w:delText>
              </w:r>
            </w:del>
          </w:p>
        </w:tc>
      </w:tr>
      <w:tr w:rsidR="00986ECE" w:rsidRPr="00E73B40" w:rsidDel="003556A6" w14:paraId="033C4D50" w14:textId="6C511A6C" w:rsidTr="00734D93">
        <w:trPr>
          <w:del w:id="752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29" w:author="Author"/>
                <w:sz w:val="20"/>
                <w:lang w:val="en-IE"/>
              </w:rPr>
            </w:pPr>
            <w:del w:id="7530" w:author="Author">
              <w:r w:rsidRPr="00E73B40" w:rsidDel="003556A6">
                <w:rPr>
                  <w:sz w:val="20"/>
                  <w:lang w:val="en-IE"/>
                </w:rPr>
                <w:delText>Input area</w:delText>
              </w:r>
            </w:del>
          </w:p>
        </w:tc>
      </w:tr>
      <w:tr w:rsidR="00986ECE" w:rsidRPr="00E73B40" w:rsidDel="003556A6" w14:paraId="1EBD9744" w14:textId="1AD7B2CB" w:rsidTr="00734D93">
        <w:trPr>
          <w:del w:id="753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2" w:author="Author"/>
                <w:i/>
                <w:sz w:val="20"/>
                <w:lang w:val="en-IE"/>
              </w:rPr>
            </w:pPr>
            <w:del w:id="7533" w:author="Author">
              <w:r w:rsidRPr="00E73B40" w:rsidDel="003556A6">
                <w:rPr>
                  <w:i/>
                  <w:sz w:val="20"/>
                  <w:lang w:val="en-IE"/>
                </w:rPr>
                <w:delText>Terms and conditions</w:delText>
              </w:r>
            </w:del>
            <w:ins w:id="7534" w:author="Author">
              <w:del w:id="7535" w:author="Author">
                <w:r w:rsidR="00F601B3" w:rsidRPr="00E73B40" w:rsidDel="003556A6">
                  <w:rPr>
                    <w:i/>
                    <w:sz w:val="20"/>
                    <w:lang w:val="en-IE"/>
                  </w:rPr>
                  <w:delText>Self-Confirm</w:delText>
                </w:r>
              </w:del>
            </w:ins>
            <w:del w:id="7536"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7" w:author="Author"/>
                <w:sz w:val="20"/>
                <w:lang w:val="en-IE"/>
              </w:rPr>
            </w:pPr>
            <w:del w:id="7538"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9" w:author="Author"/>
                <w:sz w:val="20"/>
                <w:lang w:val="en-IE"/>
              </w:rPr>
            </w:pPr>
            <w:del w:id="7540" w:author="Author">
              <w:r w:rsidRPr="00E73B40" w:rsidDel="003556A6">
                <w:rPr>
                  <w:sz w:val="20"/>
                  <w:lang w:val="en-IE"/>
                </w:rPr>
                <w:delText>Terms and conditions</w:delText>
              </w:r>
            </w:del>
            <w:ins w:id="7541" w:author="Author">
              <w:del w:id="7542" w:author="Author">
                <w:r w:rsidR="00F601B3" w:rsidRPr="00E73B40" w:rsidDel="003556A6">
                  <w:rPr>
                    <w:sz w:val="20"/>
                    <w:lang w:val="en-IE"/>
                  </w:rPr>
                  <w:delText>Self-Confirm</w:delText>
                </w:r>
              </w:del>
            </w:ins>
            <w:del w:id="7543"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4" w:author="Author"/>
                <w:sz w:val="20"/>
                <w:lang w:val="en-IE"/>
              </w:rPr>
            </w:pPr>
            <w:del w:id="7545"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6" w:author="Author"/>
                <w:sz w:val="20"/>
                <w:lang w:val="en-IE"/>
              </w:rPr>
            </w:pPr>
            <w:del w:id="7547"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8" w:author="Author"/>
                <w:sz w:val="20"/>
                <w:lang w:val="en-IE"/>
              </w:rPr>
            </w:pPr>
            <w:del w:id="7549" w:author="Author">
              <w:r w:rsidRPr="00E73B40" w:rsidDel="003556A6">
                <w:rPr>
                  <w:sz w:val="20"/>
                  <w:lang w:val="en-IE"/>
                </w:rPr>
                <w:delText>-</w:delText>
              </w:r>
            </w:del>
          </w:p>
        </w:tc>
      </w:tr>
      <w:tr w:rsidR="00986ECE" w:rsidRPr="00E73B40" w:rsidDel="003556A6" w14:paraId="23982EA7" w14:textId="726C2FC7" w:rsidTr="00986ECE">
        <w:trPr>
          <w:del w:id="75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51" w:author="Author"/>
                <w:sz w:val="20"/>
                <w:lang w:val="en-IE"/>
              </w:rPr>
            </w:pPr>
            <w:del w:id="7552" w:author="Author">
              <w:r w:rsidRPr="00E73B40" w:rsidDel="003556A6">
                <w:rPr>
                  <w:sz w:val="20"/>
                  <w:lang w:val="en-IE"/>
                </w:rPr>
                <w:delText>The customer read and accepts the terms and conditions</w:delText>
              </w:r>
            </w:del>
            <w:ins w:id="7553" w:author="Author">
              <w:del w:id="7554"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5" w:author="Author"/>
                <w:sz w:val="20"/>
                <w:lang w:val="en-IE"/>
              </w:rPr>
            </w:pPr>
            <w:del w:id="7556"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7" w:author="Author"/>
                <w:sz w:val="20"/>
                <w:lang w:val="en-IE"/>
              </w:rPr>
            </w:pPr>
            <w:del w:id="7558" w:author="Author">
              <w:r w:rsidRPr="00E73B40" w:rsidDel="003556A6">
                <w:rPr>
                  <w:sz w:val="20"/>
                  <w:lang w:val="en-IE"/>
                </w:rPr>
                <w:delText>Indicates if the customer accepts the terms and conditions</w:delText>
              </w:r>
            </w:del>
            <w:ins w:id="7559" w:author="Author">
              <w:del w:id="7560" w:author="Author">
                <w:r w:rsidR="00F601B3" w:rsidRPr="00E73B40" w:rsidDel="003556A6">
                  <w:rPr>
                    <w:sz w:val="20"/>
                    <w:lang w:val="en-IE"/>
                  </w:rPr>
                  <w:delText>Self-Confirm</w:delText>
                </w:r>
              </w:del>
            </w:ins>
            <w:del w:id="7561"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2" w:author="Author"/>
                <w:sz w:val="20"/>
                <w:lang w:val="en-IE"/>
              </w:rPr>
            </w:pPr>
            <w:del w:id="7563"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4" w:author="Author"/>
                <w:sz w:val="20"/>
                <w:lang w:val="en-IE"/>
              </w:rPr>
            </w:pPr>
            <w:del w:id="7565" w:author="Author">
              <w:r w:rsidRPr="00E73B40" w:rsidDel="003556A6">
                <w:rPr>
                  <w:sz w:val="20"/>
                  <w:lang w:val="en-IE"/>
                </w:rPr>
                <w:delText>Yes</w:delText>
              </w:r>
            </w:del>
          </w:p>
        </w:tc>
      </w:tr>
      <w:tr w:rsidR="00986ECE" w:rsidRPr="00E73B40" w:rsidDel="003556A6" w14:paraId="2D389335" w14:textId="1C7AFF81" w:rsidTr="00734D93">
        <w:trPr>
          <w:del w:id="756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67" w:author="Author"/>
                <w:sz w:val="20"/>
                <w:lang w:val="en-IE"/>
              </w:rPr>
            </w:pPr>
            <w:del w:id="7568" w:author="Author">
              <w:r w:rsidRPr="00E73B40" w:rsidDel="003556A6">
                <w:rPr>
                  <w:sz w:val="20"/>
                  <w:lang w:val="en-IE"/>
                </w:rPr>
                <w:delText>Actions area</w:delText>
              </w:r>
            </w:del>
          </w:p>
        </w:tc>
      </w:tr>
      <w:tr w:rsidR="00986ECE" w:rsidRPr="00E73B40" w:rsidDel="003556A6" w14:paraId="15A5FFA1" w14:textId="3F126336" w:rsidTr="00734D93">
        <w:trPr>
          <w:del w:id="75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70" w:author="Author"/>
                <w:sz w:val="20"/>
                <w:lang w:val="en-IE"/>
              </w:rPr>
            </w:pPr>
            <w:del w:id="7571"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2" w:author="Author"/>
                <w:sz w:val="20"/>
                <w:lang w:val="en-IE"/>
              </w:rPr>
            </w:pPr>
            <w:del w:id="7573"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4" w:author="Author"/>
                <w:sz w:val="20"/>
                <w:lang w:val="en-IE"/>
              </w:rPr>
            </w:pPr>
            <w:del w:id="7575"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6" w:author="Author"/>
                <w:sz w:val="20"/>
                <w:lang w:val="en-IE"/>
              </w:rPr>
            </w:pPr>
            <w:del w:id="7577"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8" w:author="Author"/>
                <w:sz w:val="20"/>
                <w:lang w:val="en-IE"/>
              </w:rPr>
            </w:pPr>
            <w:del w:id="7579" w:author="Author">
              <w:r w:rsidRPr="00E73B40" w:rsidDel="003556A6">
                <w:rPr>
                  <w:sz w:val="20"/>
                  <w:lang w:val="en-IE"/>
                </w:rPr>
                <w:delText>-</w:delText>
              </w:r>
            </w:del>
          </w:p>
        </w:tc>
      </w:tr>
      <w:tr w:rsidR="00986ECE" w:rsidRPr="00E73B40" w:rsidDel="003556A6" w14:paraId="51858CC3" w14:textId="573193DB" w:rsidTr="00734D93">
        <w:trPr>
          <w:del w:id="75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81" w:author="Author"/>
                <w:sz w:val="20"/>
                <w:lang w:val="en-IE"/>
              </w:rPr>
            </w:pPr>
            <w:del w:id="7582"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3" w:author="Author"/>
                <w:sz w:val="20"/>
                <w:lang w:val="en-IE"/>
              </w:rPr>
            </w:pPr>
            <w:del w:id="7584"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5" w:author="Author"/>
                <w:sz w:val="20"/>
                <w:lang w:val="en-IE"/>
              </w:rPr>
            </w:pPr>
            <w:del w:id="7586"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7" w:author="Author"/>
                <w:sz w:val="20"/>
                <w:lang w:val="en-IE"/>
              </w:rPr>
            </w:pPr>
            <w:del w:id="7588"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9" w:author="Author"/>
                <w:sz w:val="20"/>
                <w:lang w:val="en-IE"/>
              </w:rPr>
            </w:pPr>
            <w:del w:id="7590" w:author="Author">
              <w:r w:rsidRPr="00E73B40" w:rsidDel="003556A6">
                <w:rPr>
                  <w:sz w:val="20"/>
                  <w:lang w:val="en-IE"/>
                </w:rPr>
                <w:delText>-</w:delText>
              </w:r>
            </w:del>
          </w:p>
        </w:tc>
      </w:tr>
    </w:tbl>
    <w:p w14:paraId="4269B7EA" w14:textId="240226EE" w:rsidR="00A0379A" w:rsidRPr="00E73B40" w:rsidDel="003556A6" w:rsidRDefault="00A0379A">
      <w:pPr>
        <w:rPr>
          <w:del w:id="7591" w:author="Author"/>
          <w:lang w:val="en-IE"/>
        </w:rPr>
      </w:pPr>
    </w:p>
    <w:p w14:paraId="0FD614E5" w14:textId="4FAC97CD" w:rsidR="000A7A97" w:rsidRPr="00E73B40" w:rsidRDefault="000A7A97" w:rsidP="003E33DD">
      <w:pPr>
        <w:pStyle w:val="Heading4"/>
        <w:rPr>
          <w:ins w:id="7592" w:author="Author"/>
          <w:lang w:val="en-IE"/>
        </w:rPr>
      </w:pPr>
      <w:ins w:id="7593"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94" w:author="Author"/>
          <w:lang w:val="en-IE"/>
        </w:rPr>
      </w:pPr>
      <w:ins w:id="7595" w:author="Author">
        <w:r w:rsidRPr="00E73B40">
          <w:rPr>
            <w:lang w:val="en-IE"/>
          </w:rPr>
          <w:t>Documentation step</w:t>
        </w:r>
      </w:ins>
    </w:p>
    <w:p w14:paraId="70695248" w14:textId="2B487136" w:rsidR="000A7A97" w:rsidRPr="00E73B40" w:rsidRDefault="000A7A97" w:rsidP="000A7A97">
      <w:pPr>
        <w:rPr>
          <w:ins w:id="7596" w:author="Author"/>
          <w:lang w:val="en-IE"/>
        </w:rPr>
      </w:pPr>
      <w:ins w:id="7597"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59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599" w:author="Author"/>
                <w:lang w:val="en-IE"/>
              </w:rPr>
            </w:pPr>
            <w:ins w:id="7600" w:author="Author">
              <w:r w:rsidRPr="00E73B40">
                <w:rPr>
                  <w:lang w:val="en-IE"/>
                </w:rPr>
                <w:t>Screen Description</w:t>
              </w:r>
            </w:ins>
          </w:p>
        </w:tc>
      </w:tr>
      <w:tr w:rsidR="000A7A97" w:rsidRPr="00E73B40" w14:paraId="78D7E4FA" w14:textId="77777777" w:rsidTr="000A7A97">
        <w:trPr>
          <w:ins w:id="760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2" w:author="Author"/>
                <w:lang w:val="en-IE"/>
              </w:rPr>
            </w:pPr>
            <w:ins w:id="7603"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4" w:author="Author"/>
                <w:sz w:val="20"/>
                <w:lang w:val="en-IE"/>
              </w:rPr>
            </w:pPr>
            <w:ins w:id="7605"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6" w:author="Author"/>
                <w:sz w:val="20"/>
                <w:lang w:val="en-IE"/>
              </w:rPr>
            </w:pPr>
            <w:ins w:id="7607" w:author="Author">
              <w:r w:rsidRPr="00E73B40">
                <w:rPr>
                  <w:sz w:val="20"/>
                  <w:lang w:val="en-IE"/>
                </w:rPr>
                <w:t>Step name: Documentation</w:t>
              </w:r>
            </w:ins>
          </w:p>
        </w:tc>
      </w:tr>
    </w:tbl>
    <w:p w14:paraId="0D78543E" w14:textId="77777777" w:rsidR="000A7A97" w:rsidRPr="00E73B40" w:rsidRDefault="000A7A97" w:rsidP="000A7A97">
      <w:pPr>
        <w:rPr>
          <w:ins w:id="760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0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10" w:author="Author"/>
                <w:lang w:val="en-IE"/>
              </w:rPr>
            </w:pPr>
            <w:ins w:id="7611" w:author="Author">
              <w:r w:rsidRPr="00E73B40">
                <w:rPr>
                  <w:lang w:val="en-IE"/>
                </w:rPr>
                <w:t xml:space="preserve">Field Description </w:t>
              </w:r>
            </w:ins>
          </w:p>
        </w:tc>
      </w:tr>
      <w:tr w:rsidR="000A7A97" w:rsidRPr="00E73B40" w14:paraId="7FD6C62C" w14:textId="77777777" w:rsidTr="000A7A97">
        <w:trPr>
          <w:ins w:id="761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3" w:author="Author"/>
                <w:b w:val="0"/>
                <w:lang w:val="en-IE"/>
              </w:rPr>
            </w:pPr>
            <w:ins w:id="7614"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5" w:author="Author"/>
                <w:b/>
                <w:lang w:val="en-IE"/>
              </w:rPr>
            </w:pPr>
            <w:ins w:id="7616"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7" w:author="Author"/>
                <w:b/>
                <w:lang w:val="en-IE"/>
              </w:rPr>
            </w:pPr>
            <w:ins w:id="7618"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9" w:author="Author"/>
                <w:b/>
                <w:lang w:val="en-IE"/>
              </w:rPr>
            </w:pPr>
            <w:ins w:id="7620"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21" w:author="Author"/>
                <w:b/>
                <w:lang w:val="en-IE"/>
              </w:rPr>
            </w:pPr>
            <w:ins w:id="7622" w:author="Author">
              <w:r w:rsidRPr="00E73B40">
                <w:rPr>
                  <w:b/>
                  <w:lang w:val="en-IE"/>
                </w:rPr>
                <w:t>Mandatory</w:t>
              </w:r>
            </w:ins>
          </w:p>
        </w:tc>
      </w:tr>
      <w:tr w:rsidR="000A7A97" w:rsidRPr="00E73B40" w14:paraId="05241F15" w14:textId="77777777" w:rsidTr="000A7A97">
        <w:trPr>
          <w:ins w:id="762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24" w:author="Author"/>
                <w:sz w:val="20"/>
                <w:lang w:val="en-IE"/>
              </w:rPr>
            </w:pPr>
            <w:ins w:id="7625"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27" w:author="Author"/>
                <w:sz w:val="20"/>
                <w:lang w:val="en-IE"/>
              </w:rPr>
            </w:pPr>
            <w:ins w:id="7628"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9" w:author="Author"/>
                <w:sz w:val="20"/>
                <w:lang w:val="en-IE"/>
              </w:rPr>
            </w:pPr>
            <w:ins w:id="7630"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1" w:author="Author"/>
                <w:sz w:val="20"/>
                <w:lang w:val="en-IE"/>
              </w:rPr>
            </w:pPr>
            <w:ins w:id="7632"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3" w:author="Author"/>
                <w:sz w:val="20"/>
                <w:lang w:val="en-IE"/>
              </w:rPr>
            </w:pPr>
            <w:ins w:id="7634"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5" w:author="Author"/>
                <w:sz w:val="20"/>
                <w:lang w:val="en-IE"/>
              </w:rPr>
            </w:pPr>
            <w:ins w:id="7636" w:author="Author">
              <w:r w:rsidRPr="00E73B40">
                <w:rPr>
                  <w:sz w:val="20"/>
                  <w:lang w:val="en-IE"/>
                </w:rPr>
                <w:t>-</w:t>
              </w:r>
            </w:ins>
          </w:p>
        </w:tc>
      </w:tr>
      <w:tr w:rsidR="000A7A97" w:rsidRPr="00E73B40" w14:paraId="7BFBD0E3" w14:textId="77777777" w:rsidTr="000A7A97">
        <w:trPr>
          <w:ins w:id="76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38" w:author="Author"/>
                <w:sz w:val="20"/>
                <w:lang w:val="en-IE"/>
              </w:rPr>
            </w:pPr>
            <w:ins w:id="7639"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0" w:author="Author"/>
                <w:sz w:val="20"/>
                <w:lang w:val="en-IE"/>
              </w:rPr>
            </w:pPr>
            <w:ins w:id="7641"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2" w:author="Author"/>
                <w:sz w:val="20"/>
                <w:lang w:val="en-IE"/>
              </w:rPr>
            </w:pPr>
            <w:ins w:id="7643"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4" w:author="Author"/>
                <w:sz w:val="20"/>
                <w:lang w:val="en-IE"/>
              </w:rPr>
            </w:pPr>
            <w:ins w:id="7645"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6" w:author="Author"/>
                <w:sz w:val="20"/>
                <w:lang w:val="en-IE"/>
              </w:rPr>
            </w:pPr>
            <w:ins w:id="7647" w:author="Author">
              <w:r w:rsidRPr="00E73B40">
                <w:rPr>
                  <w:sz w:val="20"/>
                  <w:lang w:val="en-IE"/>
                </w:rPr>
                <w:t>Yes</w:t>
              </w:r>
            </w:ins>
          </w:p>
        </w:tc>
      </w:tr>
      <w:tr w:rsidR="000A7A97" w:rsidRPr="00E73B40" w14:paraId="637B9F82" w14:textId="77777777" w:rsidTr="000A7A97">
        <w:trPr>
          <w:ins w:id="764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49" w:author="Author"/>
                <w:sz w:val="20"/>
                <w:lang w:val="en-IE"/>
              </w:rPr>
            </w:pPr>
            <w:ins w:id="7650"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5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2" w:author="Author"/>
                <w:sz w:val="20"/>
                <w:lang w:val="en-IE"/>
              </w:rPr>
            </w:pPr>
            <w:ins w:id="7653"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4" w:author="Author"/>
                <w:sz w:val="20"/>
                <w:lang w:val="en-IE"/>
              </w:rPr>
            </w:pPr>
            <w:ins w:id="7655"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6" w:author="Author"/>
                <w:sz w:val="20"/>
                <w:lang w:val="en-IE"/>
              </w:rPr>
            </w:pPr>
            <w:ins w:id="7657"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8" w:author="Author"/>
                <w:sz w:val="20"/>
                <w:lang w:val="en-IE"/>
              </w:rPr>
            </w:pPr>
            <w:ins w:id="7659"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0" w:author="Author"/>
                <w:sz w:val="20"/>
                <w:lang w:val="en-IE"/>
              </w:rPr>
            </w:pPr>
            <w:ins w:id="7661"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2" w:author="Author"/>
                <w:sz w:val="20"/>
                <w:lang w:val="en-IE"/>
              </w:rPr>
            </w:pPr>
            <w:ins w:id="7663" w:author="Author">
              <w:r w:rsidRPr="00E73B40">
                <w:rPr>
                  <w:sz w:val="20"/>
                  <w:lang w:val="en-IE"/>
                </w:rPr>
                <w:t>Yes</w:t>
              </w:r>
            </w:ins>
          </w:p>
        </w:tc>
      </w:tr>
      <w:tr w:rsidR="000A7A97" w:rsidRPr="00E73B40" w14:paraId="2AB00B82" w14:textId="77777777" w:rsidTr="000A7A97">
        <w:trPr>
          <w:ins w:id="76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65" w:author="Author"/>
                <w:sz w:val="20"/>
                <w:lang w:val="en-IE"/>
              </w:rPr>
            </w:pPr>
            <w:ins w:id="7666"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7" w:author="Author"/>
                <w:sz w:val="20"/>
                <w:lang w:val="en-IE"/>
              </w:rPr>
            </w:pPr>
            <w:ins w:id="7668"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9" w:author="Author"/>
                <w:sz w:val="20"/>
                <w:lang w:val="en-IE"/>
              </w:rPr>
            </w:pPr>
            <w:ins w:id="7670"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1" w:author="Author"/>
                <w:sz w:val="20"/>
                <w:lang w:val="en-IE"/>
              </w:rPr>
            </w:pPr>
            <w:ins w:id="7672"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3" w:author="Author"/>
                <w:sz w:val="20"/>
                <w:lang w:val="en-IE"/>
              </w:rPr>
            </w:pPr>
            <w:ins w:id="7674" w:author="Author">
              <w:r w:rsidRPr="00E73B40">
                <w:rPr>
                  <w:sz w:val="20"/>
                  <w:lang w:val="en-IE"/>
                </w:rPr>
                <w:t>Yes</w:t>
              </w:r>
            </w:ins>
          </w:p>
        </w:tc>
      </w:tr>
      <w:tr w:rsidR="000A7A97" w:rsidRPr="00E73B40" w14:paraId="725F71E2" w14:textId="77777777" w:rsidTr="000A7A97">
        <w:trPr>
          <w:ins w:id="7675"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76" w:author="Author"/>
                <w:sz w:val="20"/>
                <w:lang w:val="en-IE"/>
              </w:rPr>
            </w:pPr>
            <w:ins w:id="7677" w:author="Author">
              <w:r w:rsidRPr="00E73B40">
                <w:rPr>
                  <w:sz w:val="20"/>
                  <w:lang w:val="en-IE"/>
                </w:rPr>
                <w:t>Actions area</w:t>
              </w:r>
            </w:ins>
          </w:p>
        </w:tc>
      </w:tr>
      <w:tr w:rsidR="000A7A97" w:rsidRPr="00E73B40" w14:paraId="2F5F66B5" w14:textId="77777777" w:rsidTr="000A7A97">
        <w:trPr>
          <w:ins w:id="76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79" w:author="Author"/>
                <w:sz w:val="20"/>
                <w:lang w:val="en-IE"/>
              </w:rPr>
            </w:pPr>
            <w:ins w:id="7680"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1" w:author="Author"/>
                <w:sz w:val="20"/>
                <w:lang w:val="en-IE"/>
              </w:rPr>
            </w:pPr>
            <w:ins w:id="7682"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3" w:author="Author"/>
                <w:sz w:val="20"/>
                <w:lang w:val="en-IE"/>
              </w:rPr>
            </w:pPr>
            <w:ins w:id="7684"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5" w:author="Author"/>
                <w:sz w:val="20"/>
                <w:lang w:val="en-IE"/>
              </w:rPr>
            </w:pPr>
            <w:ins w:id="7686"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7" w:author="Author"/>
                <w:sz w:val="20"/>
                <w:lang w:val="en-IE"/>
              </w:rPr>
            </w:pPr>
            <w:ins w:id="7688" w:author="Author">
              <w:r w:rsidRPr="00E73B40">
                <w:rPr>
                  <w:sz w:val="20"/>
                  <w:lang w:val="en-IE"/>
                </w:rPr>
                <w:t>-</w:t>
              </w:r>
            </w:ins>
          </w:p>
        </w:tc>
      </w:tr>
    </w:tbl>
    <w:p w14:paraId="79F3EF17" w14:textId="77777777" w:rsidR="000A7A97" w:rsidRPr="00E73B40" w:rsidRDefault="000A7A97" w:rsidP="000A7A97">
      <w:pPr>
        <w:rPr>
          <w:ins w:id="7689" w:author="Author"/>
          <w:lang w:val="en-IE"/>
        </w:rPr>
      </w:pPr>
    </w:p>
    <w:p w14:paraId="23951609" w14:textId="77777777" w:rsidR="000A7A97" w:rsidRPr="00E73B40" w:rsidRDefault="000A7A97" w:rsidP="000A7A97">
      <w:pPr>
        <w:rPr>
          <w:ins w:id="7690"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91" w:author="Author"/>
          <w:lang w:val="en-IE"/>
        </w:rPr>
      </w:pPr>
      <w:ins w:id="7692"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3" w:author="Author"/>
          <w:lang w:val="en-IE"/>
        </w:rPr>
      </w:pPr>
      <w:r>
        <w:rPr>
          <w:noProof/>
          <w:lang w:val="pt-PT" w:eastAsia="pt-PT"/>
        </w:rPr>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9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695" w:author="Author"/>
                <w:lang w:val="en-IE"/>
              </w:rPr>
            </w:pPr>
            <w:ins w:id="7696" w:author="Author">
              <w:r w:rsidRPr="00E73B40">
                <w:rPr>
                  <w:lang w:val="en-IE"/>
                </w:rPr>
                <w:t>Screen Description</w:t>
              </w:r>
            </w:ins>
          </w:p>
        </w:tc>
      </w:tr>
      <w:tr w:rsidR="00F01BD1" w:rsidRPr="00E73B40" w14:paraId="341300E3" w14:textId="77777777" w:rsidTr="005F37FB">
        <w:trPr>
          <w:ins w:id="769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698" w:author="Author"/>
                <w:lang w:val="en-IE"/>
              </w:rPr>
            </w:pPr>
            <w:ins w:id="7699"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0" w:author="Author"/>
                <w:sz w:val="20"/>
                <w:lang w:val="en-IE"/>
              </w:rPr>
            </w:pPr>
            <w:ins w:id="7701"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2" w:author="Author"/>
                <w:sz w:val="20"/>
                <w:lang w:val="en-IE"/>
              </w:rPr>
            </w:pPr>
            <w:ins w:id="7703" w:author="Author">
              <w:r w:rsidRPr="00E73B40">
                <w:rPr>
                  <w:sz w:val="20"/>
                  <w:lang w:val="en-IE"/>
                </w:rPr>
                <w:t>Step name: Payment</w:t>
              </w:r>
            </w:ins>
          </w:p>
        </w:tc>
      </w:tr>
    </w:tbl>
    <w:p w14:paraId="5815E652" w14:textId="77777777" w:rsidR="00F01BD1" w:rsidRPr="00E73B40" w:rsidRDefault="00F01BD1" w:rsidP="00F01BD1">
      <w:pPr>
        <w:rPr>
          <w:ins w:id="7704"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05"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06" w:author="Author"/>
                <w:lang w:val="en-IE"/>
              </w:rPr>
            </w:pPr>
            <w:ins w:id="7707" w:author="Author">
              <w:r w:rsidRPr="00E73B40">
                <w:rPr>
                  <w:lang w:val="en-IE"/>
                </w:rPr>
                <w:t xml:space="preserve">Field Description </w:t>
              </w:r>
            </w:ins>
          </w:p>
        </w:tc>
      </w:tr>
      <w:tr w:rsidR="00F01BD1" w:rsidRPr="00E73B40" w14:paraId="5C9A32DC" w14:textId="77777777" w:rsidTr="005F37FB">
        <w:trPr>
          <w:ins w:id="7708"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09" w:author="Author"/>
                <w:b w:val="0"/>
                <w:lang w:val="en-IE"/>
              </w:rPr>
            </w:pPr>
            <w:ins w:id="7710"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11" w:author="Author"/>
          <w:lang w:val="en-IE"/>
        </w:rPr>
      </w:pPr>
      <w:ins w:id="7712"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3" w:author="Author"/>
          <w:lang w:val="en-IE"/>
        </w:rPr>
      </w:pPr>
      <w:ins w:id="7714" w:author="Author">
        <w:r>
          <w:rPr>
            <w:noProof/>
            <w:lang w:val="pt-PT" w:eastAsia="pt-PT"/>
          </w:rPr>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15"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16" w:author="Author"/>
                <w:lang w:val="en-IE"/>
              </w:rPr>
            </w:pPr>
            <w:ins w:id="7717" w:author="Author">
              <w:r w:rsidRPr="00E73B40">
                <w:rPr>
                  <w:lang w:val="en-IE"/>
                </w:rPr>
                <w:t>Screen Description</w:t>
              </w:r>
            </w:ins>
          </w:p>
        </w:tc>
      </w:tr>
      <w:tr w:rsidR="0042457C" w:rsidRPr="00E73B40" w14:paraId="198B5620" w14:textId="77777777" w:rsidTr="0042457C">
        <w:trPr>
          <w:ins w:id="771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19" w:author="Author"/>
                <w:lang w:val="en-IE"/>
              </w:rPr>
            </w:pPr>
            <w:ins w:id="7720"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1" w:author="Author"/>
                <w:sz w:val="20"/>
                <w:lang w:val="en-IE"/>
              </w:rPr>
            </w:pPr>
            <w:ins w:id="7722"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3" w:author="Author"/>
                <w:sz w:val="20"/>
                <w:lang w:val="en-IE"/>
              </w:rPr>
            </w:pPr>
            <w:ins w:id="7724" w:author="Author">
              <w:r w:rsidRPr="00E73B40">
                <w:rPr>
                  <w:sz w:val="20"/>
                  <w:lang w:val="en-IE"/>
                </w:rPr>
                <w:t>Step name: Payment</w:t>
              </w:r>
            </w:ins>
          </w:p>
        </w:tc>
      </w:tr>
    </w:tbl>
    <w:p w14:paraId="1173D9F4" w14:textId="77777777" w:rsidR="0042457C" w:rsidRPr="00E73B40" w:rsidRDefault="0042457C" w:rsidP="0042457C">
      <w:pPr>
        <w:rPr>
          <w:ins w:id="7725"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26"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27" w:author="Author"/>
                <w:lang w:val="en-IE"/>
              </w:rPr>
            </w:pPr>
            <w:ins w:id="7728" w:author="Author">
              <w:r w:rsidRPr="00E73B40">
                <w:rPr>
                  <w:lang w:val="en-IE"/>
                </w:rPr>
                <w:t xml:space="preserve">Field Description </w:t>
              </w:r>
            </w:ins>
          </w:p>
        </w:tc>
      </w:tr>
      <w:tr w:rsidR="0042457C" w:rsidRPr="00E73B40" w14:paraId="090B0C11" w14:textId="77777777" w:rsidTr="0042457C">
        <w:trPr>
          <w:ins w:id="7729"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30" w:author="Author"/>
                <w:b w:val="0"/>
                <w:lang w:val="en-IE"/>
              </w:rPr>
            </w:pPr>
            <w:ins w:id="7731"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2"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3" w:author="Author"/>
          <w:lang w:val="en-IE"/>
        </w:rPr>
      </w:pPr>
      <w:ins w:id="7734"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35" w:author="Author"/>
          <w:noProof/>
          <w:lang w:val="en-IE" w:eastAsia="pt-PT"/>
        </w:rPr>
      </w:pPr>
      <w:ins w:id="7736" w:author="Author">
        <w:r w:rsidRPr="00E73B40">
          <w:rPr>
            <w:noProof/>
            <w:lang w:val="en-IE" w:eastAsia="pt-PT"/>
          </w:rPr>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37"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3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39" w:author="Author"/>
                <w:lang w:val="en-IE"/>
              </w:rPr>
            </w:pPr>
            <w:ins w:id="7740" w:author="Author">
              <w:r w:rsidRPr="00E73B40">
                <w:rPr>
                  <w:lang w:val="en-IE"/>
                </w:rPr>
                <w:t>Screen Description</w:t>
              </w:r>
            </w:ins>
          </w:p>
        </w:tc>
      </w:tr>
      <w:tr w:rsidR="00F01BD1" w:rsidRPr="00E73B40" w14:paraId="4F62E50C" w14:textId="77777777" w:rsidTr="005F37FB">
        <w:trPr>
          <w:ins w:id="774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2" w:author="Author"/>
                <w:lang w:val="en-IE"/>
              </w:rPr>
            </w:pPr>
            <w:ins w:id="7743"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4" w:author="Author"/>
                <w:sz w:val="20"/>
                <w:lang w:val="en-IE"/>
              </w:rPr>
            </w:pPr>
            <w:ins w:id="7745"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6" w:author="Author"/>
                <w:sz w:val="20"/>
                <w:lang w:val="en-IE"/>
              </w:rPr>
            </w:pPr>
            <w:ins w:id="7747" w:author="Author">
              <w:r w:rsidRPr="00E73B40">
                <w:rPr>
                  <w:sz w:val="20"/>
                  <w:lang w:val="en-IE"/>
                </w:rPr>
                <w:t>Step name: Payment</w:t>
              </w:r>
            </w:ins>
          </w:p>
        </w:tc>
      </w:tr>
    </w:tbl>
    <w:p w14:paraId="1FF9D481" w14:textId="77777777" w:rsidR="00F01BD1" w:rsidRPr="00E73B40" w:rsidRDefault="00F01BD1" w:rsidP="00F01BD1">
      <w:pPr>
        <w:rPr>
          <w:ins w:id="7748"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4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50" w:author="Author"/>
                <w:lang w:val="en-IE"/>
              </w:rPr>
            </w:pPr>
            <w:ins w:id="7751" w:author="Author">
              <w:r w:rsidRPr="00E73B40">
                <w:rPr>
                  <w:lang w:val="en-IE"/>
                </w:rPr>
                <w:t xml:space="preserve">Field Description </w:t>
              </w:r>
            </w:ins>
          </w:p>
        </w:tc>
      </w:tr>
      <w:tr w:rsidR="00F01BD1" w:rsidRPr="00E73B40" w14:paraId="1A243B0E" w14:textId="77777777" w:rsidTr="005F37FB">
        <w:trPr>
          <w:ins w:id="775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3" w:author="Author"/>
                <w:b w:val="0"/>
                <w:lang w:val="en-IE"/>
              </w:rPr>
            </w:pPr>
            <w:ins w:id="7754"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55" w:author="Author"/>
          <w:lang w:val="en-IE"/>
        </w:rPr>
      </w:pPr>
      <w:ins w:id="7756"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57" w:author="Author"/>
          <w:noProof/>
          <w:lang w:val="en-US" w:eastAsia="pt-PT"/>
        </w:rPr>
      </w:pPr>
      <w:ins w:id="7758" w:author="Author">
        <w:r w:rsidRPr="00E73B40">
          <w:rPr>
            <w:noProof/>
            <w:lang w:val="en-IE" w:eastAsia="pt-PT"/>
          </w:rPr>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59"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6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61" w:author="Author"/>
                <w:lang w:val="en-IE"/>
              </w:rPr>
            </w:pPr>
            <w:ins w:id="7762" w:author="Author">
              <w:r w:rsidRPr="00E73B40">
                <w:rPr>
                  <w:lang w:val="en-IE"/>
                </w:rPr>
                <w:t>Screen Description</w:t>
              </w:r>
            </w:ins>
          </w:p>
        </w:tc>
      </w:tr>
      <w:tr w:rsidR="0042457C" w:rsidRPr="00E73B40" w14:paraId="52105C9E" w14:textId="77777777" w:rsidTr="0042457C">
        <w:trPr>
          <w:ins w:id="776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64" w:author="Author"/>
                <w:lang w:val="en-IE"/>
              </w:rPr>
            </w:pPr>
            <w:ins w:id="7765"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6" w:author="Author"/>
                <w:sz w:val="20"/>
                <w:lang w:val="en-IE"/>
              </w:rPr>
            </w:pPr>
            <w:ins w:id="7767"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8" w:author="Author"/>
                <w:sz w:val="20"/>
                <w:lang w:val="en-IE"/>
              </w:rPr>
            </w:pPr>
            <w:ins w:id="7769" w:author="Author">
              <w:r w:rsidRPr="00E73B40">
                <w:rPr>
                  <w:sz w:val="20"/>
                  <w:lang w:val="en-IE"/>
                </w:rPr>
                <w:t>Step name: Payment</w:t>
              </w:r>
            </w:ins>
          </w:p>
        </w:tc>
      </w:tr>
    </w:tbl>
    <w:p w14:paraId="58BDED3E" w14:textId="77777777" w:rsidR="0042457C" w:rsidRPr="00E73B40" w:rsidRDefault="0042457C" w:rsidP="0042457C">
      <w:pPr>
        <w:rPr>
          <w:ins w:id="7770"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71"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2" w:author="Author"/>
                <w:lang w:val="en-IE"/>
              </w:rPr>
            </w:pPr>
            <w:ins w:id="7773" w:author="Author">
              <w:r w:rsidRPr="00E73B40">
                <w:rPr>
                  <w:lang w:val="en-IE"/>
                </w:rPr>
                <w:t xml:space="preserve">Field Description </w:t>
              </w:r>
            </w:ins>
          </w:p>
        </w:tc>
      </w:tr>
      <w:tr w:rsidR="0042457C" w:rsidRPr="00E73B40" w14:paraId="2C2220FB" w14:textId="77777777" w:rsidTr="0042457C">
        <w:trPr>
          <w:ins w:id="7774"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75" w:author="Author"/>
                <w:b w:val="0"/>
                <w:lang w:val="en-IE"/>
              </w:rPr>
            </w:pPr>
            <w:ins w:id="7776"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77" w:author="Author"/>
          <w:lang w:val="en-IE"/>
        </w:rPr>
      </w:pPr>
      <w:del w:id="7778" w:author="Author">
        <w:r w:rsidRPr="00E73B40" w:rsidDel="000A7A97">
          <w:rPr>
            <w:lang w:val="en-IE"/>
          </w:rPr>
          <w:delText>Documentation step</w:delText>
        </w:r>
      </w:del>
    </w:p>
    <w:p w14:paraId="3049821A" w14:textId="40624D3F" w:rsidR="006C2143" w:rsidRPr="00E73B40" w:rsidDel="000A7A97" w:rsidRDefault="00DD689D" w:rsidP="006C2143">
      <w:pPr>
        <w:rPr>
          <w:del w:id="7779" w:author="Author"/>
          <w:lang w:val="en-IE"/>
        </w:rPr>
      </w:pPr>
      <w:del w:id="7780" w:author="Author">
        <w:r w:rsidRPr="00E73B40" w:rsidDel="000A7A97">
          <w:rPr>
            <w:noProof/>
            <w:lang w:val="en-IE" w:eastAsia="pt-PT"/>
          </w:rPr>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81" w:author="Author">
        <w:del w:id="7782" w:author="Author">
          <w:r w:rsidR="00C96690" w:rsidRPr="00E73B40" w:rsidDel="000A7A97">
            <w:rPr>
              <w:noProof/>
              <w:lang w:val="pt-PT" w:eastAsia="pt-PT"/>
            </w:rPr>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84" w:author="Author"/>
                <w:lang w:val="en-IE"/>
              </w:rPr>
            </w:pPr>
            <w:del w:id="7785" w:author="Author">
              <w:r w:rsidRPr="00E73B40" w:rsidDel="000A7A97">
                <w:rPr>
                  <w:lang w:val="en-IE"/>
                </w:rPr>
                <w:delText>Screen Description</w:delText>
              </w:r>
            </w:del>
          </w:p>
        </w:tc>
      </w:tr>
      <w:tr w:rsidR="006C2143" w:rsidRPr="00E73B40" w:rsidDel="000A7A97" w14:paraId="0AB50022" w14:textId="495DAAF5" w:rsidTr="009914B0">
        <w:trPr>
          <w:del w:id="778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87" w:author="Author"/>
                <w:lang w:val="en-IE"/>
              </w:rPr>
            </w:pPr>
            <w:del w:id="7788"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89" w:author="Author"/>
                <w:sz w:val="20"/>
                <w:lang w:val="en-IE"/>
              </w:rPr>
            </w:pPr>
            <w:del w:id="7790"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91" w:author="Author"/>
                <w:sz w:val="20"/>
                <w:lang w:val="en-IE"/>
              </w:rPr>
            </w:pPr>
            <w:del w:id="7792"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9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795" w:author="Author"/>
                <w:lang w:val="en-IE"/>
              </w:rPr>
            </w:pPr>
            <w:del w:id="7796" w:author="Author">
              <w:r w:rsidRPr="00E73B40" w:rsidDel="000A7A97">
                <w:rPr>
                  <w:lang w:val="en-IE"/>
                </w:rPr>
                <w:delText xml:space="preserve">Field Description </w:delText>
              </w:r>
            </w:del>
          </w:p>
        </w:tc>
      </w:tr>
      <w:tr w:rsidR="006C2143" w:rsidRPr="00E73B40" w:rsidDel="000A7A97" w14:paraId="101481EB" w14:textId="16369FFD" w:rsidTr="009914B0">
        <w:trPr>
          <w:del w:id="779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798" w:author="Author"/>
                <w:b w:val="0"/>
                <w:lang w:val="en-IE"/>
              </w:rPr>
            </w:pPr>
            <w:del w:id="7799"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0" w:author="Author"/>
                <w:b/>
                <w:lang w:val="en-IE"/>
              </w:rPr>
            </w:pPr>
            <w:del w:id="7801"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2" w:author="Author"/>
                <w:b/>
                <w:lang w:val="en-IE"/>
              </w:rPr>
            </w:pPr>
            <w:del w:id="7803"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4" w:author="Author"/>
                <w:b/>
                <w:lang w:val="en-IE"/>
              </w:rPr>
            </w:pPr>
            <w:del w:id="7805"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6" w:author="Author"/>
                <w:b/>
                <w:lang w:val="en-IE"/>
              </w:rPr>
            </w:pPr>
            <w:del w:id="7807" w:author="Author">
              <w:r w:rsidRPr="00E73B40" w:rsidDel="000A7A97">
                <w:rPr>
                  <w:b/>
                  <w:lang w:val="en-IE"/>
                </w:rPr>
                <w:delText>Mandatory</w:delText>
              </w:r>
            </w:del>
          </w:p>
        </w:tc>
      </w:tr>
      <w:tr w:rsidR="006C2143" w:rsidRPr="00E73B40" w:rsidDel="000A7A97" w14:paraId="1C680D55" w14:textId="798F5868" w:rsidTr="009914B0">
        <w:trPr>
          <w:del w:id="780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09" w:author="Author"/>
                <w:sz w:val="20"/>
                <w:lang w:val="en-IE"/>
              </w:rPr>
            </w:pPr>
            <w:del w:id="7810"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1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2" w:author="Author"/>
                <w:sz w:val="20"/>
                <w:lang w:val="en-IE"/>
              </w:rPr>
            </w:pPr>
            <w:del w:id="7813"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4" w:author="Author"/>
                <w:sz w:val="20"/>
                <w:lang w:val="en-IE"/>
              </w:rPr>
            </w:pPr>
            <w:del w:id="7815"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6" w:author="Author"/>
                <w:sz w:val="20"/>
                <w:lang w:val="en-IE"/>
              </w:rPr>
            </w:pPr>
            <w:del w:id="7817"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8" w:author="Author"/>
                <w:sz w:val="20"/>
                <w:lang w:val="en-IE"/>
              </w:rPr>
            </w:pPr>
            <w:del w:id="7819"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0" w:author="Author"/>
                <w:sz w:val="20"/>
                <w:lang w:val="en-IE"/>
              </w:rPr>
            </w:pPr>
            <w:del w:id="7821" w:author="Author">
              <w:r w:rsidRPr="00E73B40" w:rsidDel="000A7A97">
                <w:rPr>
                  <w:sz w:val="20"/>
                  <w:lang w:val="en-IE"/>
                </w:rPr>
                <w:delText>-</w:delText>
              </w:r>
            </w:del>
          </w:p>
        </w:tc>
      </w:tr>
      <w:tr w:rsidR="006C2143" w:rsidRPr="00E73B40" w:rsidDel="000A7A97" w14:paraId="6C6A17D2" w14:textId="7AF5D66A" w:rsidTr="009914B0">
        <w:trPr>
          <w:del w:id="78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3" w:author="Author"/>
                <w:sz w:val="20"/>
                <w:lang w:val="en-IE"/>
              </w:rPr>
            </w:pPr>
            <w:del w:id="7824"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5" w:author="Author"/>
                <w:sz w:val="20"/>
                <w:lang w:val="en-IE"/>
              </w:rPr>
            </w:pPr>
            <w:del w:id="7826"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7" w:author="Author"/>
                <w:sz w:val="20"/>
                <w:lang w:val="en-IE"/>
              </w:rPr>
            </w:pPr>
            <w:del w:id="7828"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9" w:author="Author"/>
                <w:sz w:val="20"/>
                <w:lang w:val="en-IE"/>
              </w:rPr>
            </w:pPr>
            <w:del w:id="7830"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1" w:author="Author"/>
                <w:sz w:val="20"/>
                <w:lang w:val="en-IE"/>
              </w:rPr>
            </w:pPr>
            <w:del w:id="7832" w:author="Author">
              <w:r w:rsidRPr="00E73B40" w:rsidDel="000A7A97">
                <w:rPr>
                  <w:sz w:val="20"/>
                  <w:lang w:val="en-IE"/>
                </w:rPr>
                <w:delText>Yes</w:delText>
              </w:r>
            </w:del>
          </w:p>
        </w:tc>
      </w:tr>
      <w:tr w:rsidR="006C2143" w:rsidRPr="00E73B40" w:rsidDel="000A7A97" w14:paraId="2A98B18F" w14:textId="040CC6AF" w:rsidTr="009914B0">
        <w:trPr>
          <w:del w:id="783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34" w:author="Author"/>
                <w:sz w:val="20"/>
                <w:lang w:val="en-IE"/>
              </w:rPr>
            </w:pPr>
            <w:del w:id="7835"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3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37" w:author="Author"/>
                <w:sz w:val="20"/>
                <w:lang w:val="en-IE"/>
              </w:rPr>
            </w:pPr>
            <w:del w:id="7838" w:author="Author">
              <w:r w:rsidRPr="00E73B40" w:rsidDel="000A7A97">
                <w:rPr>
                  <w:sz w:val="20"/>
                  <w:lang w:val="en-IE"/>
                </w:rPr>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9" w:author="Author"/>
                <w:sz w:val="20"/>
                <w:lang w:val="en-IE"/>
              </w:rPr>
            </w:pPr>
            <w:del w:id="7840"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1" w:author="Author"/>
                <w:sz w:val="20"/>
                <w:lang w:val="en-IE"/>
              </w:rPr>
            </w:pPr>
            <w:del w:id="7842"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3" w:author="Author"/>
                <w:sz w:val="20"/>
                <w:lang w:val="en-IE"/>
              </w:rPr>
            </w:pPr>
            <w:del w:id="7844"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5" w:author="Author"/>
                <w:sz w:val="20"/>
                <w:lang w:val="en-IE"/>
              </w:rPr>
            </w:pPr>
            <w:del w:id="7846"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7" w:author="Author"/>
                <w:sz w:val="20"/>
                <w:lang w:val="en-IE"/>
              </w:rPr>
            </w:pPr>
            <w:del w:id="7848" w:author="Author">
              <w:r w:rsidRPr="00E73B40" w:rsidDel="000A7A97">
                <w:rPr>
                  <w:sz w:val="20"/>
                  <w:lang w:val="en-IE"/>
                </w:rPr>
                <w:delText>Yes</w:delText>
              </w:r>
            </w:del>
          </w:p>
        </w:tc>
      </w:tr>
      <w:tr w:rsidR="006C2143" w:rsidRPr="00E73B40" w:rsidDel="000A7A97" w14:paraId="2E8B924C" w14:textId="2F3A801A" w:rsidTr="009914B0">
        <w:trPr>
          <w:del w:id="78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50" w:author="Author"/>
                <w:sz w:val="20"/>
                <w:lang w:val="en-IE"/>
              </w:rPr>
            </w:pPr>
            <w:del w:id="7851"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2" w:author="Author"/>
                <w:sz w:val="20"/>
                <w:lang w:val="en-IE"/>
              </w:rPr>
            </w:pPr>
            <w:del w:id="7853"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4" w:author="Author"/>
                <w:sz w:val="20"/>
                <w:lang w:val="en-IE"/>
              </w:rPr>
            </w:pPr>
            <w:del w:id="7855"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6" w:author="Author"/>
                <w:sz w:val="20"/>
                <w:lang w:val="en-IE"/>
              </w:rPr>
            </w:pPr>
            <w:del w:id="7857"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8" w:author="Author"/>
                <w:sz w:val="20"/>
                <w:lang w:val="en-IE"/>
              </w:rPr>
            </w:pPr>
            <w:del w:id="7859" w:author="Author">
              <w:r w:rsidRPr="00E73B40" w:rsidDel="000A7A97">
                <w:rPr>
                  <w:sz w:val="20"/>
                  <w:lang w:val="en-IE"/>
                </w:rPr>
                <w:delText>Yes</w:delText>
              </w:r>
            </w:del>
          </w:p>
        </w:tc>
      </w:tr>
      <w:tr w:rsidR="006C2143" w:rsidRPr="00E73B40" w:rsidDel="000A7A97" w14:paraId="109075FF" w14:textId="6BF6ADD9" w:rsidTr="009914B0">
        <w:trPr>
          <w:del w:id="7860"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61" w:author="Author"/>
                <w:sz w:val="20"/>
                <w:lang w:val="en-IE"/>
              </w:rPr>
            </w:pPr>
            <w:del w:id="7862" w:author="Author">
              <w:r w:rsidRPr="00E73B40" w:rsidDel="000A7A97">
                <w:rPr>
                  <w:sz w:val="20"/>
                  <w:lang w:val="en-IE"/>
                </w:rPr>
                <w:delText>Actions area</w:delText>
              </w:r>
            </w:del>
          </w:p>
        </w:tc>
      </w:tr>
      <w:tr w:rsidR="006C2143" w:rsidRPr="00E73B40" w:rsidDel="000A7A97" w14:paraId="6C113DCB" w14:textId="43E2CA3E" w:rsidTr="009914B0">
        <w:trPr>
          <w:del w:id="786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64" w:author="Author"/>
                <w:sz w:val="20"/>
                <w:lang w:val="en-IE"/>
              </w:rPr>
            </w:pPr>
            <w:del w:id="7865"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6" w:author="Author"/>
                <w:sz w:val="20"/>
                <w:lang w:val="en-IE"/>
              </w:rPr>
            </w:pPr>
            <w:del w:id="7867"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8" w:author="Author"/>
                <w:sz w:val="20"/>
                <w:lang w:val="en-IE"/>
              </w:rPr>
            </w:pPr>
            <w:del w:id="7869"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0" w:author="Author"/>
                <w:sz w:val="20"/>
                <w:lang w:val="en-IE"/>
              </w:rPr>
            </w:pPr>
            <w:del w:id="7871"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2" w:author="Author"/>
                <w:sz w:val="20"/>
                <w:lang w:val="en-IE"/>
              </w:rPr>
            </w:pPr>
            <w:del w:id="7873" w:author="Author">
              <w:r w:rsidRPr="00E73B40" w:rsidDel="000A7A97">
                <w:rPr>
                  <w:sz w:val="20"/>
                  <w:lang w:val="en-IE"/>
                </w:rPr>
                <w:delText>-</w:delText>
              </w:r>
            </w:del>
          </w:p>
        </w:tc>
      </w:tr>
      <w:tr w:rsidR="006C2143" w:rsidRPr="00E73B40" w:rsidDel="000A7A97" w14:paraId="1AA930EC" w14:textId="1B1DAB44" w:rsidTr="009914B0">
        <w:trPr>
          <w:del w:id="787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75" w:author="Author"/>
                <w:sz w:val="20"/>
                <w:lang w:val="en-IE"/>
              </w:rPr>
            </w:pPr>
            <w:del w:id="7876"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7" w:author="Author"/>
                <w:sz w:val="20"/>
                <w:lang w:val="en-IE"/>
              </w:rPr>
            </w:pPr>
            <w:del w:id="7878"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9" w:author="Author"/>
                <w:sz w:val="20"/>
                <w:lang w:val="en-IE"/>
              </w:rPr>
            </w:pPr>
            <w:del w:id="7880"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1" w:author="Author"/>
                <w:sz w:val="20"/>
                <w:lang w:val="en-IE"/>
              </w:rPr>
            </w:pPr>
            <w:del w:id="7882"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3" w:author="Author"/>
                <w:sz w:val="20"/>
                <w:lang w:val="en-IE"/>
              </w:rPr>
            </w:pPr>
            <w:del w:id="7884" w:author="Author">
              <w:r w:rsidRPr="00E73B40" w:rsidDel="000A7A97">
                <w:rPr>
                  <w:sz w:val="20"/>
                  <w:lang w:val="en-IE"/>
                </w:rPr>
                <w:delText>-</w:delText>
              </w:r>
            </w:del>
          </w:p>
        </w:tc>
      </w:tr>
    </w:tbl>
    <w:p w14:paraId="67C6991C" w14:textId="5C40233F" w:rsidR="006C2143" w:rsidRPr="00E73B40" w:rsidDel="000A7A97" w:rsidRDefault="006C2143" w:rsidP="006C2143">
      <w:pPr>
        <w:rPr>
          <w:del w:id="7885"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86" w:name="_Toc471232970"/>
      <w:r w:rsidRPr="00E73B40">
        <w:rPr>
          <w:lang w:val="en-IE"/>
        </w:rPr>
        <w:t xml:space="preserve">BS #2: Subscribe a </w:t>
      </w:r>
      <w:r w:rsidR="00D60E2F" w:rsidRPr="00E73B40">
        <w:rPr>
          <w:lang w:val="en-IE"/>
        </w:rPr>
        <w:t>fixed or convergent offer</w:t>
      </w:r>
      <w:bookmarkEnd w:id="7886"/>
    </w:p>
    <w:p w14:paraId="3D91C398" w14:textId="221B74B9" w:rsidR="00602A55" w:rsidRDefault="00602A55" w:rsidP="00602A55">
      <w:pPr>
        <w:pStyle w:val="Heading4"/>
        <w:rPr>
          <w:ins w:id="7887" w:author="Author"/>
          <w:lang w:val="en-IE"/>
        </w:rPr>
      </w:pPr>
      <w:ins w:id="7888"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89" w:author="Author"/>
          <w:lang w:val="en-IE"/>
        </w:rPr>
      </w:pPr>
      <w:ins w:id="7890"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91" w:author="Author"/>
          <w:lang w:val="en-IE"/>
        </w:rPr>
      </w:pPr>
      <w:ins w:id="7892"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3" w:author="Author"/>
          <w:lang w:val="en-IE"/>
        </w:rPr>
      </w:pPr>
      <w:ins w:id="7894"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895" w:author="Author"/>
          <w:lang w:val="en-IE"/>
        </w:rPr>
      </w:pPr>
      <w:ins w:id="7896"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897" w:author="Author"/>
          <w:lang w:val="en-IE"/>
        </w:rPr>
      </w:pPr>
      <w:ins w:id="7898"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899" w:author="Author"/>
        </w:rPr>
      </w:pPr>
      <w:ins w:id="7900" w:author="Author">
        <w:r w:rsidRPr="00E73B40">
          <w:t xml:space="preserve">Phase </w:t>
        </w:r>
        <w:r w:rsidR="000E1390">
          <w:t>IV</w:t>
        </w:r>
        <w:r w:rsidRPr="00E73B40">
          <w:t xml:space="preserve"> – </w:t>
        </w:r>
        <w:r w:rsidR="005329FE">
          <w:rPr>
            <w:lang w:val="en-IE"/>
          </w:rPr>
          <w:t>Basket Configuration</w:t>
        </w:r>
        <w:del w:id="7901"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2" w:author="Author"/>
          <w:noProof/>
          <w:lang w:val="en-US" w:eastAsia="pt-PT"/>
        </w:rPr>
      </w:pPr>
      <w:ins w:id="7903"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04" w:author="Author"/>
          <w:lang w:val="en-IE"/>
        </w:rPr>
      </w:pPr>
    </w:p>
    <w:p w14:paraId="6D2EC8D5" w14:textId="77777777" w:rsidR="0082785D" w:rsidRDefault="0082785D" w:rsidP="0082785D">
      <w:pPr>
        <w:jc w:val="center"/>
        <w:rPr>
          <w:ins w:id="7905" w:author="Author"/>
          <w:lang w:val="en-IE"/>
        </w:rPr>
      </w:pPr>
      <w:ins w:id="7906" w:author="Author">
        <w:r>
          <w:rPr>
            <w:noProof/>
            <w:lang w:val="pt-PT" w:eastAsia="pt-PT"/>
          </w:rPr>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07"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0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09" w:author="Author"/>
                <w:lang w:val="en-IE"/>
              </w:rPr>
            </w:pPr>
            <w:ins w:id="7910" w:author="Author">
              <w:r w:rsidRPr="00E73B40">
                <w:rPr>
                  <w:lang w:val="en-IE"/>
                </w:rPr>
                <w:t>Screen Description</w:t>
              </w:r>
            </w:ins>
          </w:p>
        </w:tc>
      </w:tr>
      <w:tr w:rsidR="0082785D" w:rsidRPr="00E73B40" w14:paraId="231BA0B9" w14:textId="77777777" w:rsidTr="00602A55">
        <w:trPr>
          <w:ins w:id="791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2" w:author="Author"/>
                <w:lang w:val="en-IE"/>
              </w:rPr>
            </w:pPr>
            <w:ins w:id="7913"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4" w:author="Author"/>
                <w:sz w:val="20"/>
                <w:lang w:val="en-IE"/>
              </w:rPr>
            </w:pPr>
            <w:ins w:id="7915"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6" w:author="Author"/>
                <w:sz w:val="20"/>
                <w:lang w:val="en-IE"/>
              </w:rPr>
            </w:pPr>
            <w:ins w:id="7917" w:author="Author">
              <w:r>
                <w:rPr>
                  <w:sz w:val="20"/>
                  <w:lang w:val="en-IE"/>
                </w:rPr>
                <w:t>Fixed (TV, Broadband or Landline) component</w:t>
              </w:r>
            </w:ins>
          </w:p>
        </w:tc>
      </w:tr>
    </w:tbl>
    <w:p w14:paraId="75F19E5D" w14:textId="77777777" w:rsidR="0082785D" w:rsidRPr="00E73B40" w:rsidRDefault="0082785D" w:rsidP="0082785D">
      <w:pPr>
        <w:jc w:val="center"/>
        <w:rPr>
          <w:ins w:id="7918"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19"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20" w:author="Author"/>
                <w:lang w:val="en-IE"/>
              </w:rPr>
            </w:pPr>
            <w:ins w:id="7921" w:author="Author">
              <w:r w:rsidRPr="00E73B40">
                <w:rPr>
                  <w:lang w:val="en-IE"/>
                </w:rPr>
                <w:t xml:space="preserve">Field Description </w:t>
              </w:r>
            </w:ins>
          </w:p>
        </w:tc>
      </w:tr>
      <w:tr w:rsidR="0082785D" w:rsidRPr="00E73B40" w14:paraId="6F4C3F14" w14:textId="77777777" w:rsidTr="0082785D">
        <w:trPr>
          <w:ins w:id="7922"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3" w:author="Author"/>
                <w:b w:val="0"/>
                <w:lang w:val="en-IE"/>
              </w:rPr>
            </w:pPr>
            <w:ins w:id="7924"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5" w:author="Author"/>
                <w:b/>
                <w:lang w:val="en-IE"/>
              </w:rPr>
            </w:pPr>
            <w:ins w:id="7926"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7" w:author="Author"/>
                <w:b/>
                <w:lang w:val="en-IE"/>
              </w:rPr>
            </w:pPr>
            <w:ins w:id="7928"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9" w:author="Author"/>
                <w:b/>
                <w:lang w:val="en-IE"/>
              </w:rPr>
            </w:pPr>
            <w:ins w:id="7930"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31" w:author="Author"/>
                <w:b/>
                <w:lang w:val="en-IE"/>
              </w:rPr>
            </w:pPr>
            <w:ins w:id="7932" w:author="Author">
              <w:r w:rsidRPr="00E73B40">
                <w:rPr>
                  <w:b/>
                  <w:lang w:val="en-IE"/>
                </w:rPr>
                <w:t>Mandatory</w:t>
              </w:r>
            </w:ins>
          </w:p>
        </w:tc>
      </w:tr>
      <w:tr w:rsidR="0082785D" w:rsidRPr="00E73B40" w14:paraId="796C827A" w14:textId="77777777" w:rsidTr="0082785D">
        <w:trPr>
          <w:ins w:id="7933"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34" w:author="Author"/>
                <w:sz w:val="20"/>
                <w:lang w:val="en-IE"/>
              </w:rPr>
            </w:pPr>
            <w:ins w:id="7935"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6" w:author="Author"/>
                <w:sz w:val="20"/>
                <w:lang w:val="en-IE"/>
              </w:rPr>
            </w:pPr>
            <w:ins w:id="7937"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8" w:author="Author"/>
                <w:sz w:val="20"/>
                <w:lang w:val="en-IE"/>
              </w:rPr>
            </w:pPr>
            <w:ins w:id="7939"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0" w:author="Author"/>
                <w:sz w:val="20"/>
                <w:lang w:val="en-IE"/>
              </w:rPr>
            </w:pPr>
            <w:ins w:id="7941"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2" w:author="Author"/>
                <w:sz w:val="20"/>
                <w:lang w:val="en-IE"/>
              </w:rPr>
            </w:pPr>
            <w:ins w:id="7943"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4" w:author="Author"/>
                <w:sz w:val="20"/>
                <w:lang w:val="en-IE"/>
              </w:rPr>
            </w:pPr>
            <w:ins w:id="7945" w:author="Author">
              <w:r>
                <w:rPr>
                  <w:sz w:val="20"/>
                  <w:lang w:val="en-IE"/>
                </w:rPr>
                <w:t>-</w:t>
              </w:r>
            </w:ins>
          </w:p>
        </w:tc>
      </w:tr>
      <w:tr w:rsidR="0082785D" w:rsidRPr="00E73B40" w14:paraId="0987962D" w14:textId="77777777" w:rsidTr="0082785D">
        <w:trPr>
          <w:ins w:id="7946"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47" w:author="Author"/>
                <w:sz w:val="20"/>
                <w:lang w:val="en-IE"/>
              </w:rPr>
            </w:pPr>
            <w:ins w:id="7948"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9" w:author="Author"/>
                <w:sz w:val="20"/>
                <w:lang w:val="en-IE"/>
              </w:rPr>
            </w:pPr>
            <w:ins w:id="7950"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1" w:author="Author"/>
                <w:sz w:val="20"/>
                <w:lang w:val="en-IE"/>
              </w:rPr>
            </w:pPr>
            <w:ins w:id="7952"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3" w:author="Author"/>
                <w:sz w:val="20"/>
                <w:lang w:val="en-IE"/>
              </w:rPr>
            </w:pPr>
            <w:ins w:id="7954"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5" w:author="Author"/>
                <w:sz w:val="20"/>
                <w:lang w:val="en-IE"/>
              </w:rPr>
            </w:pPr>
            <w:ins w:id="7956" w:author="Author">
              <w:r>
                <w:rPr>
                  <w:sz w:val="20"/>
                  <w:lang w:val="en-IE"/>
                </w:rPr>
                <w:t>Yes</w:t>
              </w:r>
            </w:ins>
          </w:p>
        </w:tc>
      </w:tr>
      <w:tr w:rsidR="0082785D" w:rsidRPr="00E73B40" w14:paraId="0FCD5B6B" w14:textId="77777777" w:rsidTr="0082785D">
        <w:trPr>
          <w:ins w:id="795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58" w:author="Author"/>
                <w:sz w:val="20"/>
                <w:lang w:val="en-IE"/>
              </w:rPr>
            </w:pPr>
            <w:ins w:id="7959"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0" w:author="Author"/>
                <w:sz w:val="20"/>
                <w:lang w:val="en-IE"/>
              </w:rPr>
            </w:pPr>
            <w:ins w:id="7961"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2" w:author="Author"/>
                <w:sz w:val="20"/>
                <w:lang w:val="en-IE"/>
              </w:rPr>
            </w:pPr>
            <w:ins w:id="7963"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4" w:author="Author"/>
                <w:sz w:val="20"/>
                <w:lang w:val="en-IE"/>
              </w:rPr>
            </w:pPr>
            <w:ins w:id="7965"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6" w:author="Author"/>
                <w:sz w:val="20"/>
                <w:lang w:val="en-IE"/>
              </w:rPr>
            </w:pPr>
            <w:ins w:id="7967"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8" w:author="Author"/>
                <w:sz w:val="20"/>
                <w:lang w:val="en-IE"/>
              </w:rPr>
            </w:pPr>
            <w:ins w:id="7969"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0" w:author="Author"/>
                <w:sz w:val="20"/>
                <w:lang w:val="en-IE"/>
              </w:rPr>
            </w:pPr>
            <w:ins w:id="7971"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2" w:author="Author"/>
                <w:sz w:val="20"/>
                <w:lang w:val="en-IE"/>
              </w:rPr>
            </w:pPr>
            <w:ins w:id="7973"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4" w:author="Author"/>
                <w:sz w:val="20"/>
                <w:lang w:val="en-IE"/>
              </w:rPr>
            </w:pPr>
            <w:ins w:id="7975"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6" w:author="Author"/>
                <w:sz w:val="20"/>
                <w:lang w:val="en-IE"/>
              </w:rPr>
            </w:pPr>
            <w:ins w:id="7977" w:author="Author">
              <w:r w:rsidRPr="00E73B40">
                <w:rPr>
                  <w:sz w:val="20"/>
                  <w:lang w:val="en-IE"/>
                </w:rPr>
                <w:t>No</w:t>
              </w:r>
            </w:ins>
          </w:p>
        </w:tc>
      </w:tr>
      <w:tr w:rsidR="0082785D" w:rsidRPr="00E73B40" w14:paraId="791457CD" w14:textId="77777777" w:rsidTr="0082785D">
        <w:trPr>
          <w:ins w:id="7978"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79" w:author="Author"/>
                <w:sz w:val="20"/>
                <w:lang w:val="en-IE"/>
              </w:rPr>
            </w:pPr>
            <w:ins w:id="7980"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1" w:author="Author"/>
                <w:sz w:val="20"/>
                <w:lang w:val="en-IE"/>
              </w:rPr>
            </w:pPr>
            <w:ins w:id="7982"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3" w:author="Author"/>
                <w:sz w:val="20"/>
                <w:lang w:val="en-IE"/>
              </w:rPr>
            </w:pPr>
            <w:ins w:id="7984"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5" w:author="Author"/>
                <w:sz w:val="20"/>
                <w:lang w:val="en-IE"/>
              </w:rPr>
            </w:pPr>
            <w:ins w:id="7986"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7" w:author="Author"/>
                <w:sz w:val="20"/>
                <w:lang w:val="en-IE"/>
              </w:rPr>
            </w:pPr>
            <w:ins w:id="7988" w:author="Author">
              <w:r w:rsidRPr="00E73B40">
                <w:rPr>
                  <w:sz w:val="20"/>
                  <w:lang w:val="en-IE"/>
                </w:rPr>
                <w:t>No</w:t>
              </w:r>
            </w:ins>
          </w:p>
        </w:tc>
      </w:tr>
      <w:tr w:rsidR="0082785D" w:rsidRPr="00E73B40" w14:paraId="3F0C4798" w14:textId="77777777" w:rsidTr="0082785D">
        <w:trPr>
          <w:ins w:id="7989"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90" w:author="Author"/>
                <w:sz w:val="20"/>
                <w:lang w:val="en-IE"/>
              </w:rPr>
            </w:pPr>
            <w:ins w:id="7991" w:author="Author">
              <w:r>
                <w:rPr>
                  <w:sz w:val="20"/>
                  <w:lang w:val="en-IE"/>
                </w:rPr>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2" w:author="Author"/>
                <w:sz w:val="20"/>
                <w:lang w:val="en-IE"/>
              </w:rPr>
            </w:pPr>
            <w:ins w:id="7993"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4" w:author="Author"/>
                <w:sz w:val="20"/>
                <w:lang w:val="en-IE"/>
              </w:rPr>
            </w:pPr>
            <w:ins w:id="7995"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6" w:author="Author"/>
                <w:sz w:val="20"/>
                <w:lang w:val="en-IE"/>
              </w:rPr>
            </w:pPr>
            <w:ins w:id="7997"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8" w:author="Author"/>
                <w:sz w:val="20"/>
                <w:lang w:val="en-IE"/>
              </w:rPr>
            </w:pPr>
            <w:ins w:id="7999"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0" w:author="Author"/>
                <w:sz w:val="20"/>
                <w:lang w:val="en-IE"/>
              </w:rPr>
            </w:pPr>
            <w:ins w:id="8001"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2" w:author="Author"/>
                <w:sz w:val="20"/>
                <w:lang w:val="en-IE"/>
              </w:rPr>
            </w:pPr>
            <w:ins w:id="8003"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4" w:author="Author"/>
                <w:sz w:val="20"/>
                <w:lang w:val="en-IE"/>
              </w:rPr>
            </w:pPr>
            <w:ins w:id="8005" w:author="Author">
              <w:r>
                <w:rPr>
                  <w:sz w:val="20"/>
                  <w:lang w:val="en-IE"/>
                </w:rPr>
                <w:t>No</w:t>
              </w:r>
            </w:ins>
          </w:p>
        </w:tc>
      </w:tr>
      <w:tr w:rsidR="0082785D" w:rsidRPr="00E73B40" w14:paraId="34CDD6C5" w14:textId="77777777" w:rsidTr="0082785D">
        <w:trPr>
          <w:ins w:id="8006"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07" w:author="Author"/>
                <w:sz w:val="20"/>
                <w:lang w:val="en-IE"/>
              </w:rPr>
            </w:pPr>
            <w:ins w:id="8008"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9" w:author="Author"/>
                <w:sz w:val="20"/>
                <w:lang w:val="en-IE"/>
              </w:rPr>
            </w:pPr>
            <w:ins w:id="8010"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1" w:author="Author"/>
                <w:sz w:val="20"/>
                <w:lang w:val="en-IE"/>
              </w:rPr>
            </w:pPr>
            <w:ins w:id="8012"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3" w:author="Author"/>
                <w:sz w:val="20"/>
                <w:lang w:val="en-IE"/>
              </w:rPr>
            </w:pPr>
            <w:ins w:id="8014"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5" w:author="Author"/>
                <w:sz w:val="20"/>
                <w:lang w:val="en-IE"/>
              </w:rPr>
            </w:pPr>
            <w:ins w:id="8016" w:author="Author">
              <w:r>
                <w:rPr>
                  <w:sz w:val="20"/>
                  <w:lang w:val="en-IE"/>
                </w:rPr>
                <w:t>-</w:t>
              </w:r>
            </w:ins>
          </w:p>
        </w:tc>
      </w:tr>
      <w:tr w:rsidR="0082785D" w:rsidRPr="00E73B40" w14:paraId="36AE7F94" w14:textId="77777777" w:rsidTr="0082785D">
        <w:trPr>
          <w:ins w:id="801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18" w:author="Author"/>
                <w:sz w:val="20"/>
                <w:lang w:val="en-IE"/>
              </w:rPr>
            </w:pPr>
            <w:ins w:id="8019"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0" w:author="Author"/>
                <w:sz w:val="20"/>
                <w:lang w:val="en-IE"/>
              </w:rPr>
            </w:pPr>
            <w:ins w:id="8021"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2" w:author="Author"/>
                <w:sz w:val="20"/>
                <w:lang w:val="en-IE"/>
              </w:rPr>
            </w:pPr>
            <w:ins w:id="8023"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4" w:author="Author"/>
                <w:sz w:val="20"/>
                <w:lang w:val="en-IE"/>
              </w:rPr>
            </w:pPr>
            <w:ins w:id="8025"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6" w:author="Author"/>
                <w:sz w:val="20"/>
                <w:lang w:val="en-IE"/>
              </w:rPr>
            </w:pPr>
            <w:ins w:id="8027" w:author="Author">
              <w:r>
                <w:rPr>
                  <w:sz w:val="20"/>
                  <w:lang w:val="en-IE"/>
                </w:rPr>
                <w:t>-</w:t>
              </w:r>
            </w:ins>
          </w:p>
        </w:tc>
      </w:tr>
      <w:tr w:rsidR="0082785D" w:rsidRPr="00E73B40" w14:paraId="2E9AE33F" w14:textId="77777777" w:rsidTr="0082785D">
        <w:trPr>
          <w:ins w:id="8028"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29" w:author="Author"/>
                <w:sz w:val="20"/>
                <w:lang w:val="en-IE"/>
              </w:rPr>
            </w:pPr>
            <w:ins w:id="8030"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3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2" w:author="Author"/>
                <w:sz w:val="20"/>
                <w:lang w:val="en-IE"/>
              </w:rPr>
            </w:pPr>
            <w:ins w:id="8033"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4" w:author="Author"/>
                <w:sz w:val="20"/>
                <w:lang w:val="en-IE"/>
              </w:rPr>
            </w:pPr>
            <w:ins w:id="8035"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6" w:author="Author"/>
                <w:sz w:val="20"/>
                <w:lang w:val="en-IE"/>
              </w:rPr>
            </w:pPr>
            <w:ins w:id="8037"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8" w:author="Author"/>
                <w:sz w:val="20"/>
                <w:lang w:val="en-IE"/>
              </w:rPr>
            </w:pPr>
            <w:ins w:id="8039"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0" w:author="Author"/>
                <w:sz w:val="20"/>
                <w:lang w:val="en-IE"/>
              </w:rPr>
            </w:pPr>
            <w:ins w:id="8041"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2" w:author="Author"/>
                <w:sz w:val="20"/>
                <w:lang w:val="en-IE"/>
              </w:rPr>
            </w:pPr>
            <w:ins w:id="8043"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4" w:author="Author"/>
                <w:sz w:val="20"/>
                <w:lang w:val="en-IE"/>
              </w:rPr>
            </w:pPr>
            <w:ins w:id="8045"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6" w:author="Author"/>
                <w:sz w:val="20"/>
                <w:lang w:val="en-IE"/>
              </w:rPr>
            </w:pPr>
            <w:ins w:id="8047" w:author="Author">
              <w:r w:rsidRPr="00E73B40">
                <w:rPr>
                  <w:sz w:val="20"/>
                  <w:lang w:val="en-IE"/>
                </w:rPr>
                <w:t>Depends on the attribute definition.</w:t>
              </w:r>
            </w:ins>
          </w:p>
        </w:tc>
      </w:tr>
      <w:tr w:rsidR="0082785D" w:rsidRPr="00E73B40" w14:paraId="7CB3DF37" w14:textId="77777777" w:rsidTr="0082785D">
        <w:trPr>
          <w:gridBefore w:val="1"/>
          <w:wBefore w:w="185" w:type="dxa"/>
          <w:ins w:id="804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49" w:author="Author"/>
                <w:sz w:val="20"/>
                <w:lang w:val="en-IE"/>
              </w:rPr>
            </w:pPr>
            <w:ins w:id="8050"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1" w:author="Author"/>
                <w:sz w:val="20"/>
                <w:lang w:val="en-IE"/>
              </w:rPr>
            </w:pPr>
            <w:ins w:id="8052"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3" w:author="Author"/>
                <w:sz w:val="20"/>
                <w:lang w:val="en-IE"/>
              </w:rPr>
            </w:pPr>
            <w:ins w:id="8054"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5" w:author="Author"/>
                <w:sz w:val="20"/>
                <w:lang w:val="en-IE"/>
              </w:rPr>
            </w:pPr>
            <w:ins w:id="8056"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7" w:author="Author"/>
                <w:sz w:val="20"/>
                <w:lang w:val="en-IE"/>
              </w:rPr>
            </w:pPr>
            <w:ins w:id="8058"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9" w:author="Author"/>
                <w:sz w:val="20"/>
                <w:lang w:val="en-IE"/>
              </w:rPr>
            </w:pPr>
            <w:ins w:id="8060"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1" w:author="Author"/>
                <w:sz w:val="20"/>
                <w:lang w:val="en-IE"/>
              </w:rPr>
            </w:pPr>
            <w:ins w:id="8062" w:author="Author">
              <w:r w:rsidRPr="00E73B40">
                <w:rPr>
                  <w:sz w:val="20"/>
                  <w:lang w:val="en-IE"/>
                </w:rPr>
                <w:t>-</w:t>
              </w:r>
            </w:ins>
          </w:p>
        </w:tc>
      </w:tr>
      <w:tr w:rsidR="0082785D" w:rsidRPr="00E73B40" w14:paraId="0C090EF4" w14:textId="77777777" w:rsidTr="0082785D">
        <w:trPr>
          <w:gridBefore w:val="2"/>
          <w:wBefore w:w="386" w:type="dxa"/>
          <w:ins w:id="8063"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64" w:author="Author"/>
                <w:sz w:val="20"/>
                <w:lang w:val="en-IE"/>
              </w:rPr>
            </w:pPr>
            <w:ins w:id="8065" w:author="Author">
              <w:r w:rsidRPr="00E73B40">
                <w:rPr>
                  <w:sz w:val="20"/>
                  <w:lang w:val="en-IE"/>
                </w:rPr>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6" w:author="Author"/>
                <w:sz w:val="20"/>
                <w:lang w:val="en-IE"/>
              </w:rPr>
            </w:pPr>
            <w:ins w:id="8067"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8" w:author="Author"/>
                <w:sz w:val="20"/>
                <w:lang w:val="en-IE"/>
              </w:rPr>
            </w:pPr>
            <w:ins w:id="8069"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0" w:author="Author"/>
                <w:sz w:val="20"/>
                <w:lang w:val="en-IE"/>
              </w:rPr>
            </w:pPr>
            <w:ins w:id="8071"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2" w:author="Author"/>
                <w:sz w:val="20"/>
                <w:lang w:val="en-IE"/>
              </w:rPr>
            </w:pPr>
            <w:ins w:id="8073"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4" w:author="Author"/>
                <w:sz w:val="20"/>
                <w:lang w:val="en-IE"/>
              </w:rPr>
            </w:pPr>
            <w:ins w:id="8075"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6" w:author="Author"/>
                <w:sz w:val="20"/>
                <w:lang w:val="en-IE"/>
              </w:rPr>
            </w:pPr>
            <w:ins w:id="8077" w:author="Author">
              <w:r w:rsidRPr="00E73B40">
                <w:rPr>
                  <w:sz w:val="20"/>
                  <w:lang w:val="en-IE"/>
                </w:rPr>
                <w:t>Yes</w:t>
              </w:r>
            </w:ins>
          </w:p>
        </w:tc>
      </w:tr>
      <w:tr w:rsidR="0082785D" w:rsidRPr="00E73B40" w14:paraId="0040EDBF" w14:textId="77777777" w:rsidTr="0082785D">
        <w:trPr>
          <w:gridBefore w:val="2"/>
          <w:wBefore w:w="386" w:type="dxa"/>
          <w:ins w:id="807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79" w:author="Author"/>
                <w:sz w:val="20"/>
                <w:lang w:val="en-IE"/>
              </w:rPr>
            </w:pPr>
            <w:ins w:id="8080"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1" w:author="Author"/>
                <w:sz w:val="20"/>
                <w:lang w:val="en-IE"/>
              </w:rPr>
            </w:pPr>
            <w:ins w:id="8082"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3" w:author="Author"/>
                <w:sz w:val="20"/>
                <w:lang w:val="en-IE"/>
              </w:rPr>
            </w:pPr>
            <w:ins w:id="8084"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5" w:author="Author"/>
                <w:sz w:val="20"/>
                <w:lang w:val="en-IE"/>
              </w:rPr>
            </w:pPr>
            <w:ins w:id="8086"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7" w:author="Author"/>
                <w:sz w:val="20"/>
                <w:lang w:val="en-IE"/>
              </w:rPr>
            </w:pPr>
            <w:ins w:id="8088" w:author="Author">
              <w:r w:rsidRPr="00E73B40">
                <w:rPr>
                  <w:sz w:val="20"/>
                  <w:lang w:val="en-IE"/>
                </w:rPr>
                <w:t>Depends on the attribute definition.</w:t>
              </w:r>
            </w:ins>
          </w:p>
        </w:tc>
      </w:tr>
      <w:tr w:rsidR="0082785D" w:rsidRPr="00E73B40" w14:paraId="0ADB1E59" w14:textId="77777777" w:rsidTr="0082785D">
        <w:trPr>
          <w:gridBefore w:val="1"/>
          <w:wBefore w:w="185" w:type="dxa"/>
          <w:ins w:id="808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90" w:author="Author"/>
                <w:sz w:val="20"/>
                <w:lang w:val="en-IE"/>
              </w:rPr>
            </w:pPr>
            <w:ins w:id="8091"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2" w:author="Author"/>
                <w:sz w:val="20"/>
                <w:lang w:val="en-IE"/>
              </w:rPr>
            </w:pPr>
            <w:ins w:id="8093"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4" w:author="Author"/>
                <w:sz w:val="20"/>
                <w:lang w:val="en-IE"/>
              </w:rPr>
            </w:pPr>
            <w:ins w:id="8095"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6" w:author="Author"/>
                <w:sz w:val="20"/>
                <w:lang w:val="en-IE"/>
              </w:rPr>
            </w:pPr>
            <w:ins w:id="8097"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8" w:author="Author"/>
                <w:sz w:val="20"/>
                <w:lang w:val="en-IE"/>
              </w:rPr>
            </w:pPr>
            <w:ins w:id="8099"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0" w:author="Author"/>
                <w:sz w:val="20"/>
                <w:lang w:val="en-IE"/>
              </w:rPr>
            </w:pPr>
            <w:ins w:id="8101"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2" w:author="Author"/>
                <w:sz w:val="20"/>
                <w:lang w:val="en-IE"/>
              </w:rPr>
            </w:pPr>
            <w:ins w:id="8103" w:author="Author">
              <w:r w:rsidRPr="00E73B40">
                <w:rPr>
                  <w:sz w:val="20"/>
                  <w:lang w:val="en-IE"/>
                </w:rPr>
                <w:t>-</w:t>
              </w:r>
            </w:ins>
          </w:p>
        </w:tc>
      </w:tr>
      <w:tr w:rsidR="0082785D" w:rsidRPr="00E73B40" w14:paraId="45B53881" w14:textId="77777777" w:rsidTr="0082785D">
        <w:trPr>
          <w:gridBefore w:val="1"/>
          <w:wBefore w:w="185" w:type="dxa"/>
          <w:ins w:id="8104"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05" w:author="Author"/>
                <w:sz w:val="20"/>
                <w:lang w:val="en-IE"/>
              </w:rPr>
            </w:pPr>
            <w:ins w:id="8106"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7" w:author="Author"/>
                <w:sz w:val="20"/>
                <w:lang w:val="en-IE"/>
              </w:rPr>
            </w:pPr>
            <w:ins w:id="8108"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9" w:author="Author"/>
                <w:sz w:val="20"/>
                <w:lang w:val="en-IE"/>
              </w:rPr>
            </w:pPr>
            <w:ins w:id="8110"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1" w:author="Author"/>
                <w:sz w:val="20"/>
                <w:lang w:val="en-IE"/>
              </w:rPr>
            </w:pPr>
            <w:ins w:id="8112"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3" w:author="Author"/>
                <w:sz w:val="20"/>
                <w:lang w:val="en-IE"/>
              </w:rPr>
            </w:pPr>
            <w:ins w:id="8114"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5" w:author="Author"/>
                <w:sz w:val="20"/>
                <w:lang w:val="en-IE"/>
              </w:rPr>
            </w:pPr>
            <w:ins w:id="8116"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7" w:author="Author"/>
                <w:sz w:val="20"/>
                <w:lang w:val="en-IE"/>
              </w:rPr>
            </w:pPr>
            <w:ins w:id="8118" w:author="Author">
              <w:r>
                <w:rPr>
                  <w:sz w:val="20"/>
                  <w:lang w:val="en-IE"/>
                </w:rPr>
                <w:t>-</w:t>
              </w:r>
            </w:ins>
          </w:p>
        </w:tc>
      </w:tr>
      <w:tr w:rsidR="0082785D" w:rsidRPr="00E73B40" w14:paraId="0C6700E2" w14:textId="77777777" w:rsidTr="0082785D">
        <w:trPr>
          <w:gridBefore w:val="1"/>
          <w:wBefore w:w="185" w:type="dxa"/>
          <w:ins w:id="8119"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20" w:author="Author"/>
                <w:b w:val="0"/>
                <w:sz w:val="20"/>
                <w:lang w:val="en-IE"/>
              </w:rPr>
            </w:pPr>
            <w:ins w:id="8121"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2"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3" w:author="Author"/>
                <w:sz w:val="20"/>
                <w:lang w:val="en-IE"/>
              </w:rPr>
            </w:pPr>
            <w:ins w:id="8124" w:author="Author">
              <w:r w:rsidRPr="00E73B40">
                <w:rPr>
                  <w:i/>
                  <w:sz w:val="20"/>
                  <w:lang w:val="en-IE"/>
                </w:rPr>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5" w:author="Author"/>
                <w:sz w:val="20"/>
                <w:lang w:val="en-IE"/>
              </w:rPr>
            </w:pPr>
            <w:ins w:id="8126"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7" w:author="Author"/>
                <w:sz w:val="20"/>
                <w:lang w:val="en-IE"/>
              </w:rPr>
            </w:pPr>
            <w:ins w:id="8128"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9" w:author="Author"/>
                <w:sz w:val="20"/>
                <w:lang w:val="en-IE"/>
              </w:rPr>
            </w:pPr>
            <w:ins w:id="8130"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1" w:author="Author"/>
                <w:sz w:val="20"/>
                <w:lang w:val="en-IE"/>
              </w:rPr>
            </w:pPr>
            <w:ins w:id="8132"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3" w:author="Author"/>
                <w:sz w:val="20"/>
                <w:lang w:val="en-IE"/>
              </w:rPr>
            </w:pPr>
            <w:ins w:id="8134"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5" w:author="Author"/>
                <w:sz w:val="20"/>
                <w:lang w:val="en-IE"/>
              </w:rPr>
            </w:pPr>
            <w:ins w:id="8136" w:author="Author">
              <w:r w:rsidRPr="00E73B40">
                <w:rPr>
                  <w:sz w:val="20"/>
                  <w:lang w:val="en-IE"/>
                </w:rPr>
                <w:t>Yes</w:t>
              </w:r>
            </w:ins>
          </w:p>
        </w:tc>
      </w:tr>
      <w:tr w:rsidR="0082785D" w:rsidRPr="00E73B40" w14:paraId="6C3FF5C8" w14:textId="77777777" w:rsidTr="0082785D">
        <w:trPr>
          <w:gridBefore w:val="2"/>
          <w:wBefore w:w="386" w:type="dxa"/>
          <w:ins w:id="8137"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38" w:author="Author"/>
                <w:i/>
                <w:sz w:val="20"/>
                <w:lang w:val="en-IE"/>
              </w:rPr>
            </w:pPr>
            <w:ins w:id="8139"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0" w:author="Author"/>
                <w:sz w:val="20"/>
                <w:lang w:val="en-IE"/>
              </w:rPr>
            </w:pPr>
            <w:ins w:id="8141"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2" w:author="Author"/>
                <w:sz w:val="20"/>
                <w:lang w:val="en-IE"/>
              </w:rPr>
            </w:pPr>
            <w:ins w:id="8143"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4" w:author="Author"/>
                <w:sz w:val="20"/>
                <w:lang w:val="en-IE"/>
              </w:rPr>
            </w:pPr>
            <w:ins w:id="8145"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6" w:author="Author"/>
                <w:sz w:val="20"/>
                <w:lang w:val="en-IE"/>
              </w:rPr>
            </w:pPr>
            <w:ins w:id="8147" w:author="Author">
              <w:r w:rsidRPr="00E73B40">
                <w:rPr>
                  <w:sz w:val="20"/>
                  <w:lang w:val="en-IE"/>
                </w:rPr>
                <w:t>Depends on the attribute definition.</w:t>
              </w:r>
            </w:ins>
          </w:p>
        </w:tc>
      </w:tr>
      <w:tr w:rsidR="0082785D" w:rsidRPr="00E73B40" w14:paraId="2D6CCC8A" w14:textId="77777777" w:rsidTr="0082785D">
        <w:trPr>
          <w:gridBefore w:val="2"/>
          <w:wBefore w:w="386" w:type="dxa"/>
          <w:ins w:id="8148"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49" w:author="Author"/>
                <w:i/>
                <w:sz w:val="20"/>
                <w:lang w:val="en-IE"/>
              </w:rPr>
            </w:pPr>
            <w:ins w:id="8150"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1" w:author="Author"/>
                <w:sz w:val="20"/>
                <w:lang w:val="en-IE"/>
              </w:rPr>
            </w:pPr>
            <w:ins w:id="8152"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3" w:author="Author"/>
                <w:sz w:val="20"/>
                <w:lang w:val="en-IE"/>
              </w:rPr>
            </w:pPr>
            <w:ins w:id="8154"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5" w:author="Author"/>
                <w:sz w:val="20"/>
                <w:lang w:val="en-IE"/>
              </w:rPr>
            </w:pPr>
            <w:ins w:id="8156"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7" w:author="Author"/>
                <w:sz w:val="20"/>
                <w:lang w:val="en-IE"/>
              </w:rPr>
            </w:pPr>
            <w:ins w:id="8158" w:author="Author">
              <w:r>
                <w:rPr>
                  <w:sz w:val="20"/>
                  <w:lang w:val="en-IE"/>
                </w:rPr>
                <w:t>No</w:t>
              </w:r>
            </w:ins>
          </w:p>
        </w:tc>
      </w:tr>
      <w:tr w:rsidR="0082785D" w:rsidRPr="00E73B40" w14:paraId="21C2D583" w14:textId="77777777" w:rsidTr="0082785D">
        <w:trPr>
          <w:gridBefore w:val="2"/>
          <w:wBefore w:w="386" w:type="dxa"/>
          <w:ins w:id="8159"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60" w:author="Author"/>
                <w:sz w:val="20"/>
                <w:lang w:val="en-IE"/>
              </w:rPr>
            </w:pPr>
            <w:ins w:id="8161"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2"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3" w:author="Author"/>
                <w:i/>
                <w:sz w:val="20"/>
                <w:lang w:val="en-IE"/>
              </w:rPr>
            </w:pPr>
            <w:ins w:id="8164"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5" w:author="Author"/>
                <w:sz w:val="20"/>
                <w:lang w:val="en-IE"/>
              </w:rPr>
            </w:pPr>
            <w:ins w:id="8166"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7" w:author="Author"/>
                <w:sz w:val="20"/>
                <w:lang w:val="en-IE"/>
              </w:rPr>
            </w:pPr>
            <w:ins w:id="8168"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9" w:author="Author"/>
                <w:sz w:val="20"/>
                <w:lang w:val="en-IE"/>
              </w:rPr>
            </w:pPr>
            <w:ins w:id="8170"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1" w:author="Author"/>
                <w:sz w:val="20"/>
                <w:lang w:val="en-IE"/>
              </w:rPr>
            </w:pPr>
            <w:ins w:id="8172" w:author="Author">
              <w:r w:rsidRPr="00E73B40">
                <w:rPr>
                  <w:sz w:val="20"/>
                  <w:lang w:val="en-IE"/>
                </w:rPr>
                <w:t>-</w:t>
              </w:r>
            </w:ins>
          </w:p>
        </w:tc>
      </w:tr>
      <w:tr w:rsidR="0082785D" w:rsidRPr="00E73B40" w14:paraId="3B25105F" w14:textId="77777777" w:rsidTr="0082785D">
        <w:trPr>
          <w:gridBefore w:val="4"/>
          <w:wBefore w:w="682" w:type="dxa"/>
          <w:ins w:id="8173"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74" w:author="Author"/>
                <w:i/>
                <w:sz w:val="20"/>
                <w:lang w:val="en-IE"/>
              </w:rPr>
            </w:pPr>
            <w:ins w:id="8175"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6" w:author="Author"/>
                <w:sz w:val="20"/>
                <w:lang w:val="en-IE"/>
              </w:rPr>
            </w:pPr>
            <w:ins w:id="8177"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8" w:author="Author"/>
                <w:sz w:val="20"/>
                <w:lang w:val="en-IE"/>
              </w:rPr>
            </w:pPr>
            <w:ins w:id="8179"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0" w:author="Author"/>
                <w:sz w:val="20"/>
                <w:lang w:val="en-IE"/>
              </w:rPr>
            </w:pPr>
            <w:ins w:id="8181"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2" w:author="Author"/>
                <w:sz w:val="20"/>
                <w:lang w:val="en-IE"/>
              </w:rPr>
            </w:pPr>
            <w:ins w:id="8183"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4" w:author="Author"/>
                <w:sz w:val="20"/>
                <w:lang w:val="en-IE"/>
              </w:rPr>
            </w:pPr>
            <w:ins w:id="8185" w:author="Author">
              <w:r w:rsidRPr="00E73B40">
                <w:rPr>
                  <w:sz w:val="20"/>
                  <w:lang w:val="en-IE"/>
                </w:rPr>
                <w:t>-</w:t>
              </w:r>
            </w:ins>
          </w:p>
        </w:tc>
      </w:tr>
      <w:tr w:rsidR="0082785D" w:rsidRPr="00E73B40" w14:paraId="4691A515" w14:textId="77777777" w:rsidTr="0082785D">
        <w:trPr>
          <w:gridBefore w:val="4"/>
          <w:wBefore w:w="682" w:type="dxa"/>
          <w:ins w:id="8186"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87" w:author="Author"/>
                <w:i/>
                <w:sz w:val="20"/>
                <w:lang w:val="en-IE"/>
              </w:rPr>
            </w:pPr>
            <w:ins w:id="8188"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9" w:author="Author"/>
                <w:sz w:val="20"/>
                <w:lang w:val="en-IE"/>
              </w:rPr>
            </w:pPr>
            <w:ins w:id="8190"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1" w:author="Author"/>
                <w:sz w:val="20"/>
                <w:lang w:val="en-IE"/>
              </w:rPr>
            </w:pPr>
            <w:ins w:id="8192"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3" w:author="Author"/>
                <w:sz w:val="20"/>
                <w:lang w:val="en-IE"/>
              </w:rPr>
            </w:pPr>
            <w:ins w:id="8194"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5" w:author="Author"/>
                <w:sz w:val="20"/>
                <w:lang w:val="en-IE"/>
              </w:rPr>
            </w:pPr>
            <w:ins w:id="8196" w:author="Author">
              <w:r w:rsidRPr="00E73B40">
                <w:rPr>
                  <w:sz w:val="20"/>
                  <w:lang w:val="en-IE"/>
                </w:rPr>
                <w:t>No</w:t>
              </w:r>
            </w:ins>
          </w:p>
        </w:tc>
      </w:tr>
      <w:tr w:rsidR="0082785D" w:rsidRPr="00E73B40" w14:paraId="57F1746A" w14:textId="77777777" w:rsidTr="0082785D">
        <w:trPr>
          <w:gridBefore w:val="2"/>
          <w:wBefore w:w="386" w:type="dxa"/>
          <w:ins w:id="8197"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198" w:author="Author"/>
                <w:sz w:val="20"/>
                <w:lang w:val="en-IE"/>
              </w:rPr>
            </w:pPr>
            <w:ins w:id="8199"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200"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201" w:author="Author"/>
                <w:sz w:val="20"/>
                <w:lang w:val="en-IE"/>
              </w:rPr>
            </w:pPr>
            <w:ins w:id="8202"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3"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04" w:author="Author"/>
                <w:sz w:val="20"/>
                <w:lang w:val="en-IE"/>
              </w:rPr>
            </w:pPr>
            <w:ins w:id="8205"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6" w:author="Author"/>
                <w:sz w:val="20"/>
                <w:lang w:val="en-IE"/>
              </w:rPr>
            </w:pPr>
            <w:ins w:id="8207"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8" w:author="Author"/>
                <w:sz w:val="20"/>
                <w:lang w:val="en-IE"/>
              </w:rPr>
            </w:pPr>
            <w:ins w:id="8209"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0" w:author="Author"/>
                <w:sz w:val="20"/>
                <w:lang w:val="en-IE"/>
              </w:rPr>
            </w:pPr>
            <w:ins w:id="8211"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2" w:author="Author"/>
                <w:sz w:val="20"/>
                <w:lang w:val="en-IE"/>
              </w:rPr>
            </w:pPr>
            <w:ins w:id="8213" w:author="Author">
              <w:r>
                <w:rPr>
                  <w:sz w:val="20"/>
                  <w:lang w:val="en-IE"/>
                </w:rPr>
                <w:t>-</w:t>
              </w:r>
            </w:ins>
          </w:p>
        </w:tc>
      </w:tr>
      <w:tr w:rsidR="0082785D" w:rsidRPr="00E73B40" w14:paraId="61556E51" w14:textId="77777777" w:rsidTr="00602A55">
        <w:trPr>
          <w:gridBefore w:val="3"/>
          <w:wBefore w:w="675" w:type="dxa"/>
          <w:ins w:id="821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15" w:author="Author"/>
                <w:sz w:val="20"/>
                <w:lang w:val="en-IE"/>
              </w:rPr>
            </w:pPr>
            <w:ins w:id="8216"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7" w:author="Author"/>
                <w:sz w:val="20"/>
                <w:lang w:val="en-IE"/>
              </w:rPr>
            </w:pPr>
            <w:ins w:id="8218"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9" w:author="Author"/>
                <w:sz w:val="20"/>
                <w:lang w:val="en-IE"/>
              </w:rPr>
            </w:pPr>
            <w:ins w:id="8220"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1" w:author="Author"/>
                <w:sz w:val="20"/>
                <w:lang w:val="en-IE"/>
              </w:rPr>
            </w:pPr>
            <w:ins w:id="8222"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3" w:author="Author"/>
                <w:sz w:val="20"/>
                <w:lang w:val="en-IE"/>
              </w:rPr>
            </w:pPr>
            <w:ins w:id="8224" w:author="Author">
              <w:r>
                <w:rPr>
                  <w:sz w:val="20"/>
                  <w:lang w:val="en-IE"/>
                </w:rPr>
                <w:t>-</w:t>
              </w:r>
            </w:ins>
          </w:p>
        </w:tc>
      </w:tr>
      <w:tr w:rsidR="0082785D" w:rsidRPr="00E73B40" w14:paraId="5CB48EBF" w14:textId="77777777" w:rsidTr="00602A55">
        <w:trPr>
          <w:gridBefore w:val="3"/>
          <w:wBefore w:w="675" w:type="dxa"/>
          <w:ins w:id="822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26" w:author="Author"/>
                <w:sz w:val="20"/>
                <w:lang w:val="en-IE"/>
              </w:rPr>
            </w:pPr>
            <w:ins w:id="8227"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8" w:author="Author"/>
                <w:sz w:val="20"/>
                <w:lang w:val="en-IE"/>
              </w:rPr>
            </w:pPr>
            <w:ins w:id="8229"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0" w:author="Author"/>
                <w:sz w:val="20"/>
                <w:lang w:val="en-IE"/>
              </w:rPr>
            </w:pPr>
            <w:ins w:id="8231"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2" w:author="Author"/>
                <w:sz w:val="20"/>
                <w:lang w:val="en-IE"/>
              </w:rPr>
            </w:pPr>
            <w:ins w:id="8233"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4" w:author="Author"/>
                <w:sz w:val="20"/>
                <w:lang w:val="en-IE"/>
              </w:rPr>
            </w:pPr>
            <w:ins w:id="8235" w:author="Author">
              <w:r>
                <w:rPr>
                  <w:sz w:val="20"/>
                  <w:lang w:val="en-IE"/>
                </w:rPr>
                <w:t>-</w:t>
              </w:r>
            </w:ins>
          </w:p>
        </w:tc>
      </w:tr>
      <w:tr w:rsidR="0082785D" w:rsidRPr="00E73B40" w14:paraId="639B64B5" w14:textId="77777777" w:rsidTr="00602A55">
        <w:trPr>
          <w:gridBefore w:val="3"/>
          <w:wBefore w:w="675" w:type="dxa"/>
          <w:ins w:id="823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37" w:author="Author"/>
                <w:sz w:val="20"/>
                <w:lang w:val="en-IE"/>
              </w:rPr>
            </w:pPr>
            <w:ins w:id="8238"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9" w:author="Author"/>
                <w:sz w:val="20"/>
                <w:lang w:val="en-IE"/>
              </w:rPr>
            </w:pPr>
            <w:ins w:id="8240"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1" w:author="Author"/>
                <w:sz w:val="20"/>
                <w:lang w:val="en-IE"/>
              </w:rPr>
            </w:pPr>
            <w:ins w:id="8242"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3" w:author="Author"/>
                <w:sz w:val="20"/>
                <w:lang w:val="en-IE"/>
              </w:rPr>
            </w:pPr>
            <w:ins w:id="8244"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5" w:author="Author"/>
                <w:sz w:val="20"/>
                <w:lang w:val="en-IE"/>
              </w:rPr>
            </w:pPr>
            <w:ins w:id="8246" w:author="Author">
              <w:r>
                <w:rPr>
                  <w:sz w:val="20"/>
                  <w:lang w:val="en-IE"/>
                </w:rPr>
                <w:t>-</w:t>
              </w:r>
            </w:ins>
          </w:p>
        </w:tc>
      </w:tr>
      <w:tr w:rsidR="0082785D" w:rsidRPr="00E73B40" w14:paraId="72C06B48" w14:textId="77777777" w:rsidTr="00602A55">
        <w:trPr>
          <w:gridBefore w:val="3"/>
          <w:wBefore w:w="675" w:type="dxa"/>
          <w:ins w:id="8247"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48" w:author="Author"/>
                <w:sz w:val="20"/>
                <w:lang w:val="en-IE"/>
              </w:rPr>
            </w:pPr>
            <w:ins w:id="8249" w:author="Author">
              <w:r>
                <w:rPr>
                  <w:sz w:val="20"/>
                  <w:lang w:val="en-IE"/>
                </w:rPr>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0" w:author="Author"/>
                <w:sz w:val="20"/>
                <w:lang w:val="en-IE"/>
              </w:rPr>
            </w:pPr>
            <w:ins w:id="8251"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2" w:author="Author"/>
                <w:sz w:val="20"/>
                <w:lang w:val="en-IE"/>
              </w:rPr>
            </w:pPr>
            <w:ins w:id="8253"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4" w:author="Author"/>
                <w:sz w:val="20"/>
                <w:lang w:val="en-IE"/>
              </w:rPr>
            </w:pPr>
            <w:ins w:id="8255"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6" w:author="Author"/>
                <w:sz w:val="20"/>
                <w:lang w:val="en-IE"/>
              </w:rPr>
            </w:pPr>
            <w:ins w:id="8257" w:author="Author">
              <w:r>
                <w:rPr>
                  <w:sz w:val="20"/>
                  <w:lang w:val="en-IE"/>
                </w:rPr>
                <w:t>-</w:t>
              </w:r>
            </w:ins>
          </w:p>
        </w:tc>
      </w:tr>
      <w:tr w:rsidR="0082785D" w:rsidRPr="00E73B40" w14:paraId="4C3EA720" w14:textId="77777777" w:rsidTr="0082785D">
        <w:trPr>
          <w:gridBefore w:val="1"/>
          <w:wBefore w:w="185" w:type="dxa"/>
          <w:ins w:id="825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59" w:author="Author"/>
                <w:sz w:val="20"/>
                <w:lang w:val="en-IE"/>
              </w:rPr>
            </w:pPr>
            <w:ins w:id="8260"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1" w:author="Author"/>
                <w:sz w:val="20"/>
                <w:lang w:val="en-IE"/>
              </w:rPr>
            </w:pPr>
            <w:ins w:id="8262"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3" w:author="Author"/>
                <w:sz w:val="20"/>
                <w:lang w:val="en-IE"/>
              </w:rPr>
            </w:pPr>
            <w:ins w:id="8264"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5" w:author="Author"/>
                <w:sz w:val="20"/>
                <w:lang w:val="en-IE"/>
              </w:rPr>
            </w:pPr>
            <w:ins w:id="8266"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7" w:author="Author"/>
                <w:sz w:val="20"/>
                <w:lang w:val="en-IE"/>
              </w:rPr>
            </w:pPr>
            <w:ins w:id="8268" w:author="Author">
              <w:r w:rsidRPr="00E73B40">
                <w:rPr>
                  <w:sz w:val="20"/>
                  <w:lang w:val="en-IE"/>
                </w:rPr>
                <w:t>-</w:t>
              </w:r>
            </w:ins>
          </w:p>
        </w:tc>
      </w:tr>
      <w:tr w:rsidR="0082785D" w:rsidRPr="00E73B40" w14:paraId="7C98949B" w14:textId="77777777" w:rsidTr="0082785D">
        <w:trPr>
          <w:gridBefore w:val="1"/>
          <w:wBefore w:w="185" w:type="dxa"/>
          <w:ins w:id="826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70" w:author="Author"/>
                <w:sz w:val="20"/>
                <w:lang w:val="en-IE"/>
              </w:rPr>
            </w:pPr>
            <w:ins w:id="8271"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2" w:author="Author"/>
                <w:sz w:val="20"/>
                <w:lang w:val="en-IE"/>
              </w:rPr>
            </w:pPr>
            <w:ins w:id="8273"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4" w:author="Author"/>
                <w:sz w:val="20"/>
                <w:lang w:val="en-IE"/>
              </w:rPr>
            </w:pPr>
            <w:ins w:id="8275"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6" w:author="Author"/>
                <w:sz w:val="20"/>
                <w:lang w:val="en-IE"/>
              </w:rPr>
            </w:pPr>
            <w:ins w:id="8277"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8" w:author="Author"/>
                <w:sz w:val="20"/>
                <w:lang w:val="en-IE"/>
              </w:rPr>
            </w:pPr>
            <w:ins w:id="8279" w:author="Author">
              <w:r w:rsidRPr="00E73B40">
                <w:rPr>
                  <w:sz w:val="20"/>
                  <w:lang w:val="en-IE"/>
                </w:rPr>
                <w:t>-</w:t>
              </w:r>
            </w:ins>
          </w:p>
        </w:tc>
      </w:tr>
      <w:tr w:rsidR="0082785D" w:rsidRPr="00E73B40" w14:paraId="58887449" w14:textId="77777777" w:rsidTr="0082785D">
        <w:trPr>
          <w:gridBefore w:val="1"/>
          <w:wBefore w:w="185" w:type="dxa"/>
          <w:ins w:id="8280"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81" w:author="Author"/>
                <w:sz w:val="20"/>
                <w:lang w:val="en-IE"/>
              </w:rPr>
            </w:pPr>
            <w:ins w:id="8282"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3" w:author="Author"/>
                <w:sz w:val="20"/>
                <w:lang w:val="en-IE"/>
              </w:rPr>
            </w:pPr>
            <w:ins w:id="8284"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5" w:author="Author"/>
                <w:sz w:val="20"/>
                <w:lang w:val="en-IE"/>
              </w:rPr>
            </w:pPr>
            <w:ins w:id="8286"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7" w:author="Author"/>
                <w:sz w:val="20"/>
                <w:lang w:val="en-IE"/>
              </w:rPr>
            </w:pPr>
            <w:ins w:id="8288"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9" w:author="Author"/>
                <w:sz w:val="20"/>
                <w:lang w:val="en-IE"/>
              </w:rPr>
            </w:pPr>
            <w:ins w:id="8290" w:author="Author">
              <w:r w:rsidRPr="00E73B40">
                <w:rPr>
                  <w:sz w:val="20"/>
                  <w:lang w:val="en-IE"/>
                </w:rPr>
                <w:t>-</w:t>
              </w:r>
            </w:ins>
          </w:p>
        </w:tc>
      </w:tr>
      <w:tr w:rsidR="0082785D" w:rsidRPr="00E73B40" w14:paraId="02303E30" w14:textId="77777777" w:rsidTr="0082785D">
        <w:trPr>
          <w:gridBefore w:val="1"/>
          <w:wBefore w:w="185" w:type="dxa"/>
          <w:ins w:id="829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2" w:author="Author"/>
                <w:sz w:val="20"/>
                <w:lang w:val="en-IE"/>
              </w:rPr>
            </w:pPr>
            <w:ins w:id="8293"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4" w:author="Author"/>
                <w:sz w:val="20"/>
                <w:lang w:val="en-IE"/>
              </w:rPr>
            </w:pPr>
            <w:ins w:id="8295"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6" w:author="Author"/>
                <w:sz w:val="20"/>
                <w:lang w:val="en-IE"/>
              </w:rPr>
            </w:pPr>
            <w:ins w:id="8297"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8" w:author="Author"/>
                <w:sz w:val="20"/>
                <w:lang w:val="en-IE"/>
              </w:rPr>
            </w:pPr>
            <w:ins w:id="8299"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00" w:author="Author"/>
                <w:sz w:val="20"/>
                <w:lang w:val="en-IE"/>
              </w:rPr>
            </w:pPr>
            <w:ins w:id="8301" w:author="Author">
              <w:r>
                <w:rPr>
                  <w:sz w:val="20"/>
                  <w:lang w:val="en-IE"/>
                </w:rPr>
                <w:t>-</w:t>
              </w:r>
            </w:ins>
          </w:p>
        </w:tc>
      </w:tr>
    </w:tbl>
    <w:p w14:paraId="3D43DBC0" w14:textId="41912D21" w:rsidR="0082785D" w:rsidRPr="00E73B40" w:rsidRDefault="0082785D" w:rsidP="0082785D">
      <w:pPr>
        <w:pStyle w:val="Heading4"/>
        <w:rPr>
          <w:ins w:id="8302" w:author="Author"/>
          <w:lang w:val="en-IE"/>
        </w:rPr>
      </w:pPr>
      <w:ins w:id="8303"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04" w:author="Author"/>
          <w:lang w:val="en-IE"/>
        </w:rPr>
      </w:pPr>
      <w:ins w:id="8305"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06"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07"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8"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09">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10"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11"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2">
              <w:rPr>
                <w:noProof/>
                <w:lang w:val="pt-PT" w:eastAsia="pt-PT"/>
              </w:rPr>
            </w:rPrChange>
          </w:rPr>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3"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1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15" w:author="Author"/>
                <w:lang w:val="en-IE"/>
              </w:rPr>
            </w:pPr>
            <w:ins w:id="8316" w:author="Author">
              <w:r w:rsidRPr="00E73B40">
                <w:rPr>
                  <w:lang w:val="en-IE"/>
                </w:rPr>
                <w:t>Screen Description</w:t>
              </w:r>
            </w:ins>
          </w:p>
        </w:tc>
      </w:tr>
      <w:tr w:rsidR="0082785D" w:rsidRPr="00E73B40" w14:paraId="368F50CB" w14:textId="77777777" w:rsidTr="00602A55">
        <w:trPr>
          <w:ins w:id="831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18" w:author="Author"/>
                <w:lang w:val="en-IE"/>
              </w:rPr>
            </w:pPr>
            <w:ins w:id="8319"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0" w:author="Author"/>
                <w:sz w:val="20"/>
                <w:lang w:val="en-IE"/>
              </w:rPr>
            </w:pPr>
            <w:ins w:id="8321"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2" w:author="Author"/>
                <w:sz w:val="20"/>
                <w:lang w:val="en-IE"/>
              </w:rPr>
            </w:pPr>
            <w:ins w:id="8323" w:author="Author">
              <w:r>
                <w:rPr>
                  <w:sz w:val="20"/>
                  <w:lang w:val="en-IE"/>
                </w:rPr>
                <w:t>Shared equipment component</w:t>
              </w:r>
            </w:ins>
          </w:p>
        </w:tc>
      </w:tr>
    </w:tbl>
    <w:p w14:paraId="331B5403" w14:textId="77777777" w:rsidR="0082785D" w:rsidRPr="007C3180" w:rsidRDefault="0082785D" w:rsidP="0082785D">
      <w:pPr>
        <w:rPr>
          <w:ins w:id="8324"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25"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26" w:author="Author"/>
                <w:lang w:val="en-IE"/>
              </w:rPr>
            </w:pPr>
            <w:ins w:id="8327" w:author="Author">
              <w:r w:rsidRPr="00E73B40">
                <w:rPr>
                  <w:lang w:val="en-IE"/>
                </w:rPr>
                <w:t xml:space="preserve">Field Description </w:t>
              </w:r>
            </w:ins>
          </w:p>
        </w:tc>
      </w:tr>
      <w:tr w:rsidR="0082785D" w:rsidRPr="00E73B40" w14:paraId="1491EE6A" w14:textId="77777777" w:rsidTr="00602A55">
        <w:trPr>
          <w:ins w:id="8328"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29" w:author="Author"/>
                <w:b w:val="0"/>
                <w:lang w:val="en-IE"/>
              </w:rPr>
            </w:pPr>
            <w:ins w:id="8330"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1" w:author="Author"/>
                <w:b/>
                <w:lang w:val="en-IE"/>
              </w:rPr>
            </w:pPr>
            <w:ins w:id="8332"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3" w:author="Author"/>
                <w:b/>
                <w:lang w:val="en-IE"/>
              </w:rPr>
            </w:pPr>
            <w:ins w:id="8334"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5" w:author="Author"/>
                <w:b/>
                <w:lang w:val="en-IE"/>
              </w:rPr>
            </w:pPr>
            <w:ins w:id="8336"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7" w:author="Author"/>
                <w:b/>
                <w:lang w:val="en-IE"/>
              </w:rPr>
            </w:pPr>
            <w:ins w:id="8338" w:author="Author">
              <w:r w:rsidRPr="00E73B40">
                <w:rPr>
                  <w:b/>
                  <w:lang w:val="en-IE"/>
                </w:rPr>
                <w:t>Mandatory</w:t>
              </w:r>
            </w:ins>
          </w:p>
        </w:tc>
      </w:tr>
      <w:tr w:rsidR="0082785D" w:rsidRPr="00E73B40" w14:paraId="3A30E2B5" w14:textId="77777777" w:rsidTr="00602A55">
        <w:trPr>
          <w:ins w:id="8339"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40" w:author="Author"/>
                <w:sz w:val="20"/>
                <w:lang w:val="en-IE"/>
              </w:rPr>
            </w:pPr>
            <w:ins w:id="8341"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2" w:author="Author"/>
                <w:sz w:val="20"/>
                <w:lang w:val="en-IE"/>
              </w:rPr>
            </w:pPr>
            <w:ins w:id="8343"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4" w:author="Author"/>
                <w:sz w:val="20"/>
                <w:lang w:val="en-IE"/>
              </w:rPr>
            </w:pPr>
            <w:ins w:id="8345"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6" w:author="Author"/>
                <w:sz w:val="20"/>
                <w:lang w:val="en-IE"/>
              </w:rPr>
            </w:pPr>
            <w:ins w:id="8347"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8" w:author="Author"/>
                <w:sz w:val="20"/>
                <w:lang w:val="en-IE"/>
              </w:rPr>
            </w:pPr>
            <w:ins w:id="8349" w:author="Author">
              <w:r>
                <w:rPr>
                  <w:sz w:val="20"/>
                  <w:lang w:val="en-IE"/>
                </w:rPr>
                <w:t>-</w:t>
              </w:r>
            </w:ins>
          </w:p>
        </w:tc>
      </w:tr>
      <w:tr w:rsidR="0082785D" w:rsidRPr="00E73B40" w14:paraId="79B65989" w14:textId="77777777" w:rsidTr="00602A55">
        <w:trPr>
          <w:ins w:id="8350"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51" w:author="Author"/>
                <w:sz w:val="20"/>
                <w:lang w:val="en-IE"/>
              </w:rPr>
            </w:pPr>
            <w:ins w:id="8352" w:author="Author">
              <w:r>
                <w:rPr>
                  <w:sz w:val="20"/>
                  <w:lang w:val="en-IE"/>
                </w:rPr>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3" w:author="Author"/>
                <w:sz w:val="20"/>
                <w:lang w:val="en-IE"/>
              </w:rPr>
            </w:pPr>
            <w:ins w:id="8354"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5" w:author="Author"/>
                <w:sz w:val="20"/>
                <w:lang w:val="en-IE"/>
              </w:rPr>
            </w:pPr>
            <w:ins w:id="8356"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7" w:author="Author"/>
                <w:sz w:val="20"/>
                <w:lang w:val="en-IE"/>
              </w:rPr>
            </w:pPr>
            <w:ins w:id="8358"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9" w:author="Author"/>
                <w:sz w:val="20"/>
                <w:lang w:val="en-IE"/>
              </w:rPr>
            </w:pPr>
            <w:ins w:id="8360" w:author="Author">
              <w:r>
                <w:rPr>
                  <w:sz w:val="20"/>
                  <w:lang w:val="en-IE"/>
                </w:rPr>
                <w:t>Yes</w:t>
              </w:r>
            </w:ins>
          </w:p>
        </w:tc>
      </w:tr>
    </w:tbl>
    <w:p w14:paraId="18A265D5" w14:textId="6504BA3D" w:rsidR="00F3280A" w:rsidRDefault="00F3280A" w:rsidP="00F3280A">
      <w:pPr>
        <w:pStyle w:val="Heading4"/>
        <w:rPr>
          <w:ins w:id="8361" w:author="Author"/>
          <w:lang w:val="en-IE"/>
        </w:rPr>
      </w:pPr>
      <w:ins w:id="8362"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3" w:author="Author"/>
          <w:lang w:val="en-IE"/>
        </w:rPr>
      </w:pPr>
      <w:ins w:id="8364"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65"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66"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67"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68"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9"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0"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71"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2"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3"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4"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75"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76"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7"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8"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9"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80"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81"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2"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3"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4"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5"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6"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87"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8"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0"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2" w:author="Author">
              <w:r w:rsidRPr="00E73B40">
                <w:rPr>
                  <w:sz w:val="20"/>
                  <w:lang w:val="en-IE"/>
                </w:rPr>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3"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5"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397"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8"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1"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3"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4"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05" w:author="Author"/>
                <w:sz w:val="20"/>
                <w:lang w:val="en-IE"/>
              </w:rPr>
            </w:pPr>
            <w:ins w:id="8406"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7" w:author="Author">
              <w:del w:id="8408"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9"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0"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11"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2"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5"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6"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17"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8"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0"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21" w:author="Author">
              <w:r w:rsidRPr="00E73B40">
                <w:rPr>
                  <w:sz w:val="20"/>
                  <w:lang w:val="en-IE"/>
                </w:rPr>
                <w:t>-</w:t>
              </w:r>
            </w:ins>
          </w:p>
        </w:tc>
      </w:tr>
    </w:tbl>
    <w:p w14:paraId="704FAC82" w14:textId="4A477BDA" w:rsidR="0082785D" w:rsidRPr="00E73B40" w:rsidRDefault="00F3280A" w:rsidP="00F3280A">
      <w:pPr>
        <w:pStyle w:val="Heading4"/>
        <w:rPr>
          <w:lang w:val="en-IE"/>
        </w:rPr>
      </w:pPr>
      <w:ins w:id="8422"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3" w:author="Author"/>
          <w:lang w:val="en-IE"/>
        </w:rPr>
      </w:pPr>
      <w:ins w:id="8424"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25" w:author="Author"/>
          <w:lang w:val="en-IE"/>
        </w:rPr>
      </w:pPr>
      <w:ins w:id="8426"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27" w:author="Author"/>
          <w:lang w:val="en-IE"/>
        </w:rPr>
      </w:pPr>
      <w:ins w:id="8428"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29" w:author="Author"/>
          <w:lang w:val="en-IE"/>
        </w:rPr>
      </w:pPr>
      <w:ins w:id="8430"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31" w:author="Author"/>
          <w:lang w:val="en-IE"/>
        </w:rPr>
      </w:pPr>
      <w:ins w:id="8432"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3" w:author="Author"/>
          <w:lang w:val="en-IE"/>
        </w:rPr>
      </w:pPr>
      <w:ins w:id="8434"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35" w:author="Author"/>
          <w:lang w:val="en-IE"/>
        </w:rPr>
      </w:pPr>
      <w:ins w:id="8436"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37" w:author="Author"/>
          <w:lang w:val="en-IE"/>
        </w:rPr>
      </w:pPr>
      <w:ins w:id="8438"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39" w:author="Author"/>
          <w:lang w:val="en-IE"/>
        </w:rPr>
      </w:pPr>
      <w:ins w:id="8440"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41"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41"/>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2" w:name="_Toc471232972"/>
      <w:r w:rsidRPr="00E73B40">
        <w:rPr>
          <w:lang w:val="en-IE"/>
        </w:rPr>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2"/>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3" w:author="Author"/>
          <w:lang w:val="en-IE"/>
        </w:rPr>
      </w:pPr>
      <w:del w:id="8444"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45" w:author="Author"/>
          <w:lang w:val="en-IE"/>
        </w:rPr>
      </w:pPr>
      <w:del w:id="8446"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47" w:author="Author"/>
          <w:lang w:val="en-IE"/>
        </w:rPr>
      </w:pPr>
      <w:del w:id="8448" w:author="Author">
        <w:r w:rsidRPr="00E73B40" w:rsidDel="00A5282B">
          <w:rPr>
            <w:lang w:val="en-IE"/>
          </w:rPr>
          <w:delText>Select products step</w:delText>
        </w:r>
      </w:del>
    </w:p>
    <w:p w14:paraId="64CAEA03" w14:textId="3090DB34" w:rsidR="003E33DD" w:rsidRPr="00E73B40" w:rsidDel="00A5282B" w:rsidRDefault="001D68ED" w:rsidP="003E33DD">
      <w:pPr>
        <w:rPr>
          <w:del w:id="8449" w:author="Author"/>
          <w:lang w:val="en-IE"/>
        </w:rPr>
      </w:pPr>
      <w:del w:id="8450"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51" w:author="Author"/>
          <w:lang w:val="en-IE"/>
        </w:rPr>
      </w:pPr>
    </w:p>
    <w:p w14:paraId="1B6D744D" w14:textId="750C9396" w:rsidR="00036FCF" w:rsidRPr="00E73B40" w:rsidRDefault="00036FCF" w:rsidP="00036FCF">
      <w:pPr>
        <w:pStyle w:val="Heading3"/>
        <w:rPr>
          <w:lang w:val="en-IE"/>
        </w:rPr>
      </w:pPr>
      <w:bookmarkStart w:id="8452"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2"/>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3"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3"/>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54" w:author="Author"/>
          <w:lang w:val="en-IE"/>
        </w:rPr>
      </w:pPr>
      <w:del w:id="8455"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56" w:author="Author"/>
          <w:lang w:val="en-IE"/>
        </w:rPr>
      </w:pPr>
      <w:del w:id="8457"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58" w:author="Author"/>
          <w:lang w:val="en-IE"/>
        </w:rPr>
      </w:pPr>
      <w:del w:id="8459" w:author="Author">
        <w:r w:rsidRPr="00E73B40" w:rsidDel="00391301">
          <w:rPr>
            <w:lang w:val="en-IE"/>
          </w:rPr>
          <w:delText>Select products step</w:delText>
        </w:r>
      </w:del>
    </w:p>
    <w:p w14:paraId="3FF72F9C" w14:textId="756CF37E" w:rsidR="00351FF1" w:rsidRPr="00E73B40" w:rsidDel="00391301" w:rsidRDefault="00E15A51">
      <w:pPr>
        <w:rPr>
          <w:del w:id="8460" w:author="Author"/>
          <w:lang w:val="en-IE"/>
        </w:rPr>
      </w:pPr>
      <w:del w:id="8461"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2" w:author="Author"/>
          <w:lang w:val="en-IE"/>
        </w:rPr>
      </w:pPr>
    </w:p>
    <w:p w14:paraId="039A74E5" w14:textId="5AC9F9B0" w:rsidR="00B51B43" w:rsidRPr="00E73B40" w:rsidRDefault="00B51B43" w:rsidP="00B51B43">
      <w:pPr>
        <w:pStyle w:val="Heading3"/>
        <w:rPr>
          <w:lang w:val="en-IE"/>
        </w:rPr>
      </w:pPr>
      <w:bookmarkStart w:id="8463" w:name="_Toc471232975"/>
      <w:r w:rsidRPr="00E73B40">
        <w:rPr>
          <w:lang w:val="en-IE"/>
        </w:rPr>
        <w:t>BS #</w:t>
      </w:r>
      <w:r w:rsidR="00391301">
        <w:rPr>
          <w:lang w:val="en-IE"/>
        </w:rPr>
        <w:t>7</w:t>
      </w:r>
      <w:r w:rsidRPr="00E73B40">
        <w:rPr>
          <w:lang w:val="en-IE"/>
        </w:rPr>
        <w:t>: Subscribe a Retention or Upgrade campaign</w:t>
      </w:r>
      <w:bookmarkEnd w:id="8463"/>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64" w:author="Author"/>
          <w:lang w:val="en-IE"/>
        </w:rPr>
      </w:pPr>
    </w:p>
    <w:p w14:paraId="6A61B62D" w14:textId="77777777" w:rsidR="00C55CFF" w:rsidRPr="00E73B40" w:rsidRDefault="00C55CFF" w:rsidP="00C55CFF">
      <w:pPr>
        <w:pStyle w:val="Heading3"/>
        <w:rPr>
          <w:ins w:id="8465" w:author="Author"/>
          <w:lang w:val="en-IE"/>
        </w:rPr>
      </w:pPr>
      <w:bookmarkStart w:id="8466" w:name="_Toc442702597"/>
      <w:bookmarkStart w:id="8467" w:name="_Toc471232976"/>
      <w:ins w:id="8468" w:author="Author">
        <w:r w:rsidRPr="00E73B40">
          <w:rPr>
            <w:lang w:val="en-IE"/>
          </w:rPr>
          <w:t>FEAT #1: Save process</w:t>
        </w:r>
        <w:bookmarkEnd w:id="8466"/>
        <w:bookmarkEnd w:id="8467"/>
      </w:ins>
    </w:p>
    <w:p w14:paraId="4196CBC4" w14:textId="77777777" w:rsidR="00C55CFF" w:rsidRPr="00E73B40" w:rsidRDefault="00C55CFF" w:rsidP="00C55CFF">
      <w:pPr>
        <w:tabs>
          <w:tab w:val="clear" w:pos="567"/>
        </w:tabs>
        <w:spacing w:before="0" w:after="0"/>
        <w:rPr>
          <w:ins w:id="8469" w:author="Author"/>
          <w:lang w:val="en-IE"/>
        </w:rPr>
      </w:pPr>
    </w:p>
    <w:p w14:paraId="5113FBDD" w14:textId="77777777" w:rsidR="00C55CFF" w:rsidRPr="00E73B40" w:rsidRDefault="00C55CFF" w:rsidP="00C55CFF">
      <w:pPr>
        <w:tabs>
          <w:tab w:val="clear" w:pos="567"/>
        </w:tabs>
        <w:spacing w:before="0" w:after="0"/>
        <w:rPr>
          <w:ins w:id="8470" w:author="Author"/>
          <w:lang w:val="en-IE"/>
        </w:rPr>
      </w:pPr>
      <w:ins w:id="8471" w:author="Author">
        <w:r w:rsidRPr="00E73B40">
          <w:rPr>
            <w:lang w:val="en-IE"/>
          </w:rPr>
          <w:t>Refer to the previous business scenarios for screen specifications.</w:t>
        </w:r>
      </w:ins>
    </w:p>
    <w:p w14:paraId="06B22913" w14:textId="77777777" w:rsidR="00C55CFF" w:rsidRPr="00E73B40" w:rsidRDefault="00C55CFF" w:rsidP="00C55CFF">
      <w:pPr>
        <w:rPr>
          <w:ins w:id="8472" w:author="Author"/>
          <w:lang w:val="en-IE"/>
        </w:rPr>
      </w:pPr>
    </w:p>
    <w:p w14:paraId="7BDE84EE" w14:textId="31825935" w:rsidR="00C55CFF" w:rsidRPr="00E73B40" w:rsidRDefault="00C55CFF" w:rsidP="00C55CFF">
      <w:pPr>
        <w:pStyle w:val="Heading3"/>
        <w:rPr>
          <w:ins w:id="8473" w:author="Author"/>
          <w:lang w:val="en-IE"/>
        </w:rPr>
      </w:pPr>
      <w:bookmarkStart w:id="8474" w:name="_Toc471232977"/>
      <w:ins w:id="8475" w:author="Author">
        <w:r w:rsidRPr="00E73B40">
          <w:rPr>
            <w:lang w:val="en-IE"/>
          </w:rPr>
          <w:t>FEAT #2: Recover process</w:t>
        </w:r>
        <w:bookmarkEnd w:id="8474"/>
      </w:ins>
    </w:p>
    <w:p w14:paraId="229EA628" w14:textId="77777777" w:rsidR="00C55CFF" w:rsidRPr="00E73B40" w:rsidRDefault="00C55CFF" w:rsidP="00C55CFF">
      <w:pPr>
        <w:tabs>
          <w:tab w:val="clear" w:pos="567"/>
        </w:tabs>
        <w:spacing w:before="0" w:after="0"/>
        <w:rPr>
          <w:ins w:id="8476" w:author="Author"/>
          <w:lang w:val="en-IE"/>
        </w:rPr>
      </w:pPr>
    </w:p>
    <w:p w14:paraId="3B592493" w14:textId="77777777" w:rsidR="00C55CFF" w:rsidRPr="00E73B40" w:rsidRDefault="00C55CFF" w:rsidP="00C55CFF">
      <w:pPr>
        <w:tabs>
          <w:tab w:val="clear" w:pos="567"/>
        </w:tabs>
        <w:spacing w:before="0" w:after="0"/>
        <w:rPr>
          <w:ins w:id="8477" w:author="Author"/>
          <w:lang w:val="en-IE"/>
        </w:rPr>
      </w:pPr>
      <w:ins w:id="8478"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79" w:author="Author"/>
          <w:lang w:val="en-IE"/>
        </w:rPr>
      </w:pPr>
    </w:p>
    <w:p w14:paraId="656EE316" w14:textId="77777777" w:rsidR="00C55CFF" w:rsidRPr="00E73B40" w:rsidRDefault="00C55CFF" w:rsidP="00C55CFF">
      <w:pPr>
        <w:tabs>
          <w:tab w:val="clear" w:pos="567"/>
        </w:tabs>
        <w:spacing w:before="0" w:after="0"/>
        <w:jc w:val="left"/>
        <w:rPr>
          <w:ins w:id="8480"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81" w:name="_Toc471232978"/>
      <w:r w:rsidRPr="00E73B40">
        <w:rPr>
          <w:lang w:val="en-IE"/>
        </w:rPr>
        <w:t>Integration</w:t>
      </w:r>
      <w:r w:rsidR="003A3ED7" w:rsidRPr="00E73B40">
        <w:rPr>
          <w:lang w:val="en-IE"/>
        </w:rPr>
        <w:t xml:space="preserve"> Specification</w:t>
      </w:r>
      <w:bookmarkEnd w:id="8481"/>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2" w:author="Author"/>
          <w:lang w:val="en-IE"/>
        </w:rPr>
      </w:pPr>
      <w:bookmarkStart w:id="8483" w:name="_Toc471232979"/>
      <w:ins w:id="8484" w:author="Author">
        <w:r w:rsidRPr="00E73B40">
          <w:rPr>
            <w:lang w:val="en-IE"/>
          </w:rPr>
          <w:t>BS #1: Subscribe a mobile offer</w:t>
        </w:r>
        <w:bookmarkEnd w:id="8483"/>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85"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86" w:author="Author"/>
                <w:rFonts w:cs="Arial"/>
                <w:color w:val="FFFFFF"/>
                <w:lang w:val="en-IE"/>
              </w:rPr>
            </w:pPr>
            <w:ins w:id="8487"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8" w:author="Author"/>
                <w:rFonts w:cs="Arial"/>
                <w:color w:val="FFFFFF"/>
                <w:lang w:val="en-IE"/>
              </w:rPr>
            </w:pPr>
            <w:ins w:id="8489"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0" w:author="Author"/>
                <w:rFonts w:cs="Arial"/>
                <w:color w:val="FFFFFF"/>
                <w:lang w:val="en-IE"/>
              </w:rPr>
            </w:pPr>
            <w:ins w:id="8491"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2" w:author="Author"/>
                <w:rFonts w:cs="Arial"/>
                <w:color w:val="FFFFFF"/>
                <w:lang w:val="en-IE"/>
              </w:rPr>
            </w:pPr>
            <w:ins w:id="8493"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4" w:author="Author"/>
                <w:rFonts w:cs="Arial"/>
                <w:color w:val="FFFFFF"/>
                <w:lang w:val="en-IE"/>
              </w:rPr>
            </w:pPr>
            <w:ins w:id="8495"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6" w:author="Author"/>
                <w:rFonts w:cs="Arial"/>
                <w:color w:val="FFFFFF"/>
                <w:lang w:val="en-IE"/>
              </w:rPr>
            </w:pPr>
            <w:ins w:id="8497"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8" w:author="Author"/>
                <w:rFonts w:cs="Arial"/>
                <w:color w:val="FFFFFF"/>
                <w:lang w:val="en-IE"/>
              </w:rPr>
            </w:pPr>
            <w:ins w:id="8499" w:author="Author">
              <w:r w:rsidRPr="00E73B40">
                <w:rPr>
                  <w:rFonts w:cs="Arial"/>
                  <w:color w:val="FFFFFF"/>
                  <w:lang w:val="en-IE"/>
                </w:rPr>
                <w:t>Depends On</w:t>
              </w:r>
            </w:ins>
          </w:p>
        </w:tc>
      </w:tr>
      <w:tr w:rsidR="004C2E43" w:rsidRPr="00E73B40" w14:paraId="2560CE76" w14:textId="77777777" w:rsidTr="004C2E43">
        <w:trPr>
          <w:ins w:id="8500"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501" w:author="Author"/>
                <w:b w:val="0"/>
                <w:sz w:val="20"/>
                <w:lang w:val="en-IE"/>
              </w:rPr>
            </w:pPr>
            <w:ins w:id="8502"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3" w:author="Author"/>
                <w:rFonts w:cs="Arial"/>
                <w:sz w:val="20"/>
                <w:lang w:val="en-IE"/>
              </w:rPr>
            </w:pPr>
            <w:ins w:id="8504"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5" w:author="Author"/>
                <w:rFonts w:cs="Arial"/>
                <w:sz w:val="20"/>
                <w:lang w:val="en-IE"/>
              </w:rPr>
            </w:pPr>
            <w:ins w:id="8506"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7" w:author="Author"/>
                <w:rFonts w:cs="Arial"/>
                <w:sz w:val="20"/>
                <w:lang w:val="en-IE"/>
              </w:rPr>
            </w:pPr>
            <w:ins w:id="8508"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9" w:author="Author"/>
                <w:rFonts w:cs="Arial"/>
                <w:sz w:val="20"/>
                <w:lang w:val="en-IE"/>
              </w:rPr>
            </w:pPr>
            <w:ins w:id="8510"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1" w:author="Author"/>
                <w:rFonts w:cs="Arial"/>
                <w:sz w:val="20"/>
                <w:lang w:val="en-IE"/>
              </w:rPr>
            </w:pPr>
            <w:ins w:id="8512" w:author="Author">
              <w:r>
                <w:rPr>
                  <w:rFonts w:cs="Arial"/>
                  <w:sz w:val="20"/>
                  <w:lang w:val="en-IE"/>
                </w:rPr>
                <w:t>-</w:t>
              </w:r>
            </w:ins>
          </w:p>
        </w:tc>
      </w:tr>
      <w:tr w:rsidR="003F5EB5" w:rsidRPr="00E73B40" w14:paraId="5B2EECA6" w14:textId="77777777" w:rsidTr="004C2E43">
        <w:trPr>
          <w:ins w:id="8513"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14" w:author="Author"/>
                <w:b w:val="0"/>
                <w:sz w:val="20"/>
                <w:lang w:val="en-IE"/>
              </w:rPr>
            </w:pPr>
            <w:ins w:id="8515"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6" w:author="Author"/>
                <w:rFonts w:cs="Arial"/>
                <w:sz w:val="20"/>
                <w:lang w:val="en-IE"/>
              </w:rPr>
            </w:pPr>
            <w:ins w:id="8517"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8" w:author="Author"/>
                <w:rFonts w:cs="Arial"/>
                <w:sz w:val="20"/>
                <w:lang w:val="en-IE"/>
              </w:rPr>
            </w:pPr>
            <w:ins w:id="8519"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0" w:author="Author"/>
                <w:rFonts w:cs="Arial"/>
                <w:sz w:val="20"/>
                <w:lang w:val="en-IE"/>
              </w:rPr>
            </w:pPr>
            <w:ins w:id="8521"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2" w:author="Author"/>
                <w:rFonts w:cs="Arial"/>
                <w:sz w:val="20"/>
                <w:lang w:val="en-IE"/>
              </w:rPr>
            </w:pPr>
            <w:ins w:id="8523"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4" w:author="Author"/>
                <w:rFonts w:cs="Arial"/>
                <w:sz w:val="20"/>
                <w:lang w:val="en-IE"/>
              </w:rPr>
            </w:pPr>
            <w:ins w:id="8525" w:author="Author">
              <w:r w:rsidRPr="00E73B40">
                <w:rPr>
                  <w:rFonts w:cs="Arial"/>
                  <w:sz w:val="20"/>
                  <w:lang w:val="en-IE"/>
                </w:rPr>
                <w:t>-</w:t>
              </w:r>
            </w:ins>
          </w:p>
        </w:tc>
      </w:tr>
      <w:tr w:rsidR="003F5EB5" w:rsidRPr="00E73B40" w14:paraId="1978EC33" w14:textId="77777777" w:rsidTr="004C2E43">
        <w:trPr>
          <w:ins w:id="8526"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27" w:author="Author"/>
                <w:b w:val="0"/>
                <w:sz w:val="20"/>
                <w:lang w:val="en-IE"/>
              </w:rPr>
            </w:pPr>
            <w:ins w:id="8528"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9" w:author="Author"/>
                <w:rFonts w:cs="Arial"/>
                <w:sz w:val="20"/>
                <w:lang w:val="en-IE"/>
              </w:rPr>
            </w:pPr>
            <w:ins w:id="8530"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1" w:author="Author"/>
                <w:rFonts w:cs="Arial"/>
                <w:sz w:val="20"/>
                <w:lang w:val="en-IE"/>
              </w:rPr>
            </w:pPr>
            <w:ins w:id="8532"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3" w:author="Author"/>
                <w:rFonts w:cs="Arial"/>
                <w:sz w:val="20"/>
                <w:lang w:val="en-IE"/>
              </w:rPr>
            </w:pPr>
            <w:ins w:id="8534"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5" w:author="Author"/>
                <w:rFonts w:cs="Arial"/>
                <w:sz w:val="20"/>
                <w:lang w:val="en-IE"/>
              </w:rPr>
            </w:pPr>
            <w:ins w:id="8536"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7" w:author="Author"/>
                <w:rFonts w:cs="Arial"/>
                <w:sz w:val="20"/>
                <w:lang w:val="en-IE"/>
              </w:rPr>
            </w:pPr>
            <w:ins w:id="8538" w:author="Author">
              <w:r>
                <w:rPr>
                  <w:rFonts w:cs="Arial"/>
                  <w:sz w:val="20"/>
                  <w:lang w:val="en-IE"/>
                </w:rPr>
                <w:t>-</w:t>
              </w:r>
            </w:ins>
          </w:p>
        </w:tc>
      </w:tr>
      <w:tr w:rsidR="003F5EB5" w:rsidRPr="00E73B40" w14:paraId="34D260C0" w14:textId="77777777" w:rsidTr="004C2E43">
        <w:trPr>
          <w:ins w:id="8539"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40" w:author="Author"/>
                <w:b w:val="0"/>
                <w:sz w:val="20"/>
                <w:lang w:val="en-IE"/>
              </w:rPr>
            </w:pPr>
            <w:ins w:id="8541"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2" w:author="Author"/>
                <w:rFonts w:cs="Arial"/>
                <w:sz w:val="20"/>
                <w:lang w:val="en-IE"/>
              </w:rPr>
            </w:pPr>
            <w:ins w:id="8543"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4" w:author="Author"/>
                <w:rFonts w:cs="Arial"/>
                <w:sz w:val="20"/>
                <w:lang w:val="en-IE"/>
              </w:rPr>
            </w:pPr>
            <w:ins w:id="8545"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6" w:author="Author"/>
                <w:rFonts w:cs="Arial"/>
                <w:sz w:val="20"/>
                <w:lang w:val="en-IE"/>
              </w:rPr>
            </w:pPr>
            <w:ins w:id="8547"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8" w:author="Author"/>
                <w:rFonts w:cs="Arial"/>
                <w:sz w:val="20"/>
                <w:lang w:val="en-IE"/>
              </w:rPr>
            </w:pPr>
            <w:ins w:id="8549"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0" w:author="Author"/>
                <w:rFonts w:cs="Arial"/>
                <w:sz w:val="20"/>
                <w:lang w:val="en-IE"/>
              </w:rPr>
            </w:pPr>
            <w:ins w:id="8551" w:author="Author">
              <w:r w:rsidRPr="00E73B40">
                <w:rPr>
                  <w:rFonts w:cs="Arial"/>
                  <w:sz w:val="20"/>
                  <w:lang w:val="en-IE"/>
                </w:rPr>
                <w:t>-</w:t>
              </w:r>
            </w:ins>
          </w:p>
        </w:tc>
      </w:tr>
      <w:tr w:rsidR="003F5EB5" w:rsidRPr="00E73B40" w14:paraId="6911E8EC" w14:textId="77777777" w:rsidTr="004C2E43">
        <w:trPr>
          <w:ins w:id="8552"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3" w:author="Author"/>
                <w:b w:val="0"/>
                <w:sz w:val="20"/>
                <w:lang w:val="en-IE"/>
              </w:rPr>
            </w:pPr>
            <w:ins w:id="8554"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55" w:author="Author"/>
                <w:b w:val="0"/>
                <w:sz w:val="20"/>
                <w:lang w:val="en-IE"/>
              </w:rPr>
            </w:pPr>
            <w:ins w:id="8556"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7" w:author="Author"/>
                <w:rFonts w:cs="Arial"/>
                <w:sz w:val="20"/>
                <w:lang w:val="en-IE"/>
              </w:rPr>
            </w:pPr>
            <w:ins w:id="8558"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9" w:author="Author"/>
                <w:rFonts w:cs="Arial"/>
                <w:sz w:val="20"/>
                <w:lang w:val="en-IE"/>
              </w:rPr>
            </w:pPr>
            <w:ins w:id="8560"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1" w:author="Author"/>
                <w:rFonts w:cs="Arial"/>
                <w:sz w:val="20"/>
                <w:lang w:val="en-IE"/>
              </w:rPr>
            </w:pPr>
            <w:ins w:id="8562"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3" w:author="Author"/>
                <w:rFonts w:cs="Arial"/>
                <w:sz w:val="20"/>
                <w:lang w:val="en-IE"/>
              </w:rPr>
            </w:pPr>
            <w:ins w:id="8564"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5" w:author="Author"/>
                <w:rFonts w:cs="Arial"/>
                <w:sz w:val="20"/>
                <w:lang w:val="en-IE"/>
              </w:rPr>
            </w:pPr>
            <w:ins w:id="8566" w:author="Author">
              <w:r w:rsidRPr="00E73B40">
                <w:rPr>
                  <w:rFonts w:cs="Arial"/>
                  <w:sz w:val="20"/>
                  <w:lang w:val="en-IE"/>
                </w:rPr>
                <w:t>-</w:t>
              </w:r>
            </w:ins>
          </w:p>
        </w:tc>
      </w:tr>
      <w:tr w:rsidR="003F5EB5" w:rsidRPr="00E73B40" w14:paraId="112BB767" w14:textId="77777777" w:rsidTr="004C2E43">
        <w:trPr>
          <w:ins w:id="8567"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68" w:author="Author"/>
                <w:b w:val="0"/>
                <w:sz w:val="20"/>
                <w:lang w:val="en-IE"/>
              </w:rPr>
            </w:pPr>
            <w:ins w:id="8569"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70" w:author="Author"/>
                <w:b w:val="0"/>
                <w:sz w:val="20"/>
                <w:lang w:val="en-IE"/>
              </w:rPr>
            </w:pPr>
            <w:ins w:id="8571"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2" w:author="Author"/>
                <w:b w:val="0"/>
                <w:sz w:val="20"/>
                <w:lang w:val="en-IE"/>
              </w:rPr>
            </w:pPr>
            <w:ins w:id="8573"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4" w:author="Author"/>
                <w:rFonts w:cs="Arial"/>
                <w:sz w:val="20"/>
                <w:lang w:val="en-IE"/>
              </w:rPr>
            </w:pPr>
            <w:ins w:id="8575"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6" w:author="Author"/>
                <w:rFonts w:cs="Arial"/>
                <w:sz w:val="20"/>
                <w:lang w:val="en-IE"/>
              </w:rPr>
            </w:pPr>
            <w:ins w:id="8577"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8" w:author="Author"/>
                <w:rFonts w:cs="Arial"/>
                <w:sz w:val="20"/>
                <w:lang w:val="en-IE"/>
              </w:rPr>
            </w:pPr>
            <w:ins w:id="8579"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0" w:author="Author"/>
                <w:rFonts w:cs="Arial"/>
                <w:sz w:val="20"/>
                <w:lang w:val="en-IE"/>
              </w:rPr>
            </w:pPr>
            <w:ins w:id="8581"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2" w:author="Author"/>
                <w:rFonts w:cs="Arial"/>
                <w:sz w:val="20"/>
                <w:lang w:val="en-IE"/>
              </w:rPr>
            </w:pPr>
            <w:ins w:id="8583" w:author="Author">
              <w:r w:rsidRPr="00E73B40">
                <w:rPr>
                  <w:rFonts w:cs="Arial"/>
                  <w:sz w:val="20"/>
                  <w:lang w:val="en-IE"/>
                </w:rPr>
                <w:t>-</w:t>
              </w:r>
            </w:ins>
          </w:p>
        </w:tc>
      </w:tr>
      <w:tr w:rsidR="003F5EB5" w:rsidRPr="00E73B40" w14:paraId="6CBC6524" w14:textId="77777777" w:rsidTr="004C2E43">
        <w:trPr>
          <w:ins w:id="8584"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85" w:author="Author"/>
                <w:b w:val="0"/>
                <w:sz w:val="20"/>
                <w:lang w:val="en-IE"/>
              </w:rPr>
            </w:pPr>
            <w:ins w:id="8586"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7" w:author="Author"/>
                <w:rFonts w:cs="Arial"/>
                <w:sz w:val="20"/>
                <w:lang w:val="en-IE"/>
              </w:rPr>
            </w:pPr>
            <w:ins w:id="8588"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9" w:author="Author"/>
                <w:rFonts w:cs="Arial"/>
                <w:sz w:val="20"/>
                <w:lang w:val="en-IE"/>
              </w:rPr>
            </w:pPr>
            <w:ins w:id="8590"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1" w:author="Author"/>
                <w:rFonts w:cs="Arial"/>
                <w:sz w:val="20"/>
                <w:lang w:val="en-IE"/>
              </w:rPr>
            </w:pPr>
            <w:ins w:id="8592"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3" w:author="Author"/>
                <w:rFonts w:cs="Arial"/>
                <w:sz w:val="20"/>
                <w:lang w:val="en-IE"/>
              </w:rPr>
            </w:pPr>
            <w:ins w:id="8594"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5" w:author="Author"/>
                <w:rFonts w:cs="Arial"/>
                <w:sz w:val="20"/>
                <w:lang w:val="en-IE"/>
              </w:rPr>
            </w:pPr>
            <w:ins w:id="8596" w:author="Author">
              <w:r>
                <w:rPr>
                  <w:rFonts w:cs="Arial"/>
                  <w:sz w:val="20"/>
                  <w:lang w:val="en-IE"/>
                </w:rPr>
                <w:t>-</w:t>
              </w:r>
            </w:ins>
          </w:p>
        </w:tc>
      </w:tr>
      <w:tr w:rsidR="003F5EB5" w:rsidRPr="00E73B40" w:rsidDel="003A4B53" w14:paraId="5D39C238" w14:textId="36EC4A15" w:rsidTr="004C2E43">
        <w:trPr>
          <w:ins w:id="8597" w:author="Author"/>
          <w:del w:id="8598"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599" w:author="Author"/>
                <w:del w:id="8600" w:author="Author"/>
                <w:b w:val="0"/>
                <w:sz w:val="20"/>
                <w:lang w:val="en-IE"/>
              </w:rPr>
            </w:pPr>
            <w:ins w:id="8601" w:author="Author">
              <w:del w:id="8602"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3" w:author="Author"/>
                <w:del w:id="8604" w:author="Author"/>
                <w:rFonts w:cs="Arial"/>
                <w:sz w:val="20"/>
                <w:lang w:val="en-IE"/>
              </w:rPr>
            </w:pPr>
            <w:ins w:id="8605" w:author="Author">
              <w:del w:id="8606"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7" w:author="Author"/>
                <w:del w:id="8608" w:author="Author"/>
                <w:rFonts w:cs="Arial"/>
                <w:sz w:val="20"/>
                <w:lang w:val="en-IE"/>
              </w:rPr>
            </w:pPr>
            <w:ins w:id="8609" w:author="Author">
              <w:del w:id="8610"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1" w:author="Author"/>
                <w:del w:id="8612" w:author="Author"/>
                <w:rFonts w:cs="Arial"/>
                <w:sz w:val="20"/>
                <w:lang w:val="en-IE"/>
              </w:rPr>
            </w:pPr>
            <w:ins w:id="8613" w:author="Author">
              <w:del w:id="8614"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5" w:author="Author"/>
                <w:del w:id="8616" w:author="Author"/>
                <w:rFonts w:cs="Arial"/>
                <w:sz w:val="20"/>
                <w:lang w:val="en-IE"/>
              </w:rPr>
            </w:pPr>
            <w:ins w:id="8617" w:author="Author">
              <w:del w:id="8618"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9" w:author="Author"/>
                <w:del w:id="8620" w:author="Author"/>
                <w:rFonts w:cs="Arial"/>
                <w:sz w:val="20"/>
                <w:lang w:val="en-IE"/>
              </w:rPr>
            </w:pPr>
            <w:ins w:id="8621" w:author="Author">
              <w:del w:id="8622" w:author="Author">
                <w:r w:rsidRPr="00E73B40" w:rsidDel="003A4B53">
                  <w:rPr>
                    <w:rFonts w:cs="Arial"/>
                    <w:sz w:val="20"/>
                    <w:lang w:val="en-IE"/>
                  </w:rPr>
                  <w:delText>-</w:delText>
                </w:r>
              </w:del>
            </w:ins>
          </w:p>
        </w:tc>
      </w:tr>
      <w:tr w:rsidR="003F5EB5" w:rsidRPr="00E73B40" w14:paraId="6A4AED78" w14:textId="77777777" w:rsidTr="004C2E43">
        <w:trPr>
          <w:ins w:id="8623"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24" w:author="Author"/>
                <w:b w:val="0"/>
                <w:sz w:val="20"/>
                <w:lang w:val="en-IE"/>
              </w:rPr>
            </w:pPr>
            <w:ins w:id="8625"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6" w:author="Author"/>
                <w:rFonts w:cs="Arial"/>
                <w:sz w:val="20"/>
                <w:lang w:val="en-IE"/>
              </w:rPr>
            </w:pPr>
            <w:ins w:id="8627"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8" w:author="Author"/>
                <w:rFonts w:cs="Arial"/>
                <w:sz w:val="20"/>
                <w:lang w:val="en-IE"/>
              </w:rPr>
            </w:pPr>
            <w:ins w:id="8629"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0" w:author="Author"/>
                <w:rFonts w:cs="Arial"/>
                <w:sz w:val="20"/>
                <w:lang w:val="en-IE"/>
              </w:rPr>
            </w:pPr>
            <w:ins w:id="8631"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2" w:author="Author"/>
                <w:rFonts w:cs="Arial"/>
                <w:sz w:val="20"/>
                <w:lang w:val="en-IE"/>
              </w:rPr>
            </w:pPr>
            <w:ins w:id="8633"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4" w:author="Author"/>
                <w:rFonts w:cs="Arial"/>
                <w:sz w:val="20"/>
                <w:lang w:val="en-IE"/>
              </w:rPr>
            </w:pPr>
            <w:ins w:id="8635" w:author="Author">
              <w:r w:rsidRPr="00E73B40">
                <w:rPr>
                  <w:rFonts w:cs="Arial"/>
                  <w:sz w:val="20"/>
                  <w:lang w:val="en-IE"/>
                </w:rPr>
                <w:t>-</w:t>
              </w:r>
            </w:ins>
          </w:p>
        </w:tc>
      </w:tr>
      <w:tr w:rsidR="003F5EB5" w:rsidRPr="00E73B40" w14:paraId="766F0620" w14:textId="77777777" w:rsidTr="004C2E43">
        <w:trPr>
          <w:ins w:id="8636"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37" w:author="Author"/>
                <w:b w:val="0"/>
                <w:sz w:val="20"/>
                <w:lang w:val="en-IE"/>
              </w:rPr>
            </w:pPr>
            <w:ins w:id="8638"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39" w:author="Author"/>
                <w:b w:val="0"/>
                <w:sz w:val="20"/>
                <w:lang w:val="en-IE"/>
              </w:rPr>
            </w:pPr>
            <w:ins w:id="8640"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1" w:author="Author"/>
                <w:rFonts w:cs="Arial"/>
                <w:sz w:val="20"/>
                <w:lang w:val="en-IE"/>
              </w:rPr>
            </w:pPr>
            <w:ins w:id="8642"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3" w:author="Author"/>
                <w:rFonts w:cs="Arial"/>
                <w:sz w:val="20"/>
                <w:lang w:val="en-IE"/>
              </w:rPr>
            </w:pPr>
            <w:ins w:id="8644"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5" w:author="Author"/>
                <w:rFonts w:cs="Arial"/>
                <w:sz w:val="20"/>
                <w:lang w:val="en-IE"/>
              </w:rPr>
            </w:pPr>
            <w:ins w:id="8646"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7" w:author="Author"/>
                <w:rFonts w:cs="Arial"/>
                <w:sz w:val="20"/>
                <w:lang w:val="en-IE"/>
              </w:rPr>
            </w:pPr>
            <w:ins w:id="8648"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9" w:author="Author"/>
                <w:rFonts w:cs="Arial"/>
                <w:sz w:val="20"/>
                <w:lang w:val="en-IE"/>
              </w:rPr>
            </w:pPr>
            <w:ins w:id="8650" w:author="Author">
              <w:r w:rsidRPr="00E73B40">
                <w:rPr>
                  <w:rFonts w:cs="Arial"/>
                  <w:sz w:val="20"/>
                  <w:lang w:val="en-IE"/>
                </w:rPr>
                <w:t>-</w:t>
              </w:r>
            </w:ins>
          </w:p>
        </w:tc>
      </w:tr>
      <w:tr w:rsidR="003F5EB5" w:rsidRPr="00E73B40" w14:paraId="451C2208" w14:textId="77777777" w:rsidTr="004C2E43">
        <w:trPr>
          <w:ins w:id="8651"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2" w:author="Author"/>
                <w:b w:val="0"/>
                <w:sz w:val="20"/>
                <w:lang w:val="en-IE"/>
              </w:rPr>
            </w:pPr>
            <w:ins w:id="8653" w:author="Author">
              <w:r>
                <w:rPr>
                  <w:b w:val="0"/>
                  <w:sz w:val="20"/>
                  <w:lang w:val="en-IE"/>
                </w:rPr>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4" w:author="Author"/>
                <w:rFonts w:cs="Arial"/>
                <w:sz w:val="20"/>
                <w:lang w:val="en-IE"/>
              </w:rPr>
            </w:pPr>
            <w:ins w:id="8655"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6" w:author="Author"/>
                <w:rFonts w:cs="Arial"/>
                <w:sz w:val="20"/>
                <w:lang w:val="en-IE"/>
              </w:rPr>
            </w:pPr>
            <w:ins w:id="8657"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8" w:author="Author"/>
                <w:rFonts w:cs="Arial"/>
                <w:sz w:val="20"/>
                <w:lang w:val="en-IE"/>
              </w:rPr>
            </w:pPr>
            <w:ins w:id="8659"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0" w:author="Author"/>
                <w:rFonts w:cs="Arial"/>
                <w:sz w:val="20"/>
                <w:lang w:val="en-IE"/>
              </w:rPr>
            </w:pPr>
            <w:ins w:id="8661"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2" w:author="Author"/>
                <w:rFonts w:cs="Arial"/>
                <w:sz w:val="20"/>
                <w:lang w:val="en-IE"/>
              </w:rPr>
            </w:pPr>
            <w:ins w:id="8663" w:author="Author">
              <w:r w:rsidRPr="00E73B40">
                <w:rPr>
                  <w:rFonts w:cs="Arial"/>
                  <w:sz w:val="20"/>
                  <w:lang w:val="en-IE"/>
                </w:rPr>
                <w:t>-</w:t>
              </w:r>
            </w:ins>
          </w:p>
        </w:tc>
      </w:tr>
      <w:tr w:rsidR="003F5EB5" w:rsidRPr="00E73B40" w14:paraId="58D3815C" w14:textId="77777777" w:rsidTr="004C2E43">
        <w:trPr>
          <w:ins w:id="8664"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65" w:author="Author"/>
                <w:b w:val="0"/>
                <w:sz w:val="20"/>
                <w:lang w:val="en-IE"/>
              </w:rPr>
            </w:pPr>
            <w:ins w:id="8666"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7" w:author="Author"/>
                <w:rFonts w:cs="Arial"/>
                <w:sz w:val="20"/>
                <w:lang w:val="en-IE"/>
              </w:rPr>
            </w:pPr>
            <w:ins w:id="8668" w:author="Author">
              <w:del w:id="8669"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0" w:author="Author"/>
                <w:rFonts w:cs="Arial"/>
                <w:sz w:val="20"/>
                <w:lang w:val="en-IE"/>
              </w:rPr>
            </w:pPr>
            <w:ins w:id="8671" w:author="Author">
              <w:del w:id="8672"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3" w:author="Author"/>
                <w:rFonts w:cs="Arial"/>
                <w:sz w:val="20"/>
                <w:lang w:val="en-IE"/>
              </w:rPr>
            </w:pPr>
            <w:ins w:id="8674" w:author="Author">
              <w:r>
                <w:rPr>
                  <w:rFonts w:cs="Arial"/>
                  <w:sz w:val="20"/>
                  <w:lang w:val="en-IE"/>
                </w:rPr>
                <w:t>Returns which operator  the number belongs</w:t>
              </w:r>
              <w:del w:id="8675"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6" w:author="Author"/>
                <w:rFonts w:cs="Arial"/>
                <w:sz w:val="20"/>
                <w:lang w:val="en-IE"/>
              </w:rPr>
            </w:pPr>
            <w:ins w:id="8677"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8" w:author="Author"/>
                <w:rFonts w:cs="Arial"/>
                <w:sz w:val="20"/>
                <w:lang w:val="en-IE"/>
              </w:rPr>
            </w:pPr>
            <w:ins w:id="8679" w:author="Author">
              <w:r w:rsidRPr="00E73B40">
                <w:rPr>
                  <w:rFonts w:cs="Arial"/>
                  <w:sz w:val="20"/>
                  <w:lang w:val="en-IE"/>
                </w:rPr>
                <w:t>-</w:t>
              </w:r>
            </w:ins>
          </w:p>
        </w:tc>
      </w:tr>
      <w:tr w:rsidR="003F5EB5" w:rsidRPr="00E73B40" w14:paraId="5851CFFA" w14:textId="77777777" w:rsidTr="004C2E43">
        <w:trPr>
          <w:ins w:id="8680"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81" w:author="Author"/>
                <w:b w:val="0"/>
                <w:sz w:val="20"/>
                <w:lang w:val="en-IE"/>
              </w:rPr>
            </w:pPr>
            <w:ins w:id="8682"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3" w:author="Author"/>
                <w:rFonts w:cs="Arial"/>
                <w:sz w:val="20"/>
                <w:lang w:val="en-IE"/>
              </w:rPr>
            </w:pPr>
            <w:ins w:id="8684"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5" w:author="Author"/>
                <w:rFonts w:cs="Arial"/>
                <w:sz w:val="20"/>
                <w:lang w:val="en-IE"/>
              </w:rPr>
            </w:pPr>
            <w:ins w:id="8686"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7" w:author="Author"/>
                <w:rFonts w:cs="Arial"/>
                <w:sz w:val="20"/>
                <w:lang w:val="en-IE"/>
              </w:rPr>
            </w:pPr>
            <w:ins w:id="8688"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9" w:author="Author"/>
                <w:rFonts w:cs="Arial"/>
                <w:sz w:val="20"/>
                <w:lang w:val="en-IE"/>
              </w:rPr>
            </w:pPr>
            <w:ins w:id="8690"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1" w:author="Author"/>
                <w:rFonts w:cs="Arial"/>
                <w:sz w:val="20"/>
                <w:lang w:val="en-IE"/>
              </w:rPr>
            </w:pPr>
            <w:ins w:id="8692" w:author="Author">
              <w:r>
                <w:rPr>
                  <w:rFonts w:cs="Arial"/>
                  <w:sz w:val="20"/>
                  <w:lang w:val="en-IE"/>
                </w:rPr>
                <w:t>-</w:t>
              </w:r>
            </w:ins>
          </w:p>
        </w:tc>
      </w:tr>
      <w:tr w:rsidR="003F5EB5" w:rsidRPr="00E73B40" w14:paraId="2F7FF3D1" w14:textId="77777777" w:rsidTr="004C2E43">
        <w:trPr>
          <w:ins w:id="8693"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94" w:author="Author"/>
                <w:b w:val="0"/>
                <w:sz w:val="20"/>
                <w:lang w:val="en-IE"/>
              </w:rPr>
            </w:pPr>
            <w:ins w:id="8695"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696" w:author="Author"/>
                <w:b w:val="0"/>
                <w:sz w:val="20"/>
                <w:lang w:val="en-IE"/>
              </w:rPr>
            </w:pPr>
            <w:ins w:id="8697"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8" w:author="Author"/>
                <w:rFonts w:cs="Arial"/>
                <w:sz w:val="20"/>
                <w:lang w:val="en-IE"/>
              </w:rPr>
            </w:pPr>
            <w:ins w:id="8699"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0" w:author="Author"/>
                <w:rFonts w:cs="Arial"/>
                <w:sz w:val="20"/>
                <w:lang w:val="en-IE"/>
              </w:rPr>
            </w:pPr>
            <w:ins w:id="8701"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2" w:author="Author"/>
                <w:rFonts w:cs="Arial"/>
                <w:sz w:val="20"/>
                <w:lang w:val="en-IE"/>
              </w:rPr>
            </w:pPr>
            <w:ins w:id="8703"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4" w:author="Author"/>
                <w:rFonts w:cs="Arial"/>
                <w:sz w:val="20"/>
                <w:lang w:val="en-IE"/>
              </w:rPr>
            </w:pPr>
            <w:ins w:id="8705"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6" w:author="Author"/>
                <w:rFonts w:cs="Arial"/>
                <w:sz w:val="20"/>
                <w:lang w:val="en-IE"/>
              </w:rPr>
            </w:pPr>
            <w:ins w:id="8707" w:author="Author">
              <w:r w:rsidRPr="00E73B40">
                <w:rPr>
                  <w:rFonts w:cs="Arial"/>
                  <w:sz w:val="20"/>
                  <w:lang w:val="en-IE"/>
                </w:rPr>
                <w:t>-</w:t>
              </w:r>
            </w:ins>
          </w:p>
        </w:tc>
      </w:tr>
      <w:tr w:rsidR="003F5EB5" w:rsidRPr="00E73B40" w:rsidDel="009E4DBA" w14:paraId="5637C00B" w14:textId="2C807EA0" w:rsidTr="004C2E43">
        <w:trPr>
          <w:ins w:id="8708" w:author="Author"/>
          <w:del w:id="8709"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10" w:author="Author"/>
                <w:del w:id="8711" w:author="Author"/>
                <w:b w:val="0"/>
                <w:sz w:val="20"/>
                <w:lang w:val="en-IE"/>
              </w:rPr>
            </w:pPr>
            <w:ins w:id="8712" w:author="Author">
              <w:del w:id="8713"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4" w:author="Author"/>
                <w:del w:id="8715" w:author="Author"/>
                <w:rFonts w:cs="Arial"/>
                <w:sz w:val="20"/>
                <w:lang w:val="en-IE"/>
              </w:rPr>
            </w:pPr>
            <w:ins w:id="8716" w:author="Author">
              <w:del w:id="8717"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8" w:author="Author"/>
                <w:del w:id="8719" w:author="Author"/>
                <w:rFonts w:cs="Arial"/>
                <w:sz w:val="20"/>
                <w:lang w:val="en-IE"/>
              </w:rPr>
            </w:pPr>
            <w:ins w:id="8720" w:author="Author">
              <w:del w:id="8721"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2" w:author="Author"/>
                <w:del w:id="8723" w:author="Author"/>
                <w:rFonts w:cs="Arial"/>
                <w:sz w:val="20"/>
                <w:lang w:val="en-IE"/>
              </w:rPr>
            </w:pPr>
            <w:ins w:id="8724" w:author="Author">
              <w:del w:id="8725"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6" w:author="Author"/>
                <w:del w:id="8727" w:author="Author"/>
                <w:rFonts w:cs="Arial"/>
                <w:sz w:val="20"/>
                <w:lang w:val="en-IE"/>
              </w:rPr>
            </w:pPr>
            <w:ins w:id="8728" w:author="Author">
              <w:del w:id="8729"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0" w:author="Author"/>
                <w:del w:id="8731" w:author="Author"/>
                <w:rFonts w:cs="Arial"/>
                <w:sz w:val="20"/>
                <w:lang w:val="en-IE"/>
              </w:rPr>
            </w:pPr>
            <w:ins w:id="8732" w:author="Author">
              <w:del w:id="8733" w:author="Author">
                <w:r w:rsidDel="009E4DBA">
                  <w:rPr>
                    <w:rFonts w:cs="Arial"/>
                    <w:sz w:val="20"/>
                    <w:lang w:val="en-IE"/>
                  </w:rPr>
                  <w:delText>-</w:delText>
                </w:r>
              </w:del>
            </w:ins>
          </w:p>
        </w:tc>
      </w:tr>
      <w:tr w:rsidR="007D15EE" w:rsidRPr="00E73B40" w14:paraId="5DB58006" w14:textId="77777777" w:rsidTr="004C2E43">
        <w:trPr>
          <w:ins w:id="8734"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35" w:author="Author"/>
                <w:b w:val="0"/>
                <w:sz w:val="20"/>
                <w:lang w:val="en-IE"/>
              </w:rPr>
            </w:pPr>
            <w:ins w:id="8736"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7" w:author="Author"/>
                <w:rFonts w:cs="Arial"/>
                <w:sz w:val="20"/>
                <w:lang w:val="en-IE"/>
              </w:rPr>
            </w:pPr>
            <w:ins w:id="8738"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9" w:author="Author"/>
                <w:rFonts w:cs="Arial"/>
                <w:sz w:val="20"/>
                <w:lang w:val="en-IE"/>
              </w:rPr>
            </w:pPr>
            <w:ins w:id="8740"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1" w:author="Author"/>
                <w:rFonts w:cs="Arial"/>
                <w:sz w:val="20"/>
                <w:lang w:val="en-IE"/>
              </w:rPr>
            </w:pPr>
            <w:ins w:id="8742"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3" w:author="Author"/>
                <w:rFonts w:cs="Arial"/>
                <w:sz w:val="20"/>
                <w:lang w:val="en-IE"/>
              </w:rPr>
            </w:pPr>
            <w:ins w:id="8744"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5" w:author="Author"/>
                <w:rFonts w:cs="Arial"/>
                <w:sz w:val="20"/>
                <w:lang w:val="en-IE"/>
              </w:rPr>
            </w:pPr>
            <w:ins w:id="8746" w:author="Author">
              <w:r w:rsidRPr="003F4BD5">
                <w:rPr>
                  <w:rFonts w:cs="Arial"/>
                  <w:sz w:val="20"/>
                  <w:lang w:val="en-IE"/>
                </w:rPr>
                <w:t>-</w:t>
              </w:r>
            </w:ins>
          </w:p>
        </w:tc>
      </w:tr>
      <w:tr w:rsidR="007D15EE" w:rsidRPr="00E73B40" w:rsidDel="00B62EBF" w14:paraId="0D88B32D" w14:textId="6D5F7CF1" w:rsidTr="004C2E43">
        <w:trPr>
          <w:ins w:id="8747" w:author="Author"/>
          <w:del w:id="8748"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49" w:author="Author"/>
                <w:del w:id="8750" w:author="Author"/>
                <w:b w:val="0"/>
                <w:sz w:val="20"/>
                <w:lang w:val="en-IE"/>
              </w:rPr>
            </w:pPr>
            <w:ins w:id="8751" w:author="Author">
              <w:del w:id="8752"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3" w:author="Author"/>
                <w:del w:id="8754" w:author="Author"/>
                <w:rFonts w:cs="Arial"/>
                <w:sz w:val="20"/>
                <w:lang w:val="en-IE"/>
              </w:rPr>
            </w:pPr>
            <w:ins w:id="8755" w:author="Author">
              <w:del w:id="8756"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7" w:author="Author"/>
                <w:del w:id="8758" w:author="Author"/>
                <w:rFonts w:cs="Arial"/>
                <w:sz w:val="20"/>
                <w:lang w:val="en-IE"/>
              </w:rPr>
            </w:pPr>
            <w:ins w:id="8759" w:author="Author">
              <w:del w:id="8760"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1" w:author="Author"/>
                <w:del w:id="8762" w:author="Author"/>
                <w:rFonts w:cs="Arial"/>
                <w:sz w:val="20"/>
                <w:lang w:val="en-IE"/>
              </w:rPr>
            </w:pPr>
            <w:ins w:id="8763" w:author="Author">
              <w:del w:id="8764"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5" w:author="Author"/>
                <w:del w:id="8766" w:author="Author"/>
                <w:rFonts w:cs="Arial"/>
                <w:sz w:val="20"/>
                <w:lang w:val="en-IE"/>
              </w:rPr>
            </w:pPr>
            <w:ins w:id="8767" w:author="Author">
              <w:del w:id="8768"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9" w:author="Author"/>
                <w:del w:id="8770" w:author="Author"/>
                <w:rFonts w:cs="Arial"/>
                <w:sz w:val="20"/>
                <w:lang w:val="en-IE"/>
              </w:rPr>
            </w:pPr>
            <w:ins w:id="8771" w:author="Author">
              <w:del w:id="8772" w:author="Author">
                <w:r w:rsidRPr="00702956" w:rsidDel="00B62EBF">
                  <w:rPr>
                    <w:rFonts w:cs="Arial"/>
                    <w:sz w:val="20"/>
                    <w:lang w:val="en-IE"/>
                  </w:rPr>
                  <w:delText>-</w:delText>
                </w:r>
              </w:del>
            </w:ins>
          </w:p>
        </w:tc>
      </w:tr>
      <w:tr w:rsidR="007D15EE" w:rsidRPr="00E73B40" w14:paraId="78339C1A" w14:textId="77777777" w:rsidTr="004C2E43">
        <w:trPr>
          <w:ins w:id="8773"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74" w:author="Author"/>
                <w:b w:val="0"/>
                <w:sz w:val="20"/>
                <w:lang w:val="en-IE"/>
              </w:rPr>
            </w:pPr>
            <w:ins w:id="8775"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6" w:author="Author"/>
                <w:rFonts w:cs="Arial"/>
                <w:sz w:val="20"/>
                <w:lang w:val="en-IE"/>
              </w:rPr>
            </w:pPr>
            <w:ins w:id="8777"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8" w:author="Author"/>
                <w:rFonts w:cs="Arial"/>
                <w:sz w:val="20"/>
                <w:lang w:val="en-IE"/>
              </w:rPr>
            </w:pPr>
            <w:ins w:id="8779"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0" w:author="Author"/>
                <w:rFonts w:cs="Arial"/>
                <w:sz w:val="20"/>
                <w:lang w:val="en-IE"/>
              </w:rPr>
            </w:pPr>
            <w:ins w:id="8781"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2" w:author="Author"/>
                <w:rFonts w:cs="Arial"/>
                <w:sz w:val="20"/>
                <w:lang w:val="en-IE"/>
              </w:rPr>
            </w:pPr>
            <w:ins w:id="8783"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4" w:author="Author"/>
                <w:rFonts w:cs="Arial"/>
                <w:sz w:val="20"/>
                <w:lang w:val="en-IE"/>
              </w:rPr>
            </w:pPr>
            <w:ins w:id="8785" w:author="Author">
              <w:r w:rsidRPr="00E73B40">
                <w:rPr>
                  <w:rFonts w:cs="Arial"/>
                  <w:sz w:val="20"/>
                  <w:lang w:val="en-IE"/>
                </w:rPr>
                <w:t>-</w:t>
              </w:r>
            </w:ins>
          </w:p>
        </w:tc>
      </w:tr>
      <w:tr w:rsidR="007D15EE" w:rsidRPr="00E73B40" w:rsidDel="00624CA7" w14:paraId="7F09257D" w14:textId="3788723E" w:rsidTr="004C2E43">
        <w:trPr>
          <w:ins w:id="8786" w:author="Author"/>
          <w:del w:id="8787"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88" w:author="Author"/>
                <w:del w:id="8789" w:author="Author"/>
                <w:b w:val="0"/>
                <w:sz w:val="20"/>
                <w:lang w:val="en-IE"/>
              </w:rPr>
            </w:pPr>
            <w:ins w:id="8790" w:author="Author">
              <w:del w:id="8791"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2" w:author="Author"/>
                <w:del w:id="8793" w:author="Author"/>
                <w:rFonts w:cs="Arial"/>
                <w:sz w:val="20"/>
                <w:lang w:val="en-IE"/>
              </w:rPr>
            </w:pPr>
            <w:ins w:id="8794" w:author="Author">
              <w:del w:id="8795"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6" w:author="Author"/>
                <w:del w:id="8797" w:author="Author"/>
                <w:rFonts w:cs="Arial"/>
                <w:sz w:val="20"/>
                <w:lang w:val="en-IE"/>
              </w:rPr>
            </w:pPr>
            <w:ins w:id="8798" w:author="Author">
              <w:del w:id="8799"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0" w:author="Author"/>
                <w:del w:id="8801" w:author="Author"/>
                <w:rFonts w:cs="Arial"/>
                <w:sz w:val="20"/>
                <w:lang w:val="en-IE"/>
              </w:rPr>
            </w:pPr>
            <w:ins w:id="8802" w:author="Author">
              <w:del w:id="8803"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4" w:author="Author"/>
                <w:del w:id="8805" w:author="Author"/>
                <w:rFonts w:cs="Arial"/>
                <w:sz w:val="20"/>
                <w:lang w:val="en-IE"/>
              </w:rPr>
            </w:pPr>
            <w:ins w:id="8806" w:author="Author">
              <w:del w:id="8807"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8" w:author="Author"/>
                <w:del w:id="8809" w:author="Author"/>
                <w:rFonts w:cs="Arial"/>
                <w:sz w:val="20"/>
                <w:lang w:val="en-IE"/>
              </w:rPr>
            </w:pPr>
            <w:ins w:id="8810" w:author="Author">
              <w:del w:id="8811" w:author="Author">
                <w:r w:rsidRPr="00E73B40" w:rsidDel="00624CA7">
                  <w:rPr>
                    <w:rFonts w:cs="Arial"/>
                    <w:sz w:val="20"/>
                    <w:lang w:val="en-IE"/>
                  </w:rPr>
                  <w:delText>-</w:delText>
                </w:r>
              </w:del>
            </w:ins>
          </w:p>
        </w:tc>
      </w:tr>
      <w:tr w:rsidR="007D15EE" w:rsidRPr="00E73B40" w14:paraId="212A17B8" w14:textId="77777777" w:rsidTr="004C2E43">
        <w:trPr>
          <w:ins w:id="8812"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3" w:author="Author"/>
                <w:b w:val="0"/>
                <w:sz w:val="20"/>
                <w:lang w:val="en-IE"/>
              </w:rPr>
            </w:pPr>
            <w:ins w:id="8814" w:author="Author">
              <w:r>
                <w:rPr>
                  <w:b w:val="0"/>
                  <w:sz w:val="20"/>
                  <w:lang w:val="en-IE"/>
                </w:rPr>
                <w:t>12c</w:t>
              </w:r>
            </w:ins>
          </w:p>
          <w:p w14:paraId="61D28356" w14:textId="117B52A5" w:rsidR="007D15EE" w:rsidRDefault="007D15EE" w:rsidP="003A4B53">
            <w:pPr>
              <w:spacing w:beforeLines="50" w:before="120" w:afterLines="50"/>
              <w:jc w:val="left"/>
              <w:rPr>
                <w:ins w:id="8815" w:author="Author"/>
                <w:b w:val="0"/>
                <w:sz w:val="20"/>
                <w:lang w:val="en-IE"/>
              </w:rPr>
            </w:pPr>
            <w:ins w:id="8816"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7" w:author="Author"/>
                <w:rFonts w:cs="Arial"/>
                <w:sz w:val="20"/>
                <w:lang w:val="en-IE"/>
              </w:rPr>
            </w:pPr>
            <w:ins w:id="8818"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9" w:author="Author"/>
                <w:rFonts w:cs="Arial"/>
                <w:sz w:val="20"/>
                <w:lang w:val="en-IE"/>
              </w:rPr>
            </w:pPr>
            <w:ins w:id="8820"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1" w:author="Author"/>
                <w:rFonts w:cs="Arial"/>
                <w:sz w:val="20"/>
                <w:lang w:val="en-IE"/>
              </w:rPr>
            </w:pPr>
            <w:ins w:id="8822"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3" w:author="Author"/>
                <w:rFonts w:cs="Arial"/>
                <w:sz w:val="20"/>
                <w:lang w:val="en-IE"/>
              </w:rPr>
            </w:pPr>
            <w:ins w:id="8824"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5" w:author="Author"/>
                <w:rFonts w:cs="Arial"/>
                <w:sz w:val="20"/>
                <w:lang w:val="en-IE"/>
              </w:rPr>
            </w:pPr>
            <w:ins w:id="8826" w:author="Author">
              <w:r>
                <w:rPr>
                  <w:rFonts w:cs="Arial"/>
                  <w:sz w:val="20"/>
                  <w:lang w:val="en-IE"/>
                </w:rPr>
                <w:t>-</w:t>
              </w:r>
            </w:ins>
          </w:p>
        </w:tc>
      </w:tr>
      <w:tr w:rsidR="007D15EE" w:rsidRPr="00E73B40" w14:paraId="3076AEB6" w14:textId="77777777" w:rsidTr="004C2E43">
        <w:trPr>
          <w:ins w:id="8827"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28" w:author="Author"/>
                <w:b w:val="0"/>
                <w:sz w:val="20"/>
                <w:lang w:val="en-IE"/>
              </w:rPr>
            </w:pPr>
            <w:ins w:id="8829"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0" w:author="Author"/>
                <w:rFonts w:cs="Arial"/>
                <w:sz w:val="20"/>
                <w:lang w:val="en-IE"/>
              </w:rPr>
            </w:pPr>
            <w:ins w:id="8831"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2" w:author="Author"/>
                <w:rFonts w:cs="Arial"/>
                <w:sz w:val="20"/>
                <w:lang w:val="en-IE"/>
              </w:rPr>
            </w:pPr>
            <w:ins w:id="8833"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4" w:author="Author"/>
                <w:rFonts w:cs="Arial"/>
                <w:sz w:val="20"/>
                <w:lang w:val="en-IE"/>
              </w:rPr>
            </w:pPr>
            <w:ins w:id="8835"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6" w:author="Author"/>
                <w:rFonts w:cs="Arial"/>
                <w:sz w:val="20"/>
                <w:lang w:val="en-IE"/>
              </w:rPr>
            </w:pPr>
            <w:ins w:id="8837"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8" w:author="Author"/>
                <w:rFonts w:cs="Arial"/>
                <w:sz w:val="20"/>
                <w:lang w:val="en-IE"/>
              </w:rPr>
            </w:pPr>
            <w:ins w:id="8839" w:author="Author">
              <w:r w:rsidRPr="00FA378F">
                <w:rPr>
                  <w:sz w:val="20"/>
                  <w:lang w:val="en-IE"/>
                </w:rPr>
                <w:t>-</w:t>
              </w:r>
            </w:ins>
          </w:p>
        </w:tc>
      </w:tr>
      <w:tr w:rsidR="001B1662" w:rsidRPr="00E73B40" w14:paraId="6B04213F" w14:textId="77777777" w:rsidTr="004C2E43">
        <w:trPr>
          <w:ins w:id="8840"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41" w:author="Author"/>
                <w:b w:val="0"/>
                <w:sz w:val="20"/>
                <w:lang w:val="en-IE"/>
              </w:rPr>
            </w:pPr>
            <w:ins w:id="8842"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3" w:author="Author"/>
                <w:sz w:val="20"/>
                <w:lang w:val="en-IE"/>
              </w:rPr>
            </w:pPr>
            <w:ins w:id="8844" w:author="Author">
              <w:r>
                <w:rPr>
                  <w:sz w:val="20"/>
                  <w:lang w:val="en-IE"/>
                </w:rPr>
                <w:t>Apply coupon information</w:t>
              </w:r>
              <w:del w:id="8845"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6" w:author="Author"/>
                <w:sz w:val="20"/>
                <w:lang w:val="en-IE"/>
              </w:rPr>
            </w:pPr>
            <w:ins w:id="8847"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8" w:author="Author"/>
                <w:sz w:val="20"/>
                <w:lang w:val="en-IE"/>
              </w:rPr>
            </w:pPr>
            <w:ins w:id="8849"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0" w:author="Author"/>
                <w:sz w:val="20"/>
                <w:lang w:val="en-IE"/>
              </w:rPr>
            </w:pPr>
            <w:ins w:id="8851"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2" w:author="Author"/>
                <w:sz w:val="20"/>
                <w:lang w:val="en-IE"/>
              </w:rPr>
            </w:pPr>
            <w:ins w:id="8853" w:author="Author">
              <w:r w:rsidRPr="00FA378F">
                <w:rPr>
                  <w:sz w:val="20"/>
                  <w:lang w:val="en-IE"/>
                </w:rPr>
                <w:t>-</w:t>
              </w:r>
            </w:ins>
          </w:p>
        </w:tc>
      </w:tr>
      <w:tr w:rsidR="001B1662" w:rsidRPr="00E73B40" w14:paraId="4F5499D0" w14:textId="77777777" w:rsidTr="004C2E43">
        <w:trPr>
          <w:ins w:id="8854"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55" w:author="Author"/>
                <w:b w:val="0"/>
                <w:sz w:val="20"/>
                <w:lang w:val="en-IE"/>
              </w:rPr>
            </w:pPr>
            <w:ins w:id="8856" w:author="Author">
              <w:r>
                <w:rPr>
                  <w:b w:val="0"/>
                  <w:sz w:val="20"/>
                  <w:lang w:val="en-IE"/>
                </w:rPr>
                <w:t>4e</w:t>
              </w:r>
            </w:ins>
          </w:p>
          <w:p w14:paraId="627403C2" w14:textId="77777777" w:rsidR="001B1662" w:rsidRDefault="001B1662" w:rsidP="003A4B53">
            <w:pPr>
              <w:spacing w:beforeLines="50" w:before="120" w:afterLines="50"/>
              <w:jc w:val="left"/>
              <w:rPr>
                <w:ins w:id="8857" w:author="Author"/>
                <w:b w:val="0"/>
                <w:sz w:val="20"/>
                <w:lang w:val="en-IE"/>
              </w:rPr>
            </w:pPr>
            <w:ins w:id="8858"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59" w:author="Author"/>
                <w:b w:val="0"/>
                <w:sz w:val="20"/>
                <w:lang w:val="en-IE"/>
              </w:rPr>
            </w:pPr>
            <w:ins w:id="8860" w:author="Author">
              <w:r>
                <w:rPr>
                  <w:b w:val="0"/>
                  <w:sz w:val="20"/>
                  <w:lang w:val="en-IE"/>
                </w:rPr>
                <w:t>16b</w:t>
              </w:r>
            </w:ins>
          </w:p>
          <w:p w14:paraId="0C9AFE18" w14:textId="4BBACE61" w:rsidR="005050E0" w:rsidRPr="00E73B40" w:rsidRDefault="005050E0" w:rsidP="003A4B53">
            <w:pPr>
              <w:spacing w:beforeLines="50" w:before="120" w:afterLines="50"/>
              <w:jc w:val="left"/>
              <w:rPr>
                <w:ins w:id="8861" w:author="Author"/>
                <w:b w:val="0"/>
                <w:sz w:val="20"/>
                <w:lang w:val="en-IE"/>
              </w:rPr>
            </w:pPr>
            <w:ins w:id="8862"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3" w:author="Author"/>
                <w:rFonts w:cs="Arial"/>
                <w:sz w:val="20"/>
                <w:lang w:val="en-IE"/>
              </w:rPr>
            </w:pPr>
            <w:ins w:id="8864"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5" w:author="Author"/>
                <w:rFonts w:cs="Arial"/>
                <w:sz w:val="20"/>
                <w:lang w:val="en-IE"/>
              </w:rPr>
            </w:pPr>
            <w:ins w:id="8866"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7" w:author="Author"/>
                <w:rFonts w:cs="Arial"/>
                <w:sz w:val="20"/>
                <w:lang w:val="en-IE"/>
              </w:rPr>
            </w:pPr>
            <w:ins w:id="8868"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9" w:author="Author"/>
                <w:rFonts w:cs="Arial"/>
                <w:sz w:val="20"/>
                <w:lang w:val="en-IE"/>
              </w:rPr>
            </w:pPr>
            <w:ins w:id="8870"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1" w:author="Author"/>
                <w:rFonts w:cs="Arial"/>
                <w:sz w:val="20"/>
                <w:lang w:val="en-IE"/>
              </w:rPr>
            </w:pPr>
            <w:ins w:id="8872" w:author="Author">
              <w:r w:rsidRPr="00E73B40">
                <w:rPr>
                  <w:rFonts w:cs="Arial"/>
                  <w:sz w:val="20"/>
                  <w:lang w:val="en-IE"/>
                </w:rPr>
                <w:t>-</w:t>
              </w:r>
            </w:ins>
          </w:p>
        </w:tc>
      </w:tr>
      <w:tr w:rsidR="00B302FC" w:rsidRPr="00E73B40" w14:paraId="6B42C78A" w14:textId="77777777" w:rsidTr="004C2E43">
        <w:trPr>
          <w:ins w:id="8873"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74" w:author="Author"/>
                <w:b w:val="0"/>
                <w:sz w:val="20"/>
                <w:lang w:val="en-IE"/>
              </w:rPr>
            </w:pPr>
            <w:ins w:id="8875"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6" w:author="Author"/>
                <w:rFonts w:cs="Arial"/>
                <w:sz w:val="20"/>
                <w:lang w:val="en-IE"/>
              </w:rPr>
            </w:pPr>
            <w:ins w:id="8877"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8" w:author="Author"/>
                <w:rFonts w:cs="Arial"/>
                <w:sz w:val="20"/>
                <w:lang w:val="en-IE"/>
              </w:rPr>
            </w:pPr>
            <w:ins w:id="8879"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0" w:author="Author"/>
                <w:rFonts w:cs="Arial"/>
                <w:sz w:val="20"/>
                <w:lang w:val="en-IE"/>
              </w:rPr>
            </w:pPr>
            <w:ins w:id="8881"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2" w:author="Author"/>
                <w:rFonts w:cs="Arial"/>
                <w:sz w:val="20"/>
                <w:lang w:val="en-IE"/>
              </w:rPr>
            </w:pPr>
            <w:ins w:id="8883"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4" w:author="Author"/>
                <w:rFonts w:cs="Arial"/>
                <w:sz w:val="20"/>
                <w:lang w:val="en-IE"/>
              </w:rPr>
            </w:pPr>
            <w:ins w:id="8885" w:author="Author">
              <w:r w:rsidRPr="00E73B40">
                <w:rPr>
                  <w:rFonts w:cs="Arial"/>
                  <w:sz w:val="20"/>
                  <w:lang w:val="en-IE"/>
                </w:rPr>
                <w:t>-</w:t>
              </w:r>
            </w:ins>
          </w:p>
        </w:tc>
      </w:tr>
      <w:tr w:rsidR="00B302FC" w:rsidRPr="00E73B40" w14:paraId="3CC3A63A" w14:textId="77777777" w:rsidTr="004C2E43">
        <w:trPr>
          <w:ins w:id="8886"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87" w:author="Author"/>
                <w:b w:val="0"/>
                <w:sz w:val="20"/>
                <w:lang w:val="en-IE"/>
              </w:rPr>
            </w:pPr>
            <w:ins w:id="8888"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9" w:author="Author"/>
                <w:rFonts w:cs="Arial"/>
                <w:sz w:val="20"/>
                <w:lang w:val="en-IE"/>
              </w:rPr>
            </w:pPr>
            <w:ins w:id="8890"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1" w:author="Author"/>
                <w:rFonts w:cs="Arial"/>
                <w:sz w:val="20"/>
                <w:lang w:val="en-IE"/>
              </w:rPr>
            </w:pPr>
            <w:ins w:id="8892"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3" w:author="Author"/>
                <w:rFonts w:cs="Arial"/>
                <w:sz w:val="20"/>
                <w:lang w:val="en-IE"/>
              </w:rPr>
            </w:pPr>
            <w:ins w:id="8894"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5" w:author="Author"/>
                <w:rFonts w:cs="Arial"/>
                <w:sz w:val="20"/>
                <w:lang w:val="en-IE"/>
              </w:rPr>
            </w:pPr>
            <w:ins w:id="8896"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7" w:author="Author"/>
                <w:rFonts w:cs="Arial"/>
                <w:sz w:val="20"/>
                <w:lang w:val="en-IE"/>
              </w:rPr>
            </w:pPr>
            <w:ins w:id="8898" w:author="Author">
              <w:r w:rsidRPr="00E73B40">
                <w:rPr>
                  <w:rFonts w:cs="Arial"/>
                  <w:sz w:val="20"/>
                  <w:lang w:val="en-IE"/>
                </w:rPr>
                <w:t>-</w:t>
              </w:r>
            </w:ins>
          </w:p>
        </w:tc>
      </w:tr>
      <w:tr w:rsidR="00B302FC" w:rsidRPr="00E73B40" w14:paraId="60C8F623" w14:textId="77777777" w:rsidTr="004C2E43">
        <w:trPr>
          <w:ins w:id="8899"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900" w:author="Author"/>
                <w:b w:val="0"/>
                <w:sz w:val="20"/>
                <w:lang w:val="en-IE"/>
              </w:rPr>
            </w:pPr>
            <w:ins w:id="8901"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2" w:author="Author"/>
                <w:rFonts w:cs="Arial"/>
                <w:sz w:val="20"/>
                <w:lang w:val="en-IE"/>
              </w:rPr>
            </w:pPr>
            <w:ins w:id="8903"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4" w:author="Author"/>
                <w:rFonts w:cs="Arial"/>
                <w:sz w:val="20"/>
                <w:lang w:val="en-IE"/>
              </w:rPr>
            </w:pPr>
            <w:ins w:id="8905"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6" w:author="Author"/>
                <w:rFonts w:cs="Arial"/>
                <w:sz w:val="20"/>
                <w:lang w:val="en-IE"/>
              </w:rPr>
            </w:pPr>
            <w:ins w:id="8907"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8" w:author="Author"/>
                <w:rFonts w:cs="Arial"/>
                <w:sz w:val="20"/>
                <w:lang w:val="en-IE"/>
              </w:rPr>
            </w:pPr>
            <w:ins w:id="8909"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10" w:author="Author"/>
                <w:rFonts w:cs="Arial"/>
                <w:sz w:val="20"/>
                <w:lang w:val="en-IE"/>
              </w:rPr>
            </w:pPr>
            <w:ins w:id="8911"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2"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3"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4"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5"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6"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7"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8"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1"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2" w:author="Author">
              <w:r w:rsidRPr="00E73B40">
                <w:rPr>
                  <w:rFonts w:cs="Arial"/>
                  <w:sz w:val="20"/>
                  <w:lang w:val="en-IE"/>
                </w:rPr>
                <w:t>-</w:t>
              </w:r>
            </w:ins>
          </w:p>
        </w:tc>
      </w:tr>
      <w:tr w:rsidR="00B302FC" w:rsidRPr="00E73B40" w:rsidDel="00B870C9" w14:paraId="307CF810" w14:textId="1C3F4878" w:rsidTr="004C2E43">
        <w:trPr>
          <w:ins w:id="8923" w:author="Author"/>
          <w:del w:id="8924"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25" w:author="Author"/>
                <w:del w:id="8926" w:author="Author"/>
                <w:b w:val="0"/>
                <w:sz w:val="20"/>
                <w:lang w:val="en-IE"/>
              </w:rPr>
            </w:pPr>
            <w:ins w:id="8927" w:author="Author">
              <w:del w:id="8928"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9" w:author="Author"/>
                <w:del w:id="8930" w:author="Author"/>
                <w:sz w:val="20"/>
                <w:lang w:val="en-IE"/>
              </w:rPr>
            </w:pPr>
            <w:ins w:id="8931" w:author="Author">
              <w:del w:id="8932"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3" w:author="Author"/>
                <w:del w:id="8934" w:author="Author"/>
                <w:sz w:val="20"/>
                <w:lang w:val="en-IE"/>
              </w:rPr>
            </w:pPr>
            <w:ins w:id="8935" w:author="Author">
              <w:del w:id="8936"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7" w:author="Author"/>
                <w:del w:id="8938" w:author="Author"/>
                <w:sz w:val="20"/>
                <w:lang w:val="en-IE"/>
              </w:rPr>
            </w:pPr>
            <w:ins w:id="8939" w:author="Author">
              <w:del w:id="8940"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1" w:author="Author"/>
                <w:del w:id="8942" w:author="Author"/>
                <w:sz w:val="20"/>
                <w:lang w:val="en-IE"/>
              </w:rPr>
            </w:pPr>
            <w:ins w:id="8943" w:author="Author">
              <w:del w:id="8944"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5" w:author="Author"/>
                <w:del w:id="8946" w:author="Author"/>
                <w:sz w:val="20"/>
                <w:lang w:val="en-IE"/>
              </w:rPr>
            </w:pPr>
            <w:ins w:id="8947" w:author="Author">
              <w:del w:id="8948" w:author="Author">
                <w:r w:rsidRPr="00FA378F" w:rsidDel="00B870C9">
                  <w:rPr>
                    <w:sz w:val="20"/>
                    <w:lang w:val="en-IE"/>
                  </w:rPr>
                  <w:delText>-</w:delText>
                </w:r>
              </w:del>
            </w:ins>
          </w:p>
        </w:tc>
      </w:tr>
      <w:tr w:rsidR="00B302FC" w:rsidRPr="00E73B40" w:rsidDel="00BA3AF1" w14:paraId="452C4902" w14:textId="7F9D6ECD" w:rsidTr="004C2E43">
        <w:trPr>
          <w:ins w:id="8949" w:author="Author"/>
          <w:del w:id="8950"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51" w:author="Author"/>
                <w:del w:id="8952" w:author="Author"/>
                <w:sz w:val="20"/>
                <w:lang w:val="en-IE"/>
              </w:rPr>
            </w:pPr>
            <w:ins w:id="8953" w:author="Author">
              <w:del w:id="8954"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5" w:author="Author"/>
                <w:del w:id="8956" w:author="Author"/>
                <w:rFonts w:cs="Arial"/>
                <w:sz w:val="20"/>
                <w:lang w:val="en-IE"/>
              </w:rPr>
            </w:pPr>
            <w:ins w:id="8957" w:author="Author">
              <w:del w:id="8958"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9" w:author="Author"/>
                <w:del w:id="8960" w:author="Author"/>
                <w:rFonts w:cs="Arial"/>
                <w:sz w:val="20"/>
                <w:lang w:val="en-IE"/>
              </w:rPr>
            </w:pPr>
            <w:ins w:id="8961" w:author="Author">
              <w:del w:id="8962"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3" w:author="Author"/>
                <w:del w:id="8964" w:author="Author"/>
                <w:rFonts w:cs="Arial"/>
                <w:sz w:val="20"/>
                <w:lang w:val="en-IE"/>
              </w:rPr>
            </w:pPr>
            <w:ins w:id="8965" w:author="Author">
              <w:del w:id="8966"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7" w:author="Author"/>
                <w:del w:id="8968" w:author="Author"/>
                <w:rFonts w:cs="Arial"/>
                <w:sz w:val="20"/>
                <w:lang w:val="en-IE"/>
              </w:rPr>
            </w:pPr>
            <w:ins w:id="8969" w:author="Author">
              <w:del w:id="8970"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1" w:author="Author"/>
                <w:del w:id="8972" w:author="Author"/>
                <w:rFonts w:cs="Arial"/>
                <w:sz w:val="20"/>
                <w:lang w:val="en-IE"/>
              </w:rPr>
            </w:pPr>
            <w:ins w:id="8973" w:author="Author">
              <w:del w:id="8974" w:author="Author">
                <w:r w:rsidRPr="00E73B40" w:rsidDel="00BA3AF1">
                  <w:rPr>
                    <w:rFonts w:cs="Arial"/>
                    <w:sz w:val="20"/>
                    <w:lang w:val="en-IE"/>
                  </w:rPr>
                  <w:delText>-</w:delText>
                </w:r>
              </w:del>
            </w:ins>
          </w:p>
        </w:tc>
      </w:tr>
      <w:tr w:rsidR="00B302FC" w:rsidRPr="00E73B40" w:rsidDel="004C2818" w14:paraId="762334D4" w14:textId="21C5AB25" w:rsidTr="004C2E43">
        <w:trPr>
          <w:ins w:id="8975" w:author="Author"/>
          <w:del w:id="8976"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77" w:author="Author"/>
                <w:del w:id="8978" w:author="Author"/>
                <w:sz w:val="20"/>
                <w:lang w:val="en-IE"/>
              </w:rPr>
            </w:pPr>
            <w:ins w:id="8979" w:author="Author">
              <w:del w:id="8980"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1" w:author="Author"/>
                <w:del w:id="8982" w:author="Author"/>
                <w:rFonts w:cs="Arial"/>
                <w:sz w:val="20"/>
                <w:lang w:val="en-IE"/>
              </w:rPr>
            </w:pPr>
            <w:ins w:id="8983" w:author="Author">
              <w:del w:id="8984"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5" w:author="Author"/>
                <w:del w:id="8986" w:author="Author"/>
                <w:rFonts w:cs="Arial"/>
                <w:sz w:val="20"/>
                <w:lang w:val="en-IE"/>
              </w:rPr>
            </w:pPr>
            <w:ins w:id="8987" w:author="Author">
              <w:del w:id="8988"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9" w:author="Author"/>
                <w:del w:id="8990" w:author="Author"/>
                <w:rFonts w:cs="Arial"/>
                <w:sz w:val="20"/>
                <w:lang w:val="en-IE"/>
              </w:rPr>
            </w:pPr>
            <w:ins w:id="8991" w:author="Author">
              <w:del w:id="8992"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3" w:author="Author"/>
                <w:del w:id="8994" w:author="Author"/>
                <w:rFonts w:cs="Arial"/>
                <w:sz w:val="20"/>
                <w:lang w:val="en-IE"/>
              </w:rPr>
            </w:pPr>
            <w:ins w:id="8995" w:author="Author">
              <w:del w:id="8996"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7" w:author="Author"/>
                <w:del w:id="8998" w:author="Author"/>
                <w:rFonts w:cs="Arial"/>
                <w:sz w:val="20"/>
                <w:lang w:val="en-IE"/>
              </w:rPr>
            </w:pPr>
            <w:ins w:id="8999" w:author="Author">
              <w:del w:id="9000" w:author="Author">
                <w:r w:rsidRPr="00E73B40" w:rsidDel="004C2818">
                  <w:rPr>
                    <w:rFonts w:cs="Arial"/>
                    <w:sz w:val="20"/>
                    <w:lang w:val="en-IE"/>
                  </w:rPr>
                  <w:delText>-</w:delText>
                </w:r>
              </w:del>
            </w:ins>
          </w:p>
        </w:tc>
      </w:tr>
      <w:tr w:rsidR="00B302FC" w:rsidRPr="00E73B40" w:rsidDel="004C2E43" w14:paraId="47BDAB1C" w14:textId="3DF1D7C0" w:rsidTr="004C2E43">
        <w:trPr>
          <w:ins w:id="9001" w:author="Author"/>
          <w:del w:id="9002"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3" w:author="Author"/>
                <w:del w:id="9004" w:author="Author"/>
                <w:b w:val="0"/>
                <w:sz w:val="20"/>
                <w:lang w:val="en-IE"/>
              </w:rPr>
            </w:pPr>
            <w:ins w:id="9005" w:author="Author">
              <w:del w:id="9006"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7" w:author="Author"/>
                <w:del w:id="9008" w:author="Author"/>
                <w:rFonts w:cs="Arial"/>
                <w:sz w:val="20"/>
                <w:lang w:val="en-IE"/>
              </w:rPr>
            </w:pPr>
            <w:ins w:id="9009" w:author="Author">
              <w:del w:id="9010"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1" w:author="Author"/>
                <w:del w:id="9012" w:author="Author"/>
                <w:rFonts w:cs="Arial"/>
                <w:sz w:val="20"/>
                <w:lang w:val="en-IE"/>
              </w:rPr>
            </w:pPr>
            <w:ins w:id="9013" w:author="Author">
              <w:del w:id="9014"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5" w:author="Author"/>
                <w:del w:id="9016" w:author="Author"/>
                <w:rFonts w:cs="Arial"/>
                <w:sz w:val="20"/>
                <w:lang w:val="en-IE"/>
              </w:rPr>
            </w:pPr>
            <w:ins w:id="9017" w:author="Author">
              <w:del w:id="9018"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9" w:author="Author"/>
                <w:del w:id="9020" w:author="Author"/>
                <w:rFonts w:cs="Arial"/>
                <w:sz w:val="20"/>
                <w:lang w:val="en-IE"/>
              </w:rPr>
            </w:pPr>
            <w:ins w:id="9021" w:author="Author">
              <w:del w:id="9022"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3" w:author="Author"/>
                <w:del w:id="9024" w:author="Author"/>
                <w:rFonts w:cs="Arial"/>
                <w:sz w:val="20"/>
                <w:lang w:val="en-IE"/>
              </w:rPr>
            </w:pPr>
            <w:ins w:id="9025" w:author="Author">
              <w:del w:id="9026" w:author="Author">
                <w:r w:rsidRPr="00E73B40" w:rsidDel="004C2E43">
                  <w:rPr>
                    <w:rFonts w:cs="Arial"/>
                    <w:sz w:val="20"/>
                    <w:lang w:val="en-IE"/>
                  </w:rPr>
                  <w:delText>-</w:delText>
                </w:r>
              </w:del>
            </w:ins>
          </w:p>
        </w:tc>
      </w:tr>
      <w:tr w:rsidR="00B302FC" w:rsidRPr="00E73B40" w:rsidDel="004C2E43" w14:paraId="051090F9" w14:textId="37CE918C" w:rsidTr="004C2E43">
        <w:trPr>
          <w:ins w:id="9027" w:author="Author"/>
          <w:del w:id="9028"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29" w:author="Author"/>
                <w:del w:id="9030" w:author="Author"/>
                <w:b w:val="0"/>
                <w:sz w:val="20"/>
                <w:lang w:val="en-IE"/>
              </w:rPr>
            </w:pPr>
            <w:ins w:id="9031" w:author="Author">
              <w:del w:id="9032"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3" w:author="Author"/>
                <w:del w:id="9034" w:author="Author"/>
                <w:rFonts w:cs="Arial"/>
                <w:sz w:val="20"/>
                <w:lang w:val="en-IE"/>
              </w:rPr>
            </w:pPr>
            <w:ins w:id="9035" w:author="Author">
              <w:del w:id="9036"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7" w:author="Author"/>
                <w:del w:id="9038" w:author="Author"/>
                <w:rFonts w:cs="Arial"/>
                <w:sz w:val="20"/>
                <w:lang w:val="en-IE"/>
              </w:rPr>
            </w:pPr>
            <w:ins w:id="9039" w:author="Author">
              <w:del w:id="9040"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1" w:author="Author"/>
                <w:del w:id="9042" w:author="Author"/>
                <w:rFonts w:cs="Arial"/>
                <w:sz w:val="20"/>
                <w:lang w:val="en-IE"/>
              </w:rPr>
            </w:pPr>
            <w:ins w:id="9043" w:author="Author">
              <w:del w:id="9044"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5" w:author="Author"/>
                <w:del w:id="9046" w:author="Author"/>
                <w:rFonts w:cs="Arial"/>
                <w:sz w:val="20"/>
                <w:lang w:val="en-IE"/>
              </w:rPr>
            </w:pPr>
            <w:ins w:id="9047" w:author="Author">
              <w:del w:id="9048"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9" w:author="Author"/>
                <w:del w:id="9050" w:author="Author"/>
                <w:rFonts w:cs="Arial"/>
                <w:sz w:val="20"/>
                <w:lang w:val="en-IE"/>
              </w:rPr>
            </w:pPr>
            <w:ins w:id="9051" w:author="Author">
              <w:del w:id="9052" w:author="Author">
                <w:r w:rsidRPr="00E73B40" w:rsidDel="004C2E43">
                  <w:rPr>
                    <w:rFonts w:cs="Arial"/>
                    <w:sz w:val="20"/>
                    <w:lang w:val="en-IE"/>
                  </w:rPr>
                  <w:delText>-</w:delText>
                </w:r>
              </w:del>
            </w:ins>
          </w:p>
        </w:tc>
      </w:tr>
      <w:tr w:rsidR="00B302FC" w:rsidRPr="00E73B40" w:rsidDel="004C2E43" w14:paraId="2E987D1F" w14:textId="04F57114" w:rsidTr="004C2E43">
        <w:trPr>
          <w:ins w:id="9053" w:author="Author"/>
          <w:del w:id="9054"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55" w:author="Author"/>
                <w:del w:id="9056" w:author="Author"/>
                <w:b w:val="0"/>
                <w:sz w:val="20"/>
                <w:lang w:val="en-IE"/>
              </w:rPr>
            </w:pPr>
            <w:ins w:id="9057" w:author="Author">
              <w:del w:id="9058"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9" w:author="Author"/>
                <w:del w:id="9060" w:author="Author"/>
                <w:rFonts w:cs="Arial"/>
                <w:sz w:val="20"/>
                <w:lang w:val="en-IE"/>
              </w:rPr>
            </w:pPr>
            <w:ins w:id="9061" w:author="Author">
              <w:del w:id="9062"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3" w:author="Author"/>
                <w:del w:id="9064" w:author="Author"/>
                <w:rFonts w:cs="Arial"/>
                <w:sz w:val="20"/>
                <w:lang w:val="en-IE"/>
              </w:rPr>
            </w:pPr>
            <w:ins w:id="9065" w:author="Author">
              <w:del w:id="9066"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7" w:author="Author"/>
                <w:del w:id="9068" w:author="Author"/>
                <w:rFonts w:cs="Arial"/>
                <w:sz w:val="20"/>
                <w:lang w:val="en-IE"/>
              </w:rPr>
            </w:pPr>
            <w:ins w:id="9069" w:author="Author">
              <w:del w:id="9070"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1" w:author="Author"/>
                <w:del w:id="9072" w:author="Author"/>
                <w:rFonts w:cs="Arial"/>
                <w:sz w:val="20"/>
                <w:lang w:val="en-IE"/>
              </w:rPr>
            </w:pPr>
            <w:ins w:id="9073" w:author="Author">
              <w:del w:id="9074"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5" w:author="Author"/>
                <w:del w:id="9076" w:author="Author"/>
                <w:rFonts w:cs="Arial"/>
                <w:sz w:val="20"/>
                <w:lang w:val="en-IE"/>
              </w:rPr>
            </w:pPr>
            <w:ins w:id="9077" w:author="Author">
              <w:del w:id="9078" w:author="Author">
                <w:r w:rsidRPr="00E73B40" w:rsidDel="004C2E43">
                  <w:rPr>
                    <w:rFonts w:cs="Arial"/>
                    <w:sz w:val="20"/>
                    <w:lang w:val="en-IE"/>
                  </w:rPr>
                  <w:delText>-</w:delText>
                </w:r>
              </w:del>
            </w:ins>
          </w:p>
        </w:tc>
      </w:tr>
      <w:tr w:rsidR="00B302FC" w:rsidRPr="00E73B40" w14:paraId="4D650527" w14:textId="77777777" w:rsidTr="004C2E43">
        <w:trPr>
          <w:ins w:id="9079"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80" w:author="Author"/>
                <w:b w:val="0"/>
                <w:sz w:val="20"/>
                <w:lang w:val="en-IE"/>
              </w:rPr>
            </w:pPr>
            <w:r>
              <w:rPr>
                <w:b w:val="0"/>
                <w:sz w:val="20"/>
                <w:lang w:val="en-IE"/>
              </w:rPr>
              <w:t>19</w:t>
            </w:r>
            <w:ins w:id="9081"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2" w:author="Author"/>
                <w:rFonts w:cs="Arial"/>
                <w:sz w:val="20"/>
                <w:lang w:val="en-IE"/>
              </w:rPr>
            </w:pPr>
            <w:ins w:id="9083"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4" w:author="Author"/>
                <w:rFonts w:cs="Arial"/>
                <w:sz w:val="20"/>
                <w:lang w:val="en-IE"/>
              </w:rPr>
            </w:pPr>
            <w:ins w:id="9085"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6" w:author="Author"/>
                <w:rFonts w:cs="Arial"/>
                <w:sz w:val="20"/>
                <w:lang w:val="en-IE"/>
              </w:rPr>
            </w:pPr>
            <w:ins w:id="9087"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8" w:author="Author"/>
                <w:rFonts w:cs="Arial"/>
                <w:sz w:val="20"/>
                <w:lang w:val="en-IE"/>
              </w:rPr>
            </w:pPr>
            <w:ins w:id="9089"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0" w:author="Author"/>
                <w:rFonts w:cs="Arial"/>
                <w:sz w:val="20"/>
                <w:lang w:val="en-IE"/>
              </w:rPr>
            </w:pPr>
            <w:ins w:id="9091" w:author="Author">
              <w:r>
                <w:rPr>
                  <w:rFonts w:cs="Arial"/>
                  <w:sz w:val="20"/>
                  <w:lang w:val="en-IE"/>
                </w:rPr>
                <w:t>-</w:t>
              </w:r>
            </w:ins>
          </w:p>
        </w:tc>
      </w:tr>
      <w:tr w:rsidR="00B302FC" w:rsidRPr="00E73B40" w14:paraId="1488D3D8" w14:textId="77777777" w:rsidTr="004C2E43">
        <w:trPr>
          <w:ins w:id="9092"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3" w:author="Author"/>
                <w:b w:val="0"/>
                <w:sz w:val="20"/>
                <w:lang w:val="en-IE"/>
              </w:rPr>
            </w:pPr>
            <w:r>
              <w:rPr>
                <w:b w:val="0"/>
                <w:sz w:val="20"/>
                <w:lang w:val="en-IE"/>
              </w:rPr>
              <w:t>20</w:t>
            </w:r>
            <w:ins w:id="9094"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5" w:author="Author"/>
                <w:rFonts w:cs="Arial"/>
                <w:sz w:val="20"/>
                <w:lang w:val="en-IE"/>
              </w:rPr>
            </w:pPr>
            <w:ins w:id="9096"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7" w:author="Author"/>
                <w:rFonts w:cs="Arial"/>
                <w:sz w:val="20"/>
                <w:lang w:val="en-IE"/>
              </w:rPr>
            </w:pPr>
            <w:ins w:id="9098"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9" w:author="Author"/>
                <w:rFonts w:cs="Arial"/>
                <w:sz w:val="20"/>
                <w:lang w:val="en-IE"/>
              </w:rPr>
            </w:pPr>
            <w:ins w:id="9100"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1" w:author="Author"/>
                <w:rFonts w:cs="Arial"/>
                <w:sz w:val="20"/>
                <w:lang w:val="en-IE"/>
              </w:rPr>
            </w:pPr>
            <w:ins w:id="9102"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3" w:author="Author"/>
                <w:rFonts w:cs="Arial"/>
                <w:sz w:val="20"/>
                <w:lang w:val="en-IE"/>
              </w:rPr>
            </w:pPr>
            <w:ins w:id="9104" w:author="Author">
              <w:r w:rsidRPr="00E73B40">
                <w:rPr>
                  <w:rFonts w:cs="Arial"/>
                  <w:sz w:val="20"/>
                  <w:lang w:val="en-IE"/>
                </w:rPr>
                <w:t>-</w:t>
              </w:r>
            </w:ins>
          </w:p>
        </w:tc>
      </w:tr>
      <w:tr w:rsidR="00B302FC" w:rsidRPr="00E73B40" w:rsidDel="007B1F19" w14:paraId="51FE220B" w14:textId="6AF9D9D2" w:rsidTr="004C2E43">
        <w:trPr>
          <w:ins w:id="9105" w:author="Author"/>
          <w:del w:id="9106"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07" w:author="Author"/>
                <w:del w:id="9108" w:author="Author"/>
                <w:sz w:val="20"/>
                <w:lang w:val="en-IE"/>
              </w:rPr>
            </w:pPr>
            <w:del w:id="9109" w:author="Author">
              <w:r w:rsidDel="007B1F19">
                <w:rPr>
                  <w:b w:val="0"/>
                  <w:sz w:val="20"/>
                  <w:lang w:val="en-IE"/>
                </w:rPr>
                <w:delText>20</w:delText>
              </w:r>
            </w:del>
            <w:ins w:id="9110" w:author="Author">
              <w:del w:id="9111"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2" w:author="Author"/>
                <w:del w:id="9113" w:author="Author"/>
                <w:rFonts w:cs="Arial"/>
                <w:sz w:val="20"/>
                <w:lang w:val="en-IE"/>
              </w:rPr>
            </w:pPr>
            <w:ins w:id="9114" w:author="Author">
              <w:del w:id="9115"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6" w:author="Author"/>
                <w:del w:id="9117" w:author="Author"/>
                <w:rFonts w:cs="Arial"/>
                <w:sz w:val="20"/>
                <w:lang w:val="en-IE"/>
              </w:rPr>
            </w:pPr>
            <w:ins w:id="9118" w:author="Author">
              <w:del w:id="9119"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0" w:author="Author"/>
                <w:del w:id="9121" w:author="Author"/>
                <w:rFonts w:cs="Arial"/>
                <w:sz w:val="20"/>
                <w:lang w:val="en-IE"/>
              </w:rPr>
            </w:pPr>
            <w:ins w:id="9122" w:author="Author">
              <w:del w:id="9123"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4" w:author="Author"/>
                <w:del w:id="9125" w:author="Author"/>
                <w:rFonts w:cs="Arial"/>
                <w:sz w:val="20"/>
                <w:lang w:val="en-IE"/>
              </w:rPr>
            </w:pPr>
            <w:ins w:id="9126" w:author="Author">
              <w:del w:id="9127"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8" w:author="Author"/>
                <w:del w:id="9129" w:author="Author"/>
                <w:rFonts w:cs="Arial"/>
                <w:sz w:val="20"/>
                <w:lang w:val="en-IE"/>
              </w:rPr>
            </w:pPr>
            <w:ins w:id="9130" w:author="Author">
              <w:del w:id="9131" w:author="Author">
                <w:r w:rsidDel="007B1F19">
                  <w:rPr>
                    <w:rFonts w:cs="Arial"/>
                    <w:sz w:val="20"/>
                    <w:lang w:val="en-IE"/>
                  </w:rPr>
                  <w:delText>-</w:delText>
                </w:r>
              </w:del>
            </w:ins>
          </w:p>
        </w:tc>
      </w:tr>
      <w:tr w:rsidR="00B302FC" w:rsidRPr="00E73B40" w14:paraId="50CB7B29" w14:textId="77777777" w:rsidTr="004C2E43">
        <w:trPr>
          <w:ins w:id="9132"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3" w:author="Author"/>
                <w:b w:val="0"/>
                <w:sz w:val="20"/>
                <w:lang w:val="en-IE"/>
              </w:rPr>
            </w:pPr>
            <w:r>
              <w:rPr>
                <w:b w:val="0"/>
                <w:sz w:val="20"/>
                <w:lang w:val="en-IE"/>
              </w:rPr>
              <w:t>20</w:t>
            </w:r>
            <w:ins w:id="9134"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5" w:author="Author"/>
                <w:rFonts w:cs="Arial"/>
                <w:sz w:val="20"/>
                <w:lang w:val="en-IE"/>
              </w:rPr>
            </w:pPr>
            <w:ins w:id="9136"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7" w:author="Author"/>
                <w:rFonts w:cs="Arial"/>
                <w:sz w:val="20"/>
                <w:lang w:val="en-IE"/>
              </w:rPr>
            </w:pPr>
            <w:ins w:id="9138" w:author="Author">
              <w:del w:id="9139"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0" w:author="Author"/>
                <w:rFonts w:cs="Arial"/>
                <w:sz w:val="20"/>
                <w:lang w:val="en-IE"/>
              </w:rPr>
            </w:pPr>
            <w:ins w:id="9141"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2" w:author="Author"/>
                <w:rFonts w:cs="Arial"/>
                <w:sz w:val="20"/>
                <w:lang w:val="en-IE"/>
              </w:rPr>
            </w:pPr>
            <w:ins w:id="9143"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4" w:author="Author"/>
                <w:rFonts w:cs="Arial"/>
                <w:sz w:val="20"/>
                <w:lang w:val="en-IE"/>
              </w:rPr>
            </w:pPr>
            <w:ins w:id="9145" w:author="Author">
              <w:r w:rsidRPr="00E73B40">
                <w:rPr>
                  <w:rFonts w:cs="Arial"/>
                  <w:sz w:val="20"/>
                  <w:lang w:val="en-IE"/>
                </w:rPr>
                <w:t>-</w:t>
              </w:r>
            </w:ins>
          </w:p>
        </w:tc>
      </w:tr>
      <w:tr w:rsidR="00B302FC" w:rsidRPr="00E73B40" w14:paraId="0CB7F895" w14:textId="77777777" w:rsidTr="004C2E43">
        <w:trPr>
          <w:ins w:id="9146"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47" w:author="Author"/>
                <w:b w:val="0"/>
                <w:sz w:val="20"/>
                <w:lang w:val="en-IE"/>
              </w:rPr>
            </w:pPr>
            <w:ins w:id="9148"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9" w:author="Author"/>
                <w:rFonts w:cs="Arial"/>
                <w:sz w:val="20"/>
                <w:lang w:val="en-IE"/>
              </w:rPr>
            </w:pPr>
            <w:ins w:id="9150"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1" w:author="Author"/>
                <w:rFonts w:cs="Arial"/>
                <w:sz w:val="20"/>
                <w:lang w:val="en-IE"/>
              </w:rPr>
            </w:pPr>
            <w:ins w:id="9152"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3" w:author="Author"/>
                <w:rFonts w:cs="Arial"/>
                <w:sz w:val="20"/>
                <w:lang w:val="en-IE"/>
              </w:rPr>
            </w:pPr>
            <w:ins w:id="9154"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5" w:author="Author"/>
                <w:rFonts w:cs="Arial"/>
                <w:sz w:val="20"/>
                <w:lang w:val="en-IE"/>
              </w:rPr>
            </w:pPr>
            <w:ins w:id="9156"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7" w:author="Author"/>
                <w:rFonts w:cs="Arial"/>
                <w:sz w:val="20"/>
                <w:lang w:val="en-IE"/>
              </w:rPr>
            </w:pPr>
            <w:ins w:id="9158" w:author="Author">
              <w:r>
                <w:rPr>
                  <w:rFonts w:cs="Arial"/>
                  <w:sz w:val="20"/>
                  <w:lang w:val="en-IE"/>
                </w:rPr>
                <w:t>-</w:t>
              </w:r>
            </w:ins>
          </w:p>
        </w:tc>
      </w:tr>
      <w:tr w:rsidR="00B302FC" w:rsidRPr="00E73B40" w14:paraId="70FBADD4" w14:textId="77777777" w:rsidTr="004C2E43">
        <w:trPr>
          <w:ins w:id="9159"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60" w:author="Author"/>
                <w:b w:val="0"/>
                <w:sz w:val="20"/>
                <w:lang w:val="en-IE"/>
              </w:rPr>
            </w:pPr>
            <w:r>
              <w:rPr>
                <w:b w:val="0"/>
                <w:sz w:val="20"/>
                <w:lang w:val="en-IE"/>
              </w:rPr>
              <w:t>21</w:t>
            </w:r>
            <w:ins w:id="9161"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2" w:author="Author"/>
                <w:rFonts w:cs="Arial"/>
                <w:sz w:val="20"/>
                <w:lang w:val="en-IE"/>
              </w:rPr>
            </w:pPr>
            <w:ins w:id="9163"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4" w:author="Author"/>
                <w:rFonts w:cs="Arial"/>
                <w:sz w:val="20"/>
                <w:lang w:val="en-IE"/>
              </w:rPr>
            </w:pPr>
            <w:ins w:id="9165"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6" w:author="Author"/>
                <w:rFonts w:cs="Arial"/>
                <w:sz w:val="20"/>
                <w:lang w:val="en-IE"/>
              </w:rPr>
            </w:pPr>
            <w:ins w:id="9167"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8" w:author="Author"/>
                <w:rFonts w:cs="Arial"/>
                <w:sz w:val="20"/>
                <w:lang w:val="en-IE"/>
              </w:rPr>
            </w:pPr>
            <w:ins w:id="9169"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0" w:author="Author"/>
                <w:rFonts w:cs="Arial"/>
                <w:sz w:val="20"/>
                <w:lang w:val="en-IE"/>
              </w:rPr>
            </w:pPr>
            <w:ins w:id="9171" w:author="Author">
              <w:r>
                <w:rPr>
                  <w:rFonts w:cs="Arial"/>
                  <w:sz w:val="20"/>
                  <w:lang w:val="en-IE"/>
                </w:rPr>
                <w:t>-</w:t>
              </w:r>
            </w:ins>
          </w:p>
        </w:tc>
      </w:tr>
      <w:tr w:rsidR="00B302FC" w:rsidRPr="00E73B40" w14:paraId="43B61D5E" w14:textId="77777777" w:rsidTr="004C2E43">
        <w:trPr>
          <w:ins w:id="9172"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3" w:author="Author"/>
                <w:b w:val="0"/>
                <w:sz w:val="20"/>
                <w:lang w:val="en-IE"/>
              </w:rPr>
            </w:pPr>
            <w:r>
              <w:rPr>
                <w:b w:val="0"/>
                <w:sz w:val="20"/>
                <w:lang w:val="en-IE"/>
              </w:rPr>
              <w:t>22</w:t>
            </w:r>
            <w:ins w:id="9174"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5" w:author="Author"/>
                <w:rFonts w:cs="Arial"/>
                <w:sz w:val="20"/>
                <w:lang w:val="en-IE"/>
              </w:rPr>
            </w:pPr>
            <w:ins w:id="9176"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7" w:author="Author"/>
                <w:rFonts w:cs="Arial"/>
                <w:sz w:val="20"/>
                <w:lang w:val="en-IE"/>
              </w:rPr>
            </w:pPr>
            <w:ins w:id="9178"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9" w:author="Author"/>
                <w:rFonts w:cs="Arial"/>
                <w:sz w:val="20"/>
                <w:lang w:val="en-IE"/>
              </w:rPr>
            </w:pPr>
            <w:ins w:id="9180"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1" w:author="Author"/>
                <w:rFonts w:cs="Arial"/>
                <w:sz w:val="20"/>
                <w:lang w:val="en-IE"/>
              </w:rPr>
            </w:pPr>
            <w:ins w:id="9182"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3" w:author="Author"/>
                <w:rFonts w:cs="Arial"/>
                <w:sz w:val="20"/>
                <w:lang w:val="en-IE"/>
              </w:rPr>
            </w:pPr>
            <w:ins w:id="9184" w:author="Author">
              <w:r w:rsidRPr="00E73B40">
                <w:rPr>
                  <w:rFonts w:cs="Arial"/>
                  <w:sz w:val="20"/>
                  <w:lang w:val="en-IE"/>
                </w:rPr>
                <w:t>-</w:t>
              </w:r>
            </w:ins>
          </w:p>
        </w:tc>
      </w:tr>
      <w:tr w:rsidR="00B302FC" w:rsidRPr="00E73B40" w14:paraId="1C970DED" w14:textId="77777777" w:rsidTr="004C2E43">
        <w:trPr>
          <w:ins w:id="9185"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86" w:author="Author"/>
                <w:b w:val="0"/>
                <w:sz w:val="20"/>
                <w:lang w:val="en-IE"/>
              </w:rPr>
            </w:pPr>
            <w:r>
              <w:rPr>
                <w:b w:val="0"/>
                <w:sz w:val="20"/>
                <w:lang w:val="en-IE"/>
              </w:rPr>
              <w:t>22</w:t>
            </w:r>
            <w:ins w:id="9187"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8" w:author="Author"/>
                <w:rFonts w:cs="Arial"/>
                <w:sz w:val="20"/>
                <w:lang w:val="en-IE"/>
              </w:rPr>
            </w:pPr>
            <w:ins w:id="9189"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0" w:author="Author"/>
                <w:rFonts w:cs="Arial"/>
                <w:sz w:val="20"/>
                <w:lang w:val="en-IE"/>
              </w:rPr>
            </w:pPr>
            <w:ins w:id="9191"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2" w:author="Author"/>
                <w:rFonts w:cs="Arial"/>
                <w:sz w:val="20"/>
                <w:lang w:val="en-IE"/>
              </w:rPr>
            </w:pPr>
            <w:ins w:id="9193"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4" w:author="Author"/>
                <w:rFonts w:cs="Arial"/>
                <w:sz w:val="20"/>
                <w:lang w:val="en-IE"/>
              </w:rPr>
            </w:pPr>
            <w:ins w:id="9195"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6" w:author="Author"/>
                <w:rFonts w:cs="Arial"/>
                <w:sz w:val="20"/>
                <w:lang w:val="en-IE"/>
              </w:rPr>
            </w:pPr>
            <w:ins w:id="9197" w:author="Author">
              <w:r w:rsidRPr="00E73B40">
                <w:rPr>
                  <w:rFonts w:cs="Arial"/>
                  <w:sz w:val="20"/>
                  <w:lang w:val="en-IE"/>
                </w:rPr>
                <w:t>-</w:t>
              </w:r>
            </w:ins>
          </w:p>
        </w:tc>
      </w:tr>
      <w:tr w:rsidR="00B302FC" w:rsidRPr="00E73B40" w14:paraId="446208F6" w14:textId="77777777" w:rsidTr="004C2E43">
        <w:trPr>
          <w:ins w:id="9198"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199"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0" w:author="Author"/>
                <w:rFonts w:cs="Arial"/>
                <w:sz w:val="20"/>
                <w:lang w:val="en-IE"/>
              </w:rPr>
            </w:pPr>
            <w:ins w:id="9201"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2" w:author="Author"/>
                <w:rFonts w:cs="Arial"/>
                <w:sz w:val="20"/>
                <w:lang w:val="en-IE"/>
              </w:rPr>
            </w:pPr>
            <w:ins w:id="9203"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4" w:author="Author"/>
                <w:rFonts w:cs="Arial"/>
                <w:sz w:val="20"/>
                <w:lang w:val="en-IE"/>
              </w:rPr>
            </w:pPr>
            <w:ins w:id="9205"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6" w:author="Author"/>
                <w:rFonts w:cs="Arial"/>
                <w:sz w:val="20"/>
                <w:lang w:val="en-IE"/>
              </w:rPr>
            </w:pPr>
            <w:ins w:id="9207"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8" w:author="Author"/>
                <w:rFonts w:cs="Arial"/>
                <w:sz w:val="20"/>
                <w:lang w:val="en-IE"/>
              </w:rPr>
            </w:pPr>
            <w:ins w:id="9209" w:author="Author">
              <w:r w:rsidRPr="00E73B40">
                <w:rPr>
                  <w:rFonts w:cs="Arial"/>
                  <w:sz w:val="20"/>
                  <w:lang w:val="en-IE"/>
                </w:rPr>
                <w:t>-</w:t>
              </w:r>
            </w:ins>
          </w:p>
        </w:tc>
      </w:tr>
      <w:tr w:rsidR="00B302FC" w:rsidRPr="00E73B40" w14:paraId="2B14851F" w14:textId="77777777" w:rsidTr="004C2E43">
        <w:trPr>
          <w:ins w:id="9210"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11" w:author="Author"/>
                <w:b w:val="0"/>
                <w:sz w:val="20"/>
                <w:lang w:val="en-IE"/>
              </w:rPr>
            </w:pPr>
            <w:r>
              <w:rPr>
                <w:b w:val="0"/>
                <w:sz w:val="20"/>
                <w:lang w:val="en-IE"/>
              </w:rPr>
              <w:t>24</w:t>
            </w:r>
            <w:ins w:id="9212"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3" w:author="Author"/>
                <w:rFonts w:cs="Arial"/>
                <w:sz w:val="20"/>
                <w:lang w:val="en-IE"/>
              </w:rPr>
            </w:pPr>
            <w:ins w:id="9214"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5" w:author="Author"/>
                <w:rFonts w:cs="Arial"/>
                <w:sz w:val="20"/>
                <w:lang w:val="en-IE"/>
              </w:rPr>
            </w:pPr>
            <w:ins w:id="9216"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7" w:author="Author"/>
                <w:rFonts w:cs="Arial"/>
                <w:sz w:val="20"/>
                <w:lang w:val="en-IE"/>
              </w:rPr>
            </w:pPr>
            <w:ins w:id="9218"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9" w:author="Author"/>
                <w:rFonts w:cs="Arial"/>
                <w:sz w:val="20"/>
                <w:lang w:val="en-IE"/>
              </w:rPr>
            </w:pPr>
            <w:ins w:id="9220"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1" w:author="Author"/>
                <w:rFonts w:cs="Arial"/>
                <w:sz w:val="20"/>
                <w:lang w:val="en-IE"/>
              </w:rPr>
            </w:pPr>
            <w:ins w:id="9222" w:author="Author">
              <w:r w:rsidRPr="00E73B40">
                <w:rPr>
                  <w:rFonts w:cs="Arial"/>
                  <w:sz w:val="20"/>
                  <w:lang w:val="en-IE"/>
                </w:rPr>
                <w:t>-</w:t>
              </w:r>
            </w:ins>
          </w:p>
        </w:tc>
      </w:tr>
      <w:tr w:rsidR="00B302FC" w:rsidRPr="00E73B40" w14:paraId="56BEACBD" w14:textId="77777777" w:rsidTr="004C2E43">
        <w:trPr>
          <w:ins w:id="9223"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24" w:author="Author"/>
                <w:b w:val="0"/>
                <w:sz w:val="20"/>
                <w:lang w:val="en-IE"/>
              </w:rPr>
            </w:pPr>
            <w:ins w:id="9225"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6" w:author="Author"/>
                <w:rFonts w:cs="Arial"/>
                <w:sz w:val="20"/>
                <w:lang w:val="en-IE"/>
              </w:rPr>
            </w:pPr>
            <w:ins w:id="9227"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8" w:author="Author"/>
                <w:rFonts w:cs="Arial"/>
                <w:sz w:val="20"/>
                <w:lang w:val="en-IE"/>
              </w:rPr>
            </w:pPr>
            <w:ins w:id="9229"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0" w:author="Author"/>
                <w:rFonts w:cs="Arial"/>
                <w:sz w:val="20"/>
                <w:lang w:val="en-IE"/>
              </w:rPr>
            </w:pPr>
            <w:ins w:id="9231"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2" w:author="Author"/>
                <w:rFonts w:cs="Arial"/>
                <w:sz w:val="20"/>
                <w:lang w:val="en-IE"/>
              </w:rPr>
            </w:pPr>
            <w:ins w:id="9233"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4" w:author="Author"/>
                <w:rFonts w:cs="Arial"/>
                <w:sz w:val="20"/>
                <w:lang w:val="en-IE"/>
              </w:rPr>
            </w:pPr>
            <w:ins w:id="9235" w:author="Author">
              <w:r w:rsidRPr="00E73B40">
                <w:rPr>
                  <w:rFonts w:cs="Arial"/>
                  <w:sz w:val="20"/>
                  <w:lang w:val="en-IE"/>
                </w:rPr>
                <w:t>-</w:t>
              </w:r>
            </w:ins>
          </w:p>
        </w:tc>
      </w:tr>
      <w:tr w:rsidR="00B302FC" w:rsidRPr="00E73B40" w:rsidDel="004A12A0" w14:paraId="1659389F" w14:textId="68635363" w:rsidTr="004C2E43">
        <w:trPr>
          <w:ins w:id="9236" w:author="Author"/>
          <w:del w:id="9237"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38" w:author="Author"/>
                <w:del w:id="9239" w:author="Author"/>
                <w:b w:val="0"/>
                <w:sz w:val="20"/>
                <w:lang w:val="en-IE"/>
              </w:rPr>
            </w:pPr>
            <w:ins w:id="9240" w:author="Author">
              <w:del w:id="9241"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2" w:author="Author"/>
                <w:del w:id="9243" w:author="Author"/>
                <w:rFonts w:cs="Arial"/>
                <w:sz w:val="20"/>
                <w:lang w:val="en-IE"/>
              </w:rPr>
            </w:pPr>
            <w:ins w:id="9244" w:author="Author">
              <w:del w:id="9245"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6" w:author="Author"/>
                <w:del w:id="9247" w:author="Author"/>
                <w:rFonts w:cs="Arial"/>
                <w:sz w:val="20"/>
                <w:lang w:val="en-IE"/>
              </w:rPr>
            </w:pPr>
            <w:ins w:id="9248" w:author="Author">
              <w:del w:id="9249"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0" w:author="Author"/>
                <w:del w:id="9251" w:author="Author"/>
                <w:rFonts w:cs="Arial"/>
                <w:sz w:val="20"/>
                <w:lang w:val="en-IE"/>
              </w:rPr>
            </w:pPr>
            <w:ins w:id="9252" w:author="Author">
              <w:del w:id="9253"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4" w:author="Author"/>
                <w:del w:id="9255" w:author="Author"/>
                <w:rFonts w:cs="Arial"/>
                <w:sz w:val="20"/>
                <w:lang w:val="en-IE"/>
              </w:rPr>
            </w:pPr>
            <w:ins w:id="9256" w:author="Author">
              <w:del w:id="9257"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8" w:author="Author"/>
                <w:del w:id="9259" w:author="Author"/>
                <w:rFonts w:cs="Arial"/>
                <w:sz w:val="20"/>
                <w:lang w:val="en-IE"/>
              </w:rPr>
            </w:pPr>
            <w:ins w:id="9260" w:author="Author">
              <w:del w:id="9261"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2" w:author="Author"/>
          <w:lang w:val="en-IE"/>
        </w:rPr>
      </w:pPr>
    </w:p>
    <w:p w14:paraId="3BF279DF" w14:textId="77777777" w:rsidR="00953123" w:rsidRPr="00E73B40" w:rsidRDefault="00953123" w:rsidP="00953123">
      <w:pPr>
        <w:tabs>
          <w:tab w:val="clear" w:pos="567"/>
        </w:tabs>
        <w:spacing w:before="0" w:after="0"/>
        <w:jc w:val="left"/>
        <w:rPr>
          <w:ins w:id="9263" w:author="Author"/>
          <w:b/>
          <w:lang w:val="en-IE"/>
        </w:rPr>
      </w:pPr>
    </w:p>
    <w:p w14:paraId="079875E7" w14:textId="4AD2F9C8" w:rsidR="00036FCF" w:rsidRPr="00E73B40" w:rsidRDefault="00036FCF" w:rsidP="00036FCF">
      <w:pPr>
        <w:pStyle w:val="Heading3"/>
        <w:rPr>
          <w:lang w:val="en-IE"/>
        </w:rPr>
      </w:pPr>
      <w:bookmarkStart w:id="9264"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64"/>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65"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66" w:author="Author"/>
                <w:b w:val="0"/>
                <w:sz w:val="20"/>
                <w:lang w:val="en-IE"/>
              </w:rPr>
            </w:pPr>
            <w:ins w:id="9267"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8" w:author="Author"/>
                <w:rFonts w:cs="Arial"/>
                <w:sz w:val="20"/>
                <w:lang w:val="en-IE"/>
              </w:rPr>
            </w:pPr>
            <w:ins w:id="9269"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0" w:author="Author"/>
                <w:rFonts w:cs="Arial"/>
                <w:sz w:val="20"/>
                <w:lang w:val="en-IE"/>
              </w:rPr>
            </w:pPr>
            <w:ins w:id="9271"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2" w:author="Author"/>
                <w:rFonts w:cs="Arial"/>
                <w:sz w:val="20"/>
                <w:lang w:val="en-IE"/>
              </w:rPr>
            </w:pPr>
            <w:ins w:id="9273"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4" w:author="Author"/>
                <w:rFonts w:cs="Arial"/>
                <w:sz w:val="20"/>
                <w:lang w:val="en-IE"/>
              </w:rPr>
            </w:pPr>
            <w:ins w:id="9275"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6" w:author="Author"/>
                <w:rFonts w:cs="Arial"/>
                <w:sz w:val="20"/>
                <w:lang w:val="en-IE"/>
              </w:rPr>
            </w:pPr>
            <w:ins w:id="9277" w:author="Author">
              <w:r w:rsidRPr="00E73B40">
                <w:rPr>
                  <w:rFonts w:cs="Arial"/>
                  <w:sz w:val="20"/>
                  <w:lang w:val="en-IE"/>
                </w:rPr>
                <w:t>-</w:t>
              </w:r>
            </w:ins>
          </w:p>
        </w:tc>
      </w:tr>
      <w:tr w:rsidR="003F5EB5" w:rsidRPr="00E73B40" w14:paraId="777F1DCF" w14:textId="77777777" w:rsidTr="00461042">
        <w:trPr>
          <w:ins w:id="9278"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79" w:author="Author"/>
                <w:sz w:val="20"/>
                <w:lang w:val="en-IE"/>
              </w:rPr>
            </w:pPr>
            <w:ins w:id="9280"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1" w:author="Author"/>
                <w:rFonts w:cs="Arial"/>
                <w:sz w:val="20"/>
                <w:lang w:val="en-IE"/>
              </w:rPr>
            </w:pPr>
            <w:ins w:id="9282"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3" w:author="Author"/>
                <w:rFonts w:cs="Arial"/>
                <w:sz w:val="20"/>
                <w:lang w:val="en-IE"/>
              </w:rPr>
            </w:pPr>
            <w:ins w:id="9284"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5" w:author="Author"/>
                <w:rFonts w:cs="Arial"/>
                <w:sz w:val="20"/>
                <w:lang w:val="en-IE"/>
              </w:rPr>
            </w:pPr>
            <w:ins w:id="9286"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7" w:author="Author"/>
                <w:rFonts w:cs="Arial"/>
                <w:sz w:val="20"/>
                <w:lang w:val="en-IE"/>
              </w:rPr>
            </w:pPr>
            <w:ins w:id="9288"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9" w:author="Author"/>
                <w:rFonts w:cs="Arial"/>
                <w:sz w:val="20"/>
                <w:lang w:val="en-IE"/>
              </w:rPr>
            </w:pPr>
            <w:ins w:id="9290" w:author="Author">
              <w:r>
                <w:rPr>
                  <w:rFonts w:cs="Arial"/>
                  <w:sz w:val="20"/>
                  <w:lang w:val="en-IE"/>
                </w:rPr>
                <w:t>-</w:t>
              </w:r>
            </w:ins>
          </w:p>
        </w:tc>
      </w:tr>
      <w:tr w:rsidR="003F5EB5" w:rsidRPr="00E73B40" w14:paraId="3DF55010" w14:textId="77777777" w:rsidTr="00461042">
        <w:trPr>
          <w:ins w:id="9291"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2" w:author="Author"/>
                <w:sz w:val="20"/>
                <w:lang w:val="en-IE"/>
              </w:rPr>
            </w:pPr>
            <w:ins w:id="9293"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4" w:author="Author"/>
                <w:rFonts w:cs="Arial"/>
                <w:sz w:val="20"/>
                <w:lang w:val="en-IE"/>
              </w:rPr>
            </w:pPr>
            <w:ins w:id="9295"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6" w:author="Author"/>
                <w:rFonts w:cs="Arial"/>
                <w:sz w:val="20"/>
                <w:lang w:val="en-IE"/>
              </w:rPr>
            </w:pPr>
            <w:ins w:id="9297"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8" w:author="Author"/>
                <w:rFonts w:cs="Arial"/>
                <w:sz w:val="20"/>
                <w:lang w:val="en-IE"/>
              </w:rPr>
            </w:pPr>
            <w:ins w:id="9299"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0" w:author="Author"/>
                <w:rFonts w:cs="Arial"/>
                <w:sz w:val="20"/>
                <w:lang w:val="en-IE"/>
              </w:rPr>
            </w:pPr>
            <w:ins w:id="9301"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2" w:author="Author"/>
                <w:rFonts w:cs="Arial"/>
                <w:sz w:val="20"/>
                <w:lang w:val="en-IE"/>
              </w:rPr>
            </w:pPr>
            <w:ins w:id="9303"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04"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05" w:author="Author"/>
                <w:b w:val="0"/>
                <w:sz w:val="20"/>
                <w:lang w:val="en-IE"/>
              </w:rPr>
            </w:pPr>
            <w:ins w:id="9306" w:author="Author">
              <w:del w:id="9307"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08"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09"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10"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11"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2" w:author="Author"/>
                <w:b w:val="0"/>
                <w:sz w:val="20"/>
                <w:lang w:val="en-IE"/>
              </w:rPr>
            </w:pPr>
            <w:ins w:id="9313" w:author="Author">
              <w:r>
                <w:rPr>
                  <w:b w:val="0"/>
                  <w:sz w:val="20"/>
                  <w:lang w:val="en-IE"/>
                </w:rPr>
                <w:t>4d</w:t>
              </w:r>
            </w:ins>
          </w:p>
          <w:p w14:paraId="5B221A5C" w14:textId="77777777" w:rsidR="00E311D6" w:rsidRDefault="00E311D6" w:rsidP="007A1D87">
            <w:pPr>
              <w:spacing w:beforeLines="50" w:before="120" w:afterLines="50"/>
              <w:jc w:val="left"/>
              <w:rPr>
                <w:ins w:id="9314" w:author="Author"/>
                <w:b w:val="0"/>
                <w:sz w:val="20"/>
                <w:lang w:val="en-IE"/>
              </w:rPr>
            </w:pPr>
            <w:ins w:id="9315" w:author="Author">
              <w:r>
                <w:rPr>
                  <w:b w:val="0"/>
                  <w:sz w:val="20"/>
                  <w:lang w:val="en-IE"/>
                </w:rPr>
                <w:t>4e</w:t>
              </w:r>
            </w:ins>
          </w:p>
          <w:p w14:paraId="28A21ED0" w14:textId="081F8654" w:rsidR="00E311D6" w:rsidRDefault="00E311D6" w:rsidP="007A1D87">
            <w:pPr>
              <w:spacing w:beforeLines="50" w:before="120" w:afterLines="50"/>
              <w:jc w:val="left"/>
              <w:rPr>
                <w:ins w:id="9316" w:author="Author"/>
                <w:b w:val="0"/>
                <w:sz w:val="20"/>
                <w:lang w:val="en-IE"/>
              </w:rPr>
            </w:pPr>
            <w:ins w:id="9317"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8" w:author="Author"/>
                <w:rFonts w:cs="Arial"/>
                <w:sz w:val="20"/>
                <w:lang w:val="en-IE"/>
              </w:rPr>
            </w:pPr>
            <w:ins w:id="9319"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0" w:author="Author"/>
                <w:rFonts w:cs="Arial"/>
                <w:sz w:val="20"/>
                <w:lang w:val="en-IE"/>
              </w:rPr>
            </w:pPr>
            <w:ins w:id="9321"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2" w:author="Author"/>
                <w:rFonts w:cs="Arial"/>
                <w:sz w:val="20"/>
                <w:lang w:val="en-IE"/>
              </w:rPr>
            </w:pPr>
            <w:ins w:id="9323"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4" w:author="Author"/>
                <w:rFonts w:cs="Arial"/>
                <w:sz w:val="20"/>
                <w:lang w:val="en-IE"/>
              </w:rPr>
            </w:pPr>
            <w:ins w:id="9325"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6" w:author="Author"/>
                <w:rFonts w:cs="Arial"/>
                <w:sz w:val="20"/>
                <w:lang w:val="en-IE"/>
              </w:rPr>
            </w:pPr>
            <w:ins w:id="9327"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8" w:author="Author">
              <w:r>
                <w:rPr>
                  <w:rFonts w:cs="Arial"/>
                  <w:sz w:val="20"/>
                  <w:lang w:val="en-IE"/>
                </w:rPr>
                <w:t>Check Port Contact</w:t>
              </w:r>
            </w:ins>
            <w:del w:id="9329"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0" w:author="Author">
              <w:r>
                <w:rPr>
                  <w:rFonts w:cs="Arial"/>
                  <w:sz w:val="20"/>
                  <w:lang w:val="en-IE"/>
                </w:rPr>
                <w:t>ADM</w:t>
              </w:r>
            </w:ins>
            <w:del w:id="9331"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2" w:author="Author">
              <w:r>
                <w:rPr>
                  <w:rFonts w:cs="Arial"/>
                  <w:sz w:val="20"/>
                  <w:lang w:val="en-IE"/>
                </w:rPr>
                <w:t>Returns which operator  the number belongs</w:t>
              </w:r>
            </w:ins>
            <w:del w:id="9333"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34"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35" w:author="Author"/>
                <w:b w:val="0"/>
                <w:sz w:val="20"/>
                <w:lang w:val="en-IE"/>
              </w:rPr>
            </w:pPr>
            <w:ins w:id="9336"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7" w:author="Author"/>
                <w:rFonts w:cs="Arial"/>
                <w:sz w:val="20"/>
                <w:lang w:val="en-IE"/>
              </w:rPr>
            </w:pPr>
            <w:ins w:id="9338"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9" w:author="Author"/>
                <w:rFonts w:cs="Arial"/>
                <w:sz w:val="20"/>
                <w:lang w:val="en-IE"/>
              </w:rPr>
            </w:pPr>
            <w:ins w:id="9340"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1" w:author="Author"/>
                <w:rFonts w:cs="Arial"/>
                <w:sz w:val="20"/>
                <w:lang w:val="en-IE"/>
              </w:rPr>
            </w:pPr>
            <w:ins w:id="9342"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3" w:author="Author"/>
                <w:rFonts w:cs="Arial"/>
                <w:sz w:val="20"/>
                <w:lang w:val="en-IE"/>
              </w:rPr>
            </w:pPr>
            <w:ins w:id="9344"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5" w:author="Author"/>
                <w:rFonts w:cs="Arial"/>
                <w:sz w:val="20"/>
                <w:lang w:val="en-IE"/>
              </w:rPr>
            </w:pPr>
            <w:ins w:id="9346" w:author="Author">
              <w:r w:rsidRPr="00E73B40">
                <w:rPr>
                  <w:rFonts w:cs="Arial"/>
                  <w:sz w:val="20"/>
                  <w:lang w:val="en-IE"/>
                </w:rPr>
                <w:t>-</w:t>
              </w:r>
            </w:ins>
          </w:p>
        </w:tc>
      </w:tr>
      <w:tr w:rsidR="00FE0E4E" w:rsidRPr="00E73B40" w:rsidDel="00881474" w14:paraId="0AC768BA" w14:textId="7E0D8E2F" w:rsidTr="00461042">
        <w:trPr>
          <w:ins w:id="9347" w:author="Author"/>
          <w:del w:id="9348"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49" w:author="Author"/>
                <w:del w:id="9350" w:author="Author"/>
                <w:b w:val="0"/>
                <w:sz w:val="20"/>
                <w:lang w:val="en-IE"/>
              </w:rPr>
            </w:pPr>
            <w:ins w:id="9351" w:author="Author">
              <w:del w:id="9352"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3" w:author="Author"/>
                <w:del w:id="9354" w:author="Author"/>
                <w:rFonts w:cs="Arial"/>
                <w:sz w:val="20"/>
                <w:lang w:val="en-IE"/>
              </w:rPr>
            </w:pPr>
            <w:ins w:id="9355" w:author="Author">
              <w:del w:id="9356"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7" w:author="Author"/>
                <w:del w:id="9358" w:author="Author"/>
                <w:rFonts w:cs="Arial"/>
                <w:sz w:val="20"/>
                <w:lang w:val="en-IE"/>
              </w:rPr>
            </w:pPr>
            <w:ins w:id="9359" w:author="Author">
              <w:del w:id="9360"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1" w:author="Author"/>
                <w:del w:id="9362" w:author="Author"/>
                <w:rFonts w:cs="Arial"/>
                <w:sz w:val="20"/>
                <w:lang w:val="en-IE"/>
              </w:rPr>
            </w:pPr>
            <w:ins w:id="9363" w:author="Author">
              <w:del w:id="9364"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5" w:author="Author"/>
                <w:del w:id="9366" w:author="Author"/>
                <w:rFonts w:cs="Arial"/>
                <w:sz w:val="20"/>
                <w:lang w:val="en-IE"/>
              </w:rPr>
            </w:pPr>
            <w:ins w:id="9367" w:author="Author">
              <w:del w:id="9368"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9" w:author="Author"/>
                <w:del w:id="9370" w:author="Author"/>
                <w:rFonts w:cs="Arial"/>
                <w:sz w:val="20"/>
                <w:lang w:val="en-IE"/>
              </w:rPr>
            </w:pPr>
            <w:ins w:id="9371" w:author="Author">
              <w:del w:id="9372" w:author="Author">
                <w:r w:rsidDel="00881474">
                  <w:rPr>
                    <w:rFonts w:cs="Arial"/>
                    <w:sz w:val="20"/>
                    <w:lang w:val="en-IE"/>
                  </w:rPr>
                  <w:delText>-</w:delText>
                </w:r>
              </w:del>
            </w:ins>
          </w:p>
        </w:tc>
      </w:tr>
      <w:tr w:rsidR="00FE0E4E" w:rsidRPr="00E73B40" w14:paraId="1E224676" w14:textId="77777777" w:rsidTr="00461042">
        <w:trPr>
          <w:ins w:id="9373"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74" w:author="Author"/>
                <w:b w:val="0"/>
                <w:sz w:val="20"/>
                <w:lang w:val="en-IE"/>
              </w:rPr>
            </w:pPr>
            <w:ins w:id="9375" w:author="Author">
              <w:r>
                <w:rPr>
                  <w:b w:val="0"/>
                  <w:sz w:val="20"/>
                  <w:lang w:val="en-IE"/>
                </w:rPr>
                <w:t>7c</w:t>
              </w:r>
            </w:ins>
          </w:p>
          <w:p w14:paraId="59911274" w14:textId="1A805781" w:rsidR="00FE0E4E" w:rsidRDefault="00FE0E4E" w:rsidP="00B66C29">
            <w:pPr>
              <w:spacing w:beforeLines="50" w:before="120" w:afterLines="50"/>
              <w:jc w:val="left"/>
              <w:rPr>
                <w:ins w:id="9376" w:author="Author"/>
                <w:b w:val="0"/>
                <w:sz w:val="20"/>
                <w:lang w:val="en-IE"/>
              </w:rPr>
            </w:pPr>
            <w:ins w:id="9377"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8" w:author="Author"/>
                <w:rFonts w:cs="Arial"/>
                <w:sz w:val="20"/>
                <w:lang w:val="en-IE"/>
              </w:rPr>
            </w:pPr>
            <w:ins w:id="9379"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0" w:author="Author"/>
                <w:rFonts w:cs="Arial"/>
                <w:sz w:val="20"/>
                <w:lang w:val="en-IE"/>
              </w:rPr>
            </w:pPr>
            <w:ins w:id="9381"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2" w:author="Author"/>
                <w:del w:id="9383" w:author="Author"/>
                <w:rFonts w:cs="Arial"/>
                <w:sz w:val="20"/>
                <w:lang w:val="en-IE"/>
              </w:rPr>
            </w:pPr>
            <w:ins w:id="9384" w:author="Author">
              <w:del w:id="9385"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6" w:author="Author"/>
                <w:rFonts w:cs="Arial"/>
                <w:sz w:val="20"/>
                <w:lang w:val="en-IE"/>
              </w:rPr>
            </w:pPr>
            <w:ins w:id="9387"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8" w:author="Author"/>
                <w:rFonts w:cs="Arial"/>
                <w:sz w:val="20"/>
                <w:lang w:val="en-IE"/>
              </w:rPr>
            </w:pPr>
            <w:ins w:id="9389"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0" w:author="Author"/>
                <w:rFonts w:cs="Arial"/>
                <w:sz w:val="20"/>
                <w:lang w:val="en-IE"/>
              </w:rPr>
            </w:pPr>
            <w:ins w:id="9391" w:author="Author">
              <w:r>
                <w:rPr>
                  <w:rFonts w:cs="Arial"/>
                  <w:sz w:val="20"/>
                  <w:lang w:val="en-IE"/>
                </w:rPr>
                <w:t>-</w:t>
              </w:r>
            </w:ins>
          </w:p>
        </w:tc>
      </w:tr>
      <w:tr w:rsidR="00FE0E4E" w:rsidRPr="00E73B40" w14:paraId="1900FD2E" w14:textId="77777777" w:rsidTr="00461042">
        <w:trPr>
          <w:ins w:id="9392"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3" w:author="Author"/>
                <w:b w:val="0"/>
                <w:sz w:val="20"/>
                <w:lang w:val="en-IE"/>
              </w:rPr>
            </w:pPr>
            <w:ins w:id="9394"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5" w:author="Author"/>
                <w:rFonts w:cs="Arial"/>
                <w:sz w:val="20"/>
                <w:lang w:val="en-IE"/>
              </w:rPr>
            </w:pPr>
            <w:ins w:id="9396"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7" w:author="Author"/>
                <w:rFonts w:cs="Arial"/>
                <w:sz w:val="20"/>
                <w:lang w:val="en-IE"/>
              </w:rPr>
            </w:pPr>
            <w:ins w:id="9398"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9" w:author="Author"/>
                <w:rFonts w:cs="Arial"/>
                <w:sz w:val="20"/>
                <w:lang w:val="en-IE"/>
              </w:rPr>
            </w:pPr>
            <w:ins w:id="9400"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1" w:author="Author"/>
                <w:rFonts w:cs="Arial"/>
                <w:sz w:val="20"/>
                <w:lang w:val="en-IE"/>
              </w:rPr>
            </w:pPr>
            <w:ins w:id="9402"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3" w:author="Author"/>
                <w:rFonts w:cs="Arial"/>
                <w:sz w:val="20"/>
                <w:lang w:val="en-IE"/>
              </w:rPr>
            </w:pPr>
            <w:ins w:id="9404" w:author="Author">
              <w:r w:rsidRPr="00FA378F">
                <w:rPr>
                  <w:sz w:val="20"/>
                  <w:lang w:val="en-IE"/>
                </w:rPr>
                <w:t>-</w:t>
              </w:r>
            </w:ins>
          </w:p>
        </w:tc>
      </w:tr>
      <w:tr w:rsidR="00FE0E4E" w:rsidRPr="00E73B40" w14:paraId="77036E11" w14:textId="77777777" w:rsidTr="00461042">
        <w:trPr>
          <w:ins w:id="9405"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06" w:author="Author"/>
                <w:b w:val="0"/>
                <w:sz w:val="20"/>
                <w:lang w:val="en-IE"/>
              </w:rPr>
            </w:pPr>
            <w:ins w:id="9407"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8" w:author="Author"/>
                <w:sz w:val="20"/>
                <w:lang w:val="en-IE"/>
              </w:rPr>
            </w:pPr>
            <w:ins w:id="9409"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0" w:author="Author"/>
                <w:sz w:val="20"/>
                <w:lang w:val="en-IE"/>
              </w:rPr>
            </w:pPr>
            <w:ins w:id="9411"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2" w:author="Author"/>
                <w:sz w:val="20"/>
                <w:lang w:val="en-IE"/>
              </w:rPr>
            </w:pPr>
            <w:ins w:id="9413"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4" w:author="Author"/>
                <w:sz w:val="20"/>
                <w:lang w:val="en-IE"/>
              </w:rPr>
            </w:pPr>
            <w:ins w:id="9415"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6" w:author="Author"/>
                <w:sz w:val="20"/>
                <w:lang w:val="en-IE"/>
              </w:rPr>
            </w:pPr>
            <w:ins w:id="9417" w:author="Author">
              <w:r w:rsidRPr="00FA378F">
                <w:rPr>
                  <w:sz w:val="20"/>
                  <w:lang w:val="en-IE"/>
                </w:rPr>
                <w:t>-</w:t>
              </w:r>
            </w:ins>
          </w:p>
        </w:tc>
      </w:tr>
      <w:tr w:rsidR="00FE0E4E" w:rsidRPr="00E73B40" w14:paraId="25A25982" w14:textId="77777777" w:rsidTr="00461042">
        <w:trPr>
          <w:ins w:id="9418"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19" w:author="Author"/>
                <w:b w:val="0"/>
                <w:sz w:val="20"/>
                <w:lang w:val="en-IE"/>
              </w:rPr>
            </w:pPr>
            <w:ins w:id="9420" w:author="Author">
              <w:r>
                <w:rPr>
                  <w:b w:val="0"/>
                  <w:sz w:val="20"/>
                  <w:lang w:val="en-IE"/>
                </w:rPr>
                <w:t>4g</w:t>
              </w:r>
            </w:ins>
          </w:p>
          <w:p w14:paraId="64BCD42C" w14:textId="1145118F" w:rsidR="00FE0E4E" w:rsidRDefault="00FE0E4E" w:rsidP="00675B3F">
            <w:pPr>
              <w:spacing w:beforeLines="50" w:before="120" w:afterLines="50"/>
              <w:jc w:val="left"/>
              <w:rPr>
                <w:ins w:id="9421" w:author="Author"/>
                <w:b w:val="0"/>
                <w:sz w:val="20"/>
                <w:lang w:val="en-IE"/>
              </w:rPr>
            </w:pPr>
            <w:ins w:id="9422"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3" w:author="Author"/>
                <w:b w:val="0"/>
                <w:sz w:val="20"/>
                <w:lang w:val="en-IE"/>
              </w:rPr>
            </w:pPr>
            <w:ins w:id="9424" w:author="Author">
              <w:r>
                <w:rPr>
                  <w:b w:val="0"/>
                  <w:sz w:val="20"/>
                  <w:lang w:val="en-IE"/>
                </w:rPr>
                <w:t>14b</w:t>
              </w:r>
            </w:ins>
          </w:p>
          <w:p w14:paraId="6D66E5C7" w14:textId="469A55F4" w:rsidR="00FE0E4E" w:rsidRDefault="00FE0E4E" w:rsidP="00B66C29">
            <w:pPr>
              <w:spacing w:beforeLines="50" w:before="120" w:afterLines="50"/>
              <w:jc w:val="left"/>
              <w:rPr>
                <w:ins w:id="9425" w:author="Author"/>
                <w:b w:val="0"/>
                <w:sz w:val="20"/>
                <w:lang w:val="en-IE"/>
              </w:rPr>
            </w:pPr>
            <w:ins w:id="9426"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7" w:author="Author"/>
                <w:rFonts w:cs="Arial"/>
                <w:sz w:val="20"/>
                <w:lang w:val="en-IE"/>
              </w:rPr>
            </w:pPr>
            <w:ins w:id="9428"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9" w:author="Author"/>
                <w:rFonts w:cs="Arial"/>
                <w:sz w:val="20"/>
                <w:lang w:val="en-IE"/>
              </w:rPr>
            </w:pPr>
            <w:ins w:id="9430"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1" w:author="Author"/>
                <w:rFonts w:cs="Arial"/>
                <w:sz w:val="20"/>
                <w:lang w:val="en-IE"/>
              </w:rPr>
            </w:pPr>
            <w:ins w:id="9432"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3" w:author="Author"/>
                <w:rFonts w:cs="Arial"/>
                <w:sz w:val="20"/>
                <w:lang w:val="en-IE"/>
              </w:rPr>
            </w:pPr>
            <w:ins w:id="9434"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5" w:author="Author"/>
                <w:rFonts w:cs="Arial"/>
                <w:sz w:val="20"/>
                <w:lang w:val="en-IE"/>
              </w:rPr>
            </w:pPr>
            <w:ins w:id="9436" w:author="Author">
              <w:r w:rsidRPr="00E73B40">
                <w:rPr>
                  <w:rFonts w:cs="Arial"/>
                  <w:sz w:val="20"/>
                  <w:lang w:val="en-IE"/>
                </w:rPr>
                <w:t>-</w:t>
              </w:r>
            </w:ins>
          </w:p>
        </w:tc>
      </w:tr>
      <w:tr w:rsidR="00FE0E4E" w:rsidRPr="00E73B40" w14:paraId="1B120857" w14:textId="77777777" w:rsidTr="00461042">
        <w:trPr>
          <w:ins w:id="9437"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38" w:author="Author"/>
                <w:b w:val="0"/>
                <w:sz w:val="20"/>
                <w:lang w:val="en-IE"/>
              </w:rPr>
            </w:pPr>
            <w:ins w:id="9439"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0" w:author="Author"/>
                <w:rFonts w:cs="Arial"/>
                <w:sz w:val="20"/>
                <w:lang w:val="en-IE"/>
              </w:rPr>
            </w:pPr>
            <w:ins w:id="9441"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2" w:author="Author"/>
                <w:rFonts w:cs="Arial"/>
                <w:sz w:val="20"/>
                <w:lang w:val="en-IE"/>
              </w:rPr>
            </w:pPr>
            <w:ins w:id="9443"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4" w:author="Author"/>
                <w:rFonts w:cs="Arial"/>
                <w:sz w:val="20"/>
                <w:lang w:val="en-IE"/>
              </w:rPr>
            </w:pPr>
            <w:ins w:id="9445"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6" w:author="Author"/>
                <w:rFonts w:cs="Arial"/>
                <w:sz w:val="20"/>
                <w:lang w:val="en-IE"/>
              </w:rPr>
            </w:pPr>
            <w:ins w:id="9447"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8" w:author="Author"/>
                <w:rFonts w:cs="Arial"/>
                <w:sz w:val="20"/>
                <w:lang w:val="en-IE"/>
              </w:rPr>
            </w:pPr>
            <w:ins w:id="9449" w:author="Author">
              <w:r w:rsidRPr="00E73B40">
                <w:rPr>
                  <w:rFonts w:cs="Arial"/>
                  <w:sz w:val="20"/>
                  <w:lang w:val="en-IE"/>
                </w:rPr>
                <w:t>-</w:t>
              </w:r>
            </w:ins>
          </w:p>
        </w:tc>
      </w:tr>
      <w:tr w:rsidR="00FE0E4E" w:rsidRPr="00E73B40" w14:paraId="3C122163" w14:textId="77777777" w:rsidTr="00461042">
        <w:trPr>
          <w:ins w:id="9450"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51" w:author="Author"/>
                <w:sz w:val="20"/>
                <w:lang w:val="en-IE"/>
              </w:rPr>
            </w:pPr>
            <w:ins w:id="9452"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3" w:author="Author"/>
                <w:rFonts w:cs="Arial"/>
                <w:sz w:val="20"/>
                <w:lang w:val="en-IE"/>
              </w:rPr>
            </w:pPr>
            <w:ins w:id="9454"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5" w:author="Author"/>
                <w:rFonts w:cs="Arial"/>
                <w:sz w:val="20"/>
                <w:lang w:val="en-IE"/>
              </w:rPr>
            </w:pPr>
            <w:ins w:id="9456"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7" w:author="Author"/>
                <w:rFonts w:cs="Arial"/>
                <w:sz w:val="20"/>
                <w:lang w:val="en-IE"/>
              </w:rPr>
            </w:pPr>
            <w:ins w:id="9458"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9" w:author="Author"/>
                <w:rFonts w:cs="Arial"/>
                <w:sz w:val="20"/>
                <w:lang w:val="en-IE"/>
              </w:rPr>
            </w:pPr>
            <w:ins w:id="9460"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1" w:author="Author"/>
                <w:rFonts w:cs="Arial"/>
                <w:sz w:val="20"/>
                <w:lang w:val="en-IE"/>
              </w:rPr>
            </w:pPr>
            <w:ins w:id="9462" w:author="Author">
              <w:r>
                <w:rPr>
                  <w:rFonts w:cs="Arial"/>
                  <w:sz w:val="20"/>
                  <w:lang w:val="en-IE"/>
                </w:rPr>
                <w:t>-</w:t>
              </w:r>
            </w:ins>
          </w:p>
        </w:tc>
      </w:tr>
      <w:tr w:rsidR="00FE0E4E" w:rsidRPr="00E73B40" w14:paraId="20A3E7B7" w14:textId="77777777" w:rsidTr="00461042">
        <w:trPr>
          <w:ins w:id="9463"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64" w:author="Author"/>
                <w:b w:val="0"/>
                <w:sz w:val="20"/>
                <w:lang w:val="en-IE"/>
              </w:rPr>
            </w:pPr>
            <w:ins w:id="9465"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6" w:author="Author"/>
                <w:rFonts w:cs="Arial"/>
                <w:sz w:val="20"/>
                <w:lang w:val="en-IE"/>
              </w:rPr>
            </w:pPr>
            <w:ins w:id="9467"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8" w:author="Author"/>
                <w:rFonts w:cs="Arial"/>
                <w:sz w:val="20"/>
                <w:lang w:val="en-IE"/>
              </w:rPr>
            </w:pPr>
            <w:ins w:id="9469"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0" w:author="Author"/>
                <w:rFonts w:cs="Arial"/>
                <w:sz w:val="20"/>
                <w:lang w:val="en-IE"/>
              </w:rPr>
            </w:pPr>
            <w:ins w:id="9471"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2" w:author="Author"/>
                <w:rFonts w:cs="Arial"/>
                <w:sz w:val="20"/>
                <w:lang w:val="en-IE"/>
              </w:rPr>
            </w:pPr>
            <w:ins w:id="9473"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4" w:author="Author"/>
                <w:rFonts w:cs="Arial"/>
                <w:sz w:val="20"/>
                <w:lang w:val="en-IE"/>
              </w:rPr>
            </w:pPr>
            <w:ins w:id="9475" w:author="Author">
              <w:r>
                <w:rPr>
                  <w:rFonts w:cs="Arial"/>
                  <w:sz w:val="20"/>
                  <w:lang w:val="en-IE"/>
                </w:rPr>
                <w:t>-</w:t>
              </w:r>
            </w:ins>
          </w:p>
        </w:tc>
      </w:tr>
      <w:tr w:rsidR="00FE0E4E" w:rsidRPr="00E73B40" w14:paraId="07B3A8A1" w14:textId="77777777" w:rsidTr="00461042">
        <w:trPr>
          <w:ins w:id="9476"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77" w:author="Author"/>
                <w:b w:val="0"/>
                <w:sz w:val="20"/>
                <w:lang w:val="en-IE"/>
              </w:rPr>
            </w:pPr>
            <w:ins w:id="9478" w:author="Author">
              <w:r>
                <w:rPr>
                  <w:b w:val="0"/>
                  <w:sz w:val="20"/>
                  <w:lang w:val="en-IE"/>
                </w:rPr>
                <w:t>17a</w:t>
              </w:r>
            </w:ins>
          </w:p>
          <w:p w14:paraId="21A3B338" w14:textId="0D950F7A" w:rsidR="00FE0E4E" w:rsidRPr="00E73B40" w:rsidRDefault="00FE0E4E" w:rsidP="00B66C29">
            <w:pPr>
              <w:spacing w:beforeLines="50" w:before="120" w:afterLines="50"/>
              <w:jc w:val="left"/>
              <w:rPr>
                <w:ins w:id="9479" w:author="Author"/>
                <w:b w:val="0"/>
                <w:sz w:val="20"/>
                <w:lang w:val="en-IE"/>
              </w:rPr>
            </w:pPr>
            <w:ins w:id="9480"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1" w:author="Author"/>
                <w:rFonts w:cs="Arial"/>
                <w:sz w:val="20"/>
                <w:lang w:val="en-IE"/>
              </w:rPr>
            </w:pPr>
            <w:ins w:id="9482"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3" w:author="Author"/>
                <w:rFonts w:cs="Arial"/>
                <w:sz w:val="20"/>
                <w:lang w:val="en-IE"/>
              </w:rPr>
            </w:pPr>
            <w:ins w:id="9484"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5" w:author="Author"/>
                <w:rFonts w:cs="Arial"/>
                <w:sz w:val="20"/>
                <w:lang w:val="en-IE"/>
              </w:rPr>
            </w:pPr>
            <w:ins w:id="9486"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7" w:author="Author"/>
                <w:rFonts w:cs="Arial"/>
                <w:sz w:val="20"/>
                <w:lang w:val="en-IE"/>
              </w:rPr>
            </w:pPr>
            <w:ins w:id="9488"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9" w:author="Author"/>
                <w:rFonts w:cs="Arial"/>
                <w:sz w:val="20"/>
                <w:lang w:val="en-IE"/>
              </w:rPr>
            </w:pPr>
            <w:ins w:id="9490" w:author="Author">
              <w:r w:rsidRPr="00D63CFB">
                <w:rPr>
                  <w:rFonts w:cs="Arial"/>
                  <w:sz w:val="20"/>
                  <w:lang w:val="en-IE"/>
                </w:rPr>
                <w:t>-</w:t>
              </w:r>
            </w:ins>
          </w:p>
        </w:tc>
      </w:tr>
      <w:tr w:rsidR="00FE0E4E" w:rsidRPr="00E73B40" w14:paraId="6919603A" w14:textId="77777777" w:rsidTr="00461042">
        <w:trPr>
          <w:ins w:id="9491"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2" w:author="Author"/>
                <w:b w:val="0"/>
                <w:sz w:val="20"/>
                <w:lang w:val="en-IE"/>
              </w:rPr>
            </w:pPr>
            <w:ins w:id="9493"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4" w:author="Author"/>
                <w:rFonts w:cs="Arial"/>
                <w:sz w:val="20"/>
                <w:lang w:val="en-IE"/>
              </w:rPr>
            </w:pPr>
            <w:ins w:id="9495"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6" w:author="Author"/>
                <w:rFonts w:cs="Arial"/>
                <w:sz w:val="20"/>
                <w:lang w:val="en-IE"/>
              </w:rPr>
            </w:pPr>
            <w:ins w:id="9497"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8" w:author="Author"/>
                <w:rFonts w:cs="Arial"/>
                <w:sz w:val="20"/>
                <w:lang w:val="en-IE"/>
              </w:rPr>
            </w:pPr>
            <w:ins w:id="9499"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0" w:author="Author"/>
                <w:rFonts w:cs="Arial"/>
                <w:sz w:val="20"/>
                <w:lang w:val="en-IE"/>
              </w:rPr>
            </w:pPr>
            <w:ins w:id="9501"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2" w:author="Author"/>
                <w:rFonts w:cs="Arial"/>
                <w:sz w:val="20"/>
                <w:lang w:val="en-IE"/>
              </w:rPr>
            </w:pPr>
            <w:ins w:id="9503" w:author="Author">
              <w:r w:rsidRPr="00E73B40">
                <w:rPr>
                  <w:rFonts w:cs="Arial"/>
                  <w:sz w:val="20"/>
                  <w:lang w:val="en-IE"/>
                </w:rPr>
                <w:t>-</w:t>
              </w:r>
            </w:ins>
          </w:p>
        </w:tc>
      </w:tr>
      <w:tr w:rsidR="00FE0E4E" w14:paraId="0903530E" w14:textId="77777777" w:rsidTr="00461042">
        <w:trPr>
          <w:ins w:id="9504"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05" w:author="Author"/>
                <w:b w:val="0"/>
                <w:sz w:val="20"/>
                <w:lang w:val="en-IE"/>
              </w:rPr>
            </w:pPr>
            <w:ins w:id="9506"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7" w:author="Author"/>
                <w:rFonts w:cs="Arial"/>
                <w:sz w:val="20"/>
                <w:lang w:val="en-IE"/>
              </w:rPr>
            </w:pPr>
            <w:ins w:id="9508"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9" w:author="Author"/>
                <w:rFonts w:cs="Arial"/>
                <w:sz w:val="20"/>
                <w:lang w:val="en-IE"/>
              </w:rPr>
            </w:pPr>
            <w:ins w:id="9510"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1" w:author="Author"/>
                <w:rFonts w:cs="Arial"/>
                <w:sz w:val="20"/>
                <w:lang w:val="en-IE"/>
              </w:rPr>
            </w:pPr>
            <w:ins w:id="9512"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3" w:author="Author"/>
                <w:rFonts w:cs="Arial"/>
                <w:sz w:val="20"/>
                <w:lang w:val="en-IE"/>
              </w:rPr>
            </w:pPr>
            <w:ins w:id="9514"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5" w:author="Author"/>
                <w:rFonts w:cs="Arial"/>
                <w:sz w:val="20"/>
                <w:lang w:val="en-IE"/>
              </w:rPr>
            </w:pPr>
            <w:ins w:id="9516" w:author="Author">
              <w:r w:rsidRPr="00E73B40">
                <w:rPr>
                  <w:rFonts w:cs="Arial"/>
                  <w:sz w:val="20"/>
                  <w:lang w:val="en-IE"/>
                </w:rPr>
                <w:t>-</w:t>
              </w:r>
            </w:ins>
          </w:p>
        </w:tc>
      </w:tr>
      <w:tr w:rsidR="00FE0E4E" w14:paraId="2057AE95" w14:textId="77777777" w:rsidTr="00461042">
        <w:trPr>
          <w:ins w:id="9517"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18" w:author="Author"/>
                <w:b w:val="0"/>
                <w:sz w:val="20"/>
                <w:lang w:val="en-IE"/>
              </w:rPr>
            </w:pPr>
            <w:ins w:id="9519"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0" w:author="Author"/>
                <w:rFonts w:cs="Arial"/>
                <w:sz w:val="20"/>
                <w:lang w:val="en-IE"/>
              </w:rPr>
            </w:pPr>
            <w:ins w:id="9521"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2" w:author="Author"/>
                <w:rFonts w:cs="Arial"/>
                <w:sz w:val="20"/>
                <w:lang w:val="en-IE"/>
              </w:rPr>
            </w:pPr>
            <w:ins w:id="9523"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4" w:author="Author"/>
                <w:rFonts w:cs="Arial"/>
                <w:sz w:val="20"/>
                <w:lang w:val="en-IE"/>
              </w:rPr>
            </w:pPr>
            <w:ins w:id="9525"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6" w:author="Author"/>
                <w:rFonts w:cs="Arial"/>
                <w:sz w:val="20"/>
                <w:lang w:val="en-IE"/>
              </w:rPr>
            </w:pPr>
            <w:ins w:id="9527"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8" w:author="Author"/>
                <w:rFonts w:cs="Arial"/>
                <w:sz w:val="20"/>
                <w:lang w:val="en-IE"/>
              </w:rPr>
            </w:pPr>
            <w:ins w:id="9529" w:author="Author">
              <w:r w:rsidRPr="00E73B40">
                <w:rPr>
                  <w:rFonts w:cs="Arial"/>
                  <w:sz w:val="20"/>
                  <w:lang w:val="en-IE"/>
                </w:rPr>
                <w:t>-</w:t>
              </w:r>
            </w:ins>
          </w:p>
        </w:tc>
      </w:tr>
      <w:tr w:rsidR="00FE0E4E" w14:paraId="6C1C00DB" w14:textId="77777777" w:rsidTr="00461042">
        <w:trPr>
          <w:ins w:id="9530"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31"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2" w:author="Author"/>
                <w:rFonts w:cs="Arial"/>
                <w:sz w:val="20"/>
                <w:lang w:val="en-IE"/>
              </w:rPr>
            </w:pPr>
            <w:ins w:id="9533"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4" w:author="Author"/>
                <w:rFonts w:cs="Arial"/>
                <w:sz w:val="20"/>
                <w:lang w:val="en-IE"/>
              </w:rPr>
            </w:pPr>
            <w:ins w:id="9535"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6" w:author="Author"/>
                <w:rFonts w:cs="Arial"/>
                <w:sz w:val="20"/>
                <w:lang w:val="en-IE"/>
              </w:rPr>
            </w:pPr>
            <w:ins w:id="9537"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8" w:author="Author"/>
                <w:rFonts w:cs="Arial"/>
                <w:sz w:val="20"/>
                <w:lang w:val="en-IE"/>
              </w:rPr>
            </w:pPr>
            <w:ins w:id="9539"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0" w:author="Author"/>
                <w:rFonts w:cs="Arial"/>
                <w:sz w:val="20"/>
                <w:lang w:val="en-IE"/>
              </w:rPr>
            </w:pPr>
            <w:ins w:id="9541" w:author="Author">
              <w:r w:rsidRPr="00E73B40">
                <w:rPr>
                  <w:rFonts w:cs="Arial"/>
                  <w:sz w:val="20"/>
                  <w:lang w:val="en-IE"/>
                </w:rPr>
                <w:t>-</w:t>
              </w:r>
            </w:ins>
          </w:p>
        </w:tc>
      </w:tr>
      <w:tr w:rsidR="00FE0E4E" w:rsidRPr="00E73B40" w:rsidDel="004C2818" w14:paraId="4B126FA9" w14:textId="7B786BCB" w:rsidTr="00461042">
        <w:trPr>
          <w:ins w:id="9542" w:author="Author"/>
          <w:del w:id="9543"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44" w:author="Author"/>
                <w:del w:id="9545" w:author="Author"/>
                <w:sz w:val="20"/>
                <w:lang w:val="en-IE"/>
              </w:rPr>
            </w:pPr>
            <w:ins w:id="9546" w:author="Author">
              <w:del w:id="9547"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8" w:author="Author"/>
                <w:del w:id="9549" w:author="Author"/>
                <w:rFonts w:cs="Arial"/>
                <w:sz w:val="20"/>
                <w:lang w:val="en-IE"/>
              </w:rPr>
            </w:pPr>
            <w:ins w:id="9550" w:author="Author">
              <w:del w:id="9551"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2" w:author="Author"/>
                <w:del w:id="9553" w:author="Author"/>
                <w:rFonts w:cs="Arial"/>
                <w:sz w:val="20"/>
                <w:lang w:val="en-IE"/>
              </w:rPr>
            </w:pPr>
            <w:ins w:id="9554" w:author="Author">
              <w:del w:id="9555"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6" w:author="Author"/>
                <w:del w:id="9557" w:author="Author"/>
                <w:rFonts w:cs="Arial"/>
                <w:sz w:val="20"/>
                <w:lang w:val="en-IE"/>
              </w:rPr>
            </w:pPr>
            <w:ins w:id="9558" w:author="Author">
              <w:del w:id="9559"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0" w:author="Author"/>
                <w:del w:id="9561" w:author="Author"/>
                <w:rFonts w:cs="Arial"/>
                <w:sz w:val="20"/>
                <w:lang w:val="en-IE"/>
              </w:rPr>
            </w:pPr>
            <w:ins w:id="9562" w:author="Author">
              <w:del w:id="9563"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4" w:author="Author"/>
                <w:del w:id="9565" w:author="Author"/>
                <w:rFonts w:cs="Arial"/>
                <w:sz w:val="20"/>
                <w:lang w:val="en-IE"/>
              </w:rPr>
            </w:pPr>
            <w:ins w:id="9566" w:author="Author">
              <w:del w:id="9567" w:author="Author">
                <w:r w:rsidRPr="00E73B40" w:rsidDel="004C2818">
                  <w:rPr>
                    <w:rFonts w:cs="Arial"/>
                    <w:sz w:val="20"/>
                    <w:lang w:val="en-IE"/>
                  </w:rPr>
                  <w:delText>-</w:delText>
                </w:r>
              </w:del>
            </w:ins>
          </w:p>
        </w:tc>
      </w:tr>
      <w:tr w:rsidR="00FE0E4E" w:rsidRPr="00E73B40" w14:paraId="0B1580D8" w14:textId="77777777" w:rsidTr="00461042">
        <w:trPr>
          <w:ins w:id="9568"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69" w:author="Author"/>
                <w:b w:val="0"/>
                <w:sz w:val="20"/>
                <w:lang w:val="en-IE"/>
              </w:rPr>
            </w:pPr>
            <w:ins w:id="9570"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1" w:author="Author"/>
                <w:rFonts w:cs="Arial"/>
                <w:sz w:val="20"/>
                <w:lang w:val="en-IE"/>
              </w:rPr>
            </w:pPr>
            <w:ins w:id="9572"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3" w:author="Author"/>
                <w:rFonts w:cs="Arial"/>
                <w:sz w:val="20"/>
                <w:lang w:val="en-IE"/>
              </w:rPr>
            </w:pPr>
            <w:ins w:id="9574"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5" w:author="Author"/>
                <w:rFonts w:cs="Arial"/>
                <w:sz w:val="20"/>
                <w:lang w:val="en-IE"/>
              </w:rPr>
            </w:pPr>
            <w:ins w:id="9576"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7" w:author="Author"/>
                <w:rFonts w:cs="Arial"/>
                <w:sz w:val="20"/>
                <w:lang w:val="en-IE"/>
              </w:rPr>
            </w:pPr>
            <w:ins w:id="9578"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9" w:author="Author"/>
                <w:rFonts w:cs="Arial"/>
                <w:sz w:val="20"/>
                <w:lang w:val="en-IE"/>
              </w:rPr>
            </w:pPr>
            <w:ins w:id="9580" w:author="Author">
              <w:r w:rsidRPr="00E73B40">
                <w:rPr>
                  <w:rFonts w:cs="Arial"/>
                  <w:sz w:val="20"/>
                  <w:lang w:val="en-IE"/>
                </w:rPr>
                <w:t>-</w:t>
              </w:r>
            </w:ins>
          </w:p>
        </w:tc>
      </w:tr>
      <w:tr w:rsidR="00FE0E4E" w:rsidRPr="00E73B40" w14:paraId="0D254C10" w14:textId="77777777" w:rsidTr="00461042">
        <w:trPr>
          <w:ins w:id="9581"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2" w:author="Author"/>
                <w:b w:val="0"/>
                <w:sz w:val="20"/>
                <w:lang w:val="en-IE"/>
              </w:rPr>
            </w:pPr>
            <w:ins w:id="9583"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4" w:author="Author"/>
                <w:rFonts w:cs="Arial"/>
                <w:sz w:val="20"/>
                <w:lang w:val="en-IE"/>
              </w:rPr>
            </w:pPr>
            <w:ins w:id="9585"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6" w:author="Author"/>
                <w:rFonts w:cs="Arial"/>
                <w:sz w:val="20"/>
                <w:lang w:val="en-IE"/>
              </w:rPr>
            </w:pPr>
            <w:ins w:id="9587"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8" w:author="Author"/>
                <w:rFonts w:cs="Arial"/>
                <w:sz w:val="20"/>
                <w:lang w:val="en-IE"/>
              </w:rPr>
            </w:pPr>
            <w:ins w:id="9589"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0" w:author="Author"/>
                <w:rFonts w:cs="Arial"/>
                <w:sz w:val="20"/>
                <w:lang w:val="en-IE"/>
              </w:rPr>
            </w:pPr>
            <w:ins w:id="9591"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2" w:author="Author"/>
                <w:rFonts w:cs="Arial"/>
                <w:sz w:val="20"/>
                <w:lang w:val="en-IE"/>
              </w:rPr>
            </w:pPr>
            <w:ins w:id="9593" w:author="Author">
              <w:r w:rsidRPr="00E73B40">
                <w:rPr>
                  <w:rFonts w:cs="Arial"/>
                  <w:sz w:val="20"/>
                  <w:lang w:val="en-IE"/>
                </w:rPr>
                <w:t>-</w:t>
              </w:r>
            </w:ins>
          </w:p>
        </w:tc>
      </w:tr>
      <w:tr w:rsidR="00FE0E4E" w:rsidRPr="00E73B40" w:rsidDel="00126A4D" w14:paraId="190FE929" w14:textId="363EFC26" w:rsidTr="00461042">
        <w:trPr>
          <w:ins w:id="9594" w:author="Author"/>
          <w:del w:id="9595"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596" w:author="Author"/>
                <w:del w:id="9597" w:author="Author"/>
                <w:b w:val="0"/>
                <w:sz w:val="20"/>
                <w:lang w:val="en-IE"/>
              </w:rPr>
            </w:pPr>
            <w:ins w:id="9598" w:author="Author">
              <w:del w:id="9599"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0" w:author="Author"/>
                <w:del w:id="9601" w:author="Author"/>
                <w:rFonts w:cs="Arial"/>
                <w:sz w:val="20"/>
                <w:lang w:val="en-IE"/>
              </w:rPr>
            </w:pPr>
            <w:ins w:id="9602" w:author="Author">
              <w:del w:id="9603"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4" w:author="Author"/>
                <w:del w:id="9605" w:author="Author"/>
                <w:rFonts w:cs="Arial"/>
                <w:sz w:val="20"/>
                <w:lang w:val="en-IE"/>
              </w:rPr>
            </w:pPr>
            <w:ins w:id="9606" w:author="Author">
              <w:del w:id="9607"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8" w:author="Author"/>
                <w:del w:id="9609" w:author="Author"/>
                <w:rFonts w:cs="Arial"/>
                <w:sz w:val="20"/>
                <w:lang w:val="en-IE"/>
              </w:rPr>
            </w:pPr>
            <w:ins w:id="9610" w:author="Author">
              <w:del w:id="9611"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2" w:author="Author"/>
                <w:del w:id="9613" w:author="Author"/>
                <w:rFonts w:cs="Arial"/>
                <w:sz w:val="20"/>
                <w:lang w:val="en-IE"/>
              </w:rPr>
            </w:pPr>
            <w:ins w:id="9614" w:author="Author">
              <w:del w:id="9615"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6" w:author="Author"/>
                <w:del w:id="9617" w:author="Author"/>
                <w:rFonts w:cs="Arial"/>
                <w:sz w:val="20"/>
                <w:lang w:val="en-IE"/>
              </w:rPr>
            </w:pPr>
            <w:ins w:id="9618" w:author="Author">
              <w:del w:id="9619" w:author="Author">
                <w:r w:rsidRPr="00E73B40" w:rsidDel="00126A4D">
                  <w:rPr>
                    <w:rFonts w:cs="Arial"/>
                    <w:sz w:val="20"/>
                    <w:lang w:val="en-IE"/>
                  </w:rPr>
                  <w:delText>-</w:delText>
                </w:r>
              </w:del>
            </w:ins>
          </w:p>
        </w:tc>
      </w:tr>
      <w:tr w:rsidR="00FE0E4E" w:rsidRPr="00E73B40" w14:paraId="59DAD762" w14:textId="77777777" w:rsidTr="00461042">
        <w:trPr>
          <w:ins w:id="9620"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21" w:author="Author"/>
                <w:b w:val="0"/>
                <w:sz w:val="20"/>
                <w:lang w:val="en-IE"/>
              </w:rPr>
            </w:pPr>
            <w:ins w:id="9622"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3" w:author="Author"/>
                <w:rFonts w:cs="Arial"/>
                <w:sz w:val="20"/>
                <w:lang w:val="en-IE"/>
              </w:rPr>
            </w:pPr>
            <w:ins w:id="9624"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5" w:author="Author"/>
                <w:rFonts w:cs="Arial"/>
                <w:sz w:val="20"/>
                <w:lang w:val="en-IE"/>
              </w:rPr>
            </w:pPr>
            <w:ins w:id="9626"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7" w:author="Author"/>
                <w:rFonts w:cs="Arial"/>
                <w:sz w:val="20"/>
                <w:lang w:val="en-IE"/>
              </w:rPr>
            </w:pPr>
            <w:ins w:id="9628"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9" w:author="Author"/>
                <w:rFonts w:cs="Arial"/>
                <w:sz w:val="20"/>
                <w:lang w:val="en-IE"/>
              </w:rPr>
            </w:pPr>
            <w:ins w:id="9630"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1" w:author="Author"/>
                <w:rFonts w:cs="Arial"/>
                <w:sz w:val="20"/>
                <w:lang w:val="en-IE"/>
              </w:rPr>
            </w:pPr>
            <w:ins w:id="9632" w:author="Author">
              <w:r>
                <w:rPr>
                  <w:rFonts w:cs="Arial"/>
                  <w:sz w:val="20"/>
                  <w:lang w:val="en-IE"/>
                </w:rPr>
                <w:t>-</w:t>
              </w:r>
            </w:ins>
          </w:p>
        </w:tc>
      </w:tr>
      <w:tr w:rsidR="00FE0E4E" w14:paraId="6A6F742E" w14:textId="77777777" w:rsidTr="00461042">
        <w:trPr>
          <w:ins w:id="9633"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34" w:author="Author"/>
                <w:b w:val="0"/>
                <w:sz w:val="20"/>
                <w:lang w:val="en-IE"/>
              </w:rPr>
            </w:pPr>
            <w:ins w:id="9635"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6" w:author="Author"/>
                <w:rFonts w:cs="Arial"/>
                <w:sz w:val="20"/>
                <w:lang w:val="en-IE"/>
              </w:rPr>
            </w:pPr>
            <w:ins w:id="9637"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8" w:author="Author"/>
                <w:rFonts w:cs="Arial"/>
                <w:sz w:val="20"/>
                <w:lang w:val="en-IE"/>
              </w:rPr>
            </w:pPr>
            <w:ins w:id="9639"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0" w:author="Author"/>
                <w:rFonts w:cs="Arial"/>
                <w:sz w:val="20"/>
                <w:lang w:val="en-IE"/>
              </w:rPr>
            </w:pPr>
            <w:ins w:id="9641"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2" w:author="Author"/>
                <w:rFonts w:cs="Arial"/>
                <w:sz w:val="20"/>
                <w:lang w:val="en-IE"/>
              </w:rPr>
            </w:pPr>
            <w:ins w:id="9643"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4" w:author="Author"/>
                <w:rFonts w:cs="Arial"/>
                <w:sz w:val="20"/>
                <w:lang w:val="en-IE"/>
              </w:rPr>
            </w:pPr>
            <w:ins w:id="9645" w:author="Author">
              <w:r w:rsidRPr="00E73B40">
                <w:rPr>
                  <w:rFonts w:cs="Arial"/>
                  <w:sz w:val="20"/>
                  <w:lang w:val="en-IE"/>
                </w:rPr>
                <w:t>-</w:t>
              </w:r>
            </w:ins>
          </w:p>
        </w:tc>
      </w:tr>
      <w:tr w:rsidR="00FE0E4E" w:rsidRPr="00E73B40" w14:paraId="41810164" w14:textId="77777777" w:rsidTr="00461042">
        <w:trPr>
          <w:ins w:id="9646"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47" w:author="Author"/>
                <w:sz w:val="20"/>
                <w:lang w:val="en-IE"/>
              </w:rPr>
            </w:pPr>
            <w:ins w:id="9648"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9" w:author="Author"/>
                <w:rFonts w:cs="Arial"/>
                <w:sz w:val="20"/>
                <w:lang w:val="en-IE"/>
              </w:rPr>
            </w:pPr>
            <w:ins w:id="9650"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1" w:author="Author"/>
                <w:rFonts w:cs="Arial"/>
                <w:sz w:val="20"/>
                <w:lang w:val="en-IE"/>
              </w:rPr>
            </w:pPr>
            <w:ins w:id="9652"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3" w:author="Author"/>
                <w:rFonts w:cs="Arial"/>
                <w:sz w:val="20"/>
                <w:lang w:val="en-IE"/>
              </w:rPr>
            </w:pPr>
            <w:ins w:id="9654"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5" w:author="Author"/>
                <w:rFonts w:cs="Arial"/>
                <w:sz w:val="20"/>
                <w:lang w:val="en-IE"/>
              </w:rPr>
            </w:pPr>
            <w:ins w:id="9656"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7" w:author="Author"/>
                <w:rFonts w:cs="Arial"/>
                <w:sz w:val="20"/>
                <w:lang w:val="en-IE"/>
              </w:rPr>
            </w:pPr>
            <w:ins w:id="9658" w:author="Author">
              <w:r>
                <w:rPr>
                  <w:rFonts w:cs="Arial"/>
                  <w:sz w:val="20"/>
                  <w:lang w:val="en-IE"/>
                </w:rPr>
                <w:t>-</w:t>
              </w:r>
            </w:ins>
          </w:p>
        </w:tc>
      </w:tr>
      <w:tr w:rsidR="00FE0E4E" w14:paraId="2AA10F22" w14:textId="77777777" w:rsidTr="00461042">
        <w:trPr>
          <w:ins w:id="9659"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60" w:author="Author"/>
                <w:b w:val="0"/>
                <w:sz w:val="20"/>
                <w:lang w:val="en-IE"/>
              </w:rPr>
            </w:pPr>
            <w:ins w:id="9661"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2" w:author="Author"/>
                <w:rFonts w:cs="Arial"/>
                <w:sz w:val="20"/>
                <w:lang w:val="en-IE"/>
              </w:rPr>
            </w:pPr>
            <w:ins w:id="9663"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4" w:author="Author"/>
                <w:rFonts w:cs="Arial"/>
                <w:sz w:val="20"/>
                <w:lang w:val="en-IE"/>
              </w:rPr>
            </w:pPr>
            <w:ins w:id="9665"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6" w:author="Author"/>
                <w:rFonts w:cs="Arial"/>
                <w:sz w:val="20"/>
                <w:lang w:val="en-IE"/>
              </w:rPr>
            </w:pPr>
            <w:ins w:id="9667"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8" w:author="Author"/>
                <w:rFonts w:cs="Arial"/>
                <w:sz w:val="20"/>
                <w:lang w:val="en-IE"/>
              </w:rPr>
            </w:pPr>
            <w:ins w:id="9669"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0" w:author="Author"/>
                <w:rFonts w:cs="Arial"/>
                <w:sz w:val="20"/>
                <w:lang w:val="en-IE"/>
              </w:rPr>
            </w:pPr>
            <w:ins w:id="9671" w:author="Author">
              <w:r w:rsidRPr="00E73B40">
                <w:rPr>
                  <w:rFonts w:cs="Arial"/>
                  <w:sz w:val="20"/>
                  <w:lang w:val="en-IE"/>
                </w:rPr>
                <w:t>-</w:t>
              </w:r>
            </w:ins>
          </w:p>
        </w:tc>
      </w:tr>
      <w:tr w:rsidR="00FE0E4E" w:rsidRPr="00E73B40" w14:paraId="66A56496" w14:textId="77777777" w:rsidTr="00461042">
        <w:trPr>
          <w:ins w:id="9672"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3" w:author="Author"/>
                <w:b w:val="0"/>
                <w:sz w:val="20"/>
                <w:lang w:val="en-IE"/>
              </w:rPr>
            </w:pPr>
            <w:ins w:id="9674"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5" w:author="Author"/>
                <w:rFonts w:cs="Arial"/>
                <w:sz w:val="20"/>
                <w:lang w:val="en-IE"/>
              </w:rPr>
            </w:pPr>
            <w:ins w:id="9676"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7" w:author="Author"/>
                <w:rFonts w:cs="Arial"/>
                <w:sz w:val="20"/>
                <w:lang w:val="en-IE"/>
              </w:rPr>
            </w:pPr>
            <w:ins w:id="9678"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9" w:author="Author"/>
                <w:rFonts w:cs="Arial"/>
                <w:sz w:val="20"/>
                <w:lang w:val="en-IE"/>
              </w:rPr>
            </w:pPr>
            <w:ins w:id="9680"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1" w:author="Author"/>
                <w:rFonts w:cs="Arial"/>
                <w:sz w:val="20"/>
                <w:lang w:val="en-IE"/>
              </w:rPr>
            </w:pPr>
            <w:ins w:id="9682"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3" w:author="Author"/>
                <w:rFonts w:cs="Arial"/>
                <w:sz w:val="20"/>
                <w:lang w:val="en-IE"/>
              </w:rPr>
            </w:pPr>
            <w:ins w:id="9684" w:author="Author">
              <w:r>
                <w:rPr>
                  <w:rFonts w:cs="Arial"/>
                  <w:sz w:val="20"/>
                  <w:lang w:val="en-IE"/>
                </w:rPr>
                <w:t>-</w:t>
              </w:r>
            </w:ins>
          </w:p>
        </w:tc>
      </w:tr>
      <w:tr w:rsidR="00FE0E4E" w:rsidRPr="00E73B40" w14:paraId="442C02AD" w14:textId="77777777" w:rsidTr="00461042">
        <w:trPr>
          <w:ins w:id="9685"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86" w:author="Author"/>
                <w:b w:val="0"/>
                <w:sz w:val="20"/>
                <w:lang w:val="en-IE"/>
              </w:rPr>
            </w:pPr>
            <w:ins w:id="9687"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8" w:author="Author"/>
                <w:rFonts w:cs="Arial"/>
                <w:sz w:val="20"/>
                <w:lang w:val="en-IE"/>
              </w:rPr>
            </w:pPr>
            <w:ins w:id="9689"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0" w:author="Author"/>
                <w:rFonts w:cs="Arial"/>
                <w:sz w:val="20"/>
                <w:lang w:val="en-IE"/>
              </w:rPr>
            </w:pPr>
            <w:ins w:id="9691"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2" w:author="Author"/>
                <w:rFonts w:cs="Arial"/>
                <w:sz w:val="20"/>
                <w:lang w:val="en-IE"/>
              </w:rPr>
            </w:pPr>
            <w:ins w:id="9693"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4" w:author="Author"/>
                <w:rFonts w:cs="Arial"/>
                <w:sz w:val="20"/>
                <w:lang w:val="en-IE"/>
              </w:rPr>
            </w:pPr>
            <w:ins w:id="9695"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6" w:author="Author"/>
                <w:rFonts w:cs="Arial"/>
                <w:sz w:val="20"/>
                <w:lang w:val="en-IE"/>
              </w:rPr>
            </w:pPr>
            <w:ins w:id="9697" w:author="Author">
              <w:r w:rsidRPr="00E73B40">
                <w:rPr>
                  <w:rFonts w:cs="Arial"/>
                  <w:sz w:val="20"/>
                  <w:lang w:val="en-IE"/>
                </w:rPr>
                <w:t>-</w:t>
              </w:r>
            </w:ins>
          </w:p>
        </w:tc>
      </w:tr>
      <w:tr w:rsidR="00FE0E4E" w:rsidRPr="00E73B40" w14:paraId="2DCEFC1C" w14:textId="77777777" w:rsidTr="00461042">
        <w:trPr>
          <w:ins w:id="9698"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699" w:author="Author"/>
                <w:b w:val="0"/>
                <w:sz w:val="20"/>
                <w:lang w:val="en-IE"/>
              </w:rPr>
            </w:pPr>
            <w:ins w:id="9700"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1" w:author="Author"/>
                <w:rFonts w:cs="Arial"/>
                <w:sz w:val="20"/>
                <w:lang w:val="en-IE"/>
              </w:rPr>
            </w:pPr>
            <w:ins w:id="9702"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3" w:author="Author"/>
                <w:rFonts w:cs="Arial"/>
                <w:sz w:val="20"/>
                <w:lang w:val="en-IE"/>
              </w:rPr>
            </w:pPr>
            <w:ins w:id="9704"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5" w:author="Author"/>
                <w:rFonts w:cs="Arial"/>
                <w:sz w:val="20"/>
                <w:lang w:val="en-IE"/>
              </w:rPr>
            </w:pPr>
            <w:ins w:id="9706"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7" w:author="Author"/>
                <w:rFonts w:cs="Arial"/>
                <w:sz w:val="20"/>
                <w:lang w:val="en-IE"/>
              </w:rPr>
            </w:pPr>
            <w:ins w:id="9708"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9" w:author="Author"/>
                <w:rFonts w:cs="Arial"/>
                <w:sz w:val="20"/>
                <w:lang w:val="en-IE"/>
              </w:rPr>
            </w:pPr>
            <w:ins w:id="9710" w:author="Author">
              <w:r w:rsidRPr="00E73B40">
                <w:rPr>
                  <w:rFonts w:cs="Arial"/>
                  <w:sz w:val="20"/>
                  <w:lang w:val="en-IE"/>
                </w:rPr>
                <w:t>-</w:t>
              </w:r>
            </w:ins>
          </w:p>
        </w:tc>
      </w:tr>
      <w:tr w:rsidR="00FE0E4E" w:rsidRPr="00E73B40" w14:paraId="4BB18F19" w14:textId="77777777" w:rsidTr="00461042">
        <w:trPr>
          <w:ins w:id="9711"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2" w:author="Author"/>
                <w:b w:val="0"/>
                <w:sz w:val="20"/>
                <w:lang w:val="en-IE"/>
              </w:rPr>
            </w:pPr>
            <w:ins w:id="9713"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4" w:author="Author"/>
                <w:rFonts w:cs="Arial"/>
                <w:sz w:val="20"/>
                <w:lang w:val="en-IE"/>
              </w:rPr>
            </w:pPr>
            <w:ins w:id="9715"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6" w:author="Author"/>
                <w:rFonts w:cs="Arial"/>
                <w:sz w:val="20"/>
                <w:lang w:val="en-IE"/>
              </w:rPr>
            </w:pPr>
            <w:ins w:id="9717"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8" w:author="Author"/>
                <w:rFonts w:cs="Arial"/>
                <w:sz w:val="20"/>
                <w:lang w:val="en-IE"/>
              </w:rPr>
            </w:pPr>
            <w:ins w:id="9719"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0" w:author="Author"/>
                <w:rFonts w:cs="Arial"/>
                <w:sz w:val="20"/>
                <w:lang w:val="en-IE"/>
              </w:rPr>
            </w:pPr>
            <w:ins w:id="9721"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2" w:author="Author"/>
                <w:rFonts w:cs="Arial"/>
                <w:sz w:val="20"/>
                <w:lang w:val="en-IE"/>
              </w:rPr>
            </w:pPr>
            <w:ins w:id="9723" w:author="Author">
              <w:r w:rsidRPr="00E73B40">
                <w:rPr>
                  <w:rFonts w:cs="Arial"/>
                  <w:sz w:val="20"/>
                  <w:lang w:val="en-IE"/>
                </w:rPr>
                <w:t>-</w:t>
              </w:r>
            </w:ins>
          </w:p>
        </w:tc>
      </w:tr>
      <w:tr w:rsidR="00FE0E4E" w:rsidRPr="00E73B40" w14:paraId="33AAD68A" w14:textId="77777777" w:rsidTr="00461042">
        <w:trPr>
          <w:ins w:id="9724"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25" w:author="Author"/>
                <w:b w:val="0"/>
                <w:sz w:val="20"/>
                <w:lang w:val="en-IE"/>
              </w:rPr>
            </w:pPr>
            <w:ins w:id="9726"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7" w:author="Author"/>
                <w:rFonts w:cs="Arial"/>
                <w:sz w:val="20"/>
                <w:lang w:val="en-IE"/>
              </w:rPr>
            </w:pPr>
            <w:ins w:id="9728"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9" w:author="Author"/>
                <w:rFonts w:cs="Arial"/>
                <w:sz w:val="20"/>
                <w:lang w:val="en-IE"/>
              </w:rPr>
            </w:pPr>
            <w:ins w:id="9730"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1" w:author="Author"/>
                <w:rFonts w:cs="Arial"/>
                <w:sz w:val="20"/>
                <w:lang w:val="en-IE"/>
              </w:rPr>
            </w:pPr>
            <w:ins w:id="9732"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3" w:author="Author"/>
                <w:rFonts w:cs="Arial"/>
                <w:sz w:val="20"/>
                <w:lang w:val="en-IE"/>
              </w:rPr>
            </w:pPr>
            <w:ins w:id="9734"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5" w:author="Author"/>
                <w:rFonts w:cs="Arial"/>
                <w:sz w:val="20"/>
                <w:lang w:val="en-IE"/>
              </w:rPr>
            </w:pPr>
            <w:ins w:id="9736" w:author="Author">
              <w:r w:rsidRPr="00E73B40">
                <w:rPr>
                  <w:rFonts w:cs="Arial"/>
                  <w:sz w:val="20"/>
                  <w:lang w:val="en-IE"/>
                </w:rPr>
                <w:t>-</w:t>
              </w:r>
            </w:ins>
          </w:p>
        </w:tc>
      </w:tr>
      <w:tr w:rsidR="00FE0E4E" w:rsidRPr="00E73B40" w14:paraId="511DE84C" w14:textId="77777777" w:rsidTr="00461042">
        <w:trPr>
          <w:ins w:id="9737"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38" w:author="Author"/>
                <w:b w:val="0"/>
                <w:sz w:val="20"/>
                <w:lang w:val="en-IE"/>
              </w:rPr>
            </w:pPr>
            <w:ins w:id="9739"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0" w:author="Author"/>
                <w:rFonts w:cs="Arial"/>
                <w:sz w:val="20"/>
                <w:lang w:val="en-IE"/>
              </w:rPr>
            </w:pPr>
            <w:ins w:id="9741"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2" w:author="Author"/>
                <w:rFonts w:cs="Arial"/>
                <w:sz w:val="20"/>
                <w:lang w:val="en-IE"/>
              </w:rPr>
            </w:pPr>
            <w:ins w:id="9743"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4" w:author="Author"/>
                <w:rFonts w:cs="Arial"/>
                <w:sz w:val="20"/>
                <w:lang w:val="en-IE"/>
              </w:rPr>
            </w:pPr>
            <w:ins w:id="9745"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6" w:author="Author"/>
                <w:rFonts w:cs="Arial"/>
                <w:sz w:val="20"/>
                <w:lang w:val="en-IE"/>
              </w:rPr>
            </w:pPr>
            <w:ins w:id="9747"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8" w:author="Author"/>
                <w:rFonts w:cs="Arial"/>
                <w:sz w:val="20"/>
                <w:lang w:val="en-IE"/>
              </w:rPr>
            </w:pPr>
            <w:ins w:id="9749" w:author="Author">
              <w:r w:rsidRPr="00E73B40">
                <w:rPr>
                  <w:rFonts w:cs="Arial"/>
                  <w:sz w:val="20"/>
                  <w:lang w:val="en-IE"/>
                </w:rPr>
                <w:t>-</w:t>
              </w:r>
            </w:ins>
          </w:p>
        </w:tc>
      </w:tr>
      <w:tr w:rsidR="00FE0E4E" w:rsidRPr="00E73B40" w:rsidDel="004A12A0" w14:paraId="026504F3" w14:textId="007D3253" w:rsidTr="00461042">
        <w:trPr>
          <w:ins w:id="9750" w:author="Author"/>
          <w:del w:id="9751"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2" w:author="Author"/>
                <w:del w:id="9753" w:author="Author"/>
                <w:b w:val="0"/>
                <w:sz w:val="20"/>
                <w:lang w:val="en-IE"/>
              </w:rPr>
            </w:pPr>
            <w:ins w:id="9754" w:author="Author">
              <w:del w:id="9755"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6" w:author="Author"/>
                <w:del w:id="9757" w:author="Author"/>
                <w:rFonts w:cs="Arial"/>
                <w:sz w:val="20"/>
                <w:lang w:val="en-IE"/>
              </w:rPr>
            </w:pPr>
            <w:ins w:id="9758" w:author="Author">
              <w:del w:id="9759"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0" w:author="Author"/>
                <w:del w:id="9761" w:author="Author"/>
                <w:rFonts w:cs="Arial"/>
                <w:sz w:val="20"/>
                <w:lang w:val="en-IE"/>
              </w:rPr>
            </w:pPr>
            <w:ins w:id="9762" w:author="Author">
              <w:del w:id="9763"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4" w:author="Author"/>
                <w:del w:id="9765" w:author="Author"/>
                <w:rFonts w:cs="Arial"/>
                <w:sz w:val="20"/>
                <w:lang w:val="en-IE"/>
              </w:rPr>
            </w:pPr>
            <w:ins w:id="9766" w:author="Author">
              <w:del w:id="9767"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8" w:author="Author"/>
                <w:del w:id="9769" w:author="Author"/>
                <w:rFonts w:cs="Arial"/>
                <w:sz w:val="20"/>
                <w:lang w:val="en-IE"/>
              </w:rPr>
            </w:pPr>
            <w:ins w:id="9770" w:author="Author">
              <w:del w:id="9771"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2" w:author="Author"/>
                <w:del w:id="9773" w:author="Author"/>
                <w:rFonts w:cs="Arial"/>
                <w:sz w:val="20"/>
                <w:lang w:val="en-IE"/>
              </w:rPr>
            </w:pPr>
            <w:ins w:id="9774" w:author="Author">
              <w:del w:id="9775"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76"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76"/>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77"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78" w:author="Author"/>
                <w:b w:val="0"/>
                <w:sz w:val="20"/>
                <w:lang w:val="en-IE"/>
              </w:rPr>
            </w:pPr>
            <w:ins w:id="9779" w:author="Author">
              <w:r>
                <w:rPr>
                  <w:b w:val="0"/>
                  <w:sz w:val="20"/>
                  <w:lang w:val="en-IE"/>
                </w:rPr>
                <w:t>1h</w:t>
              </w:r>
            </w:ins>
          </w:p>
          <w:p w14:paraId="7537E7BA" w14:textId="7CC1CD78" w:rsidR="00BA13E7" w:rsidRDefault="00BA13E7" w:rsidP="00510DF9">
            <w:pPr>
              <w:spacing w:beforeLines="50" w:before="120" w:afterLines="50"/>
              <w:jc w:val="left"/>
              <w:rPr>
                <w:ins w:id="9780" w:author="Author"/>
                <w:b w:val="0"/>
                <w:sz w:val="20"/>
                <w:lang w:val="en-IE"/>
              </w:rPr>
            </w:pPr>
            <w:ins w:id="9781"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2"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3"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84" w:author="Author"/>
                <w:b w:val="0"/>
                <w:sz w:val="20"/>
                <w:lang w:val="en-IE"/>
              </w:rPr>
            </w:pPr>
            <w:del w:id="9785"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6" w:author="Author"/>
                <w:rFonts w:cs="Arial"/>
                <w:sz w:val="20"/>
                <w:lang w:val="en-IE"/>
              </w:rPr>
            </w:pPr>
            <w:del w:id="9787"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8" w:author="Author"/>
                <w:rFonts w:cs="Arial"/>
                <w:sz w:val="20"/>
                <w:lang w:val="en-IE"/>
              </w:rPr>
            </w:pPr>
            <w:del w:id="9789"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0" w:author="Author"/>
                <w:rFonts w:cs="Arial"/>
                <w:sz w:val="20"/>
                <w:lang w:val="en-IE"/>
              </w:rPr>
            </w:pPr>
            <w:del w:id="9791"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2" w:author="Author"/>
                <w:rFonts w:cs="Arial"/>
                <w:sz w:val="20"/>
                <w:lang w:val="en-IE"/>
              </w:rPr>
            </w:pPr>
            <w:del w:id="9793"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4" w:author="Author"/>
                <w:rFonts w:cs="Arial"/>
                <w:sz w:val="20"/>
                <w:lang w:val="en-IE"/>
              </w:rPr>
            </w:pPr>
            <w:del w:id="9795" w:author="Author">
              <w:r w:rsidRPr="00E73B40" w:rsidDel="00FC5A62">
                <w:rPr>
                  <w:rFonts w:cs="Arial"/>
                  <w:sz w:val="20"/>
                  <w:lang w:val="en-IE"/>
                </w:rPr>
                <w:delText>-</w:delText>
              </w:r>
            </w:del>
          </w:p>
        </w:tc>
      </w:tr>
      <w:tr w:rsidR="00C87BED" w:rsidRPr="00E73B40" w14:paraId="0F60CF3B" w14:textId="77777777" w:rsidTr="00681787">
        <w:trPr>
          <w:ins w:id="9796"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797" w:author="Author"/>
                <w:b w:val="0"/>
                <w:sz w:val="20"/>
                <w:lang w:val="en-IE"/>
              </w:rPr>
            </w:pPr>
            <w:ins w:id="9798"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9" w:author="Author"/>
                <w:rFonts w:cs="Arial"/>
                <w:sz w:val="20"/>
                <w:lang w:val="en-IE"/>
              </w:rPr>
            </w:pPr>
            <w:ins w:id="9800"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1" w:author="Author"/>
                <w:rFonts w:cs="Arial"/>
                <w:sz w:val="20"/>
                <w:lang w:val="en-IE"/>
              </w:rPr>
            </w:pPr>
            <w:ins w:id="9802"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3" w:author="Author"/>
                <w:rFonts w:cs="Arial"/>
                <w:sz w:val="20"/>
                <w:lang w:val="en-IE"/>
              </w:rPr>
            </w:pPr>
            <w:ins w:id="9804"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5" w:author="Author"/>
                <w:rFonts w:cs="Arial"/>
                <w:sz w:val="20"/>
                <w:lang w:val="en-IE"/>
              </w:rPr>
            </w:pPr>
            <w:ins w:id="9806"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7" w:author="Author"/>
                <w:rFonts w:cs="Arial"/>
                <w:sz w:val="20"/>
                <w:lang w:val="en-IE"/>
              </w:rPr>
            </w:pPr>
            <w:ins w:id="9808" w:author="Author">
              <w:r w:rsidRPr="00E73B40">
                <w:rPr>
                  <w:rFonts w:cs="Arial"/>
                  <w:sz w:val="20"/>
                  <w:lang w:val="en-IE"/>
                </w:rPr>
                <w:t>-</w:t>
              </w:r>
            </w:ins>
          </w:p>
        </w:tc>
      </w:tr>
      <w:tr w:rsidR="00681787" w:rsidRPr="00E73B40" w14:paraId="4E798976" w14:textId="77777777" w:rsidTr="00681787">
        <w:trPr>
          <w:ins w:id="9809"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10" w:author="Author"/>
                <w:b w:val="0"/>
                <w:sz w:val="20"/>
                <w:lang w:val="en-IE"/>
              </w:rPr>
            </w:pPr>
            <w:ins w:id="9811"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2" w:author="Author"/>
                <w:rFonts w:cs="Arial"/>
                <w:sz w:val="20"/>
                <w:lang w:val="en-IE"/>
              </w:rPr>
            </w:pPr>
            <w:ins w:id="9813"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4" w:author="Author"/>
                <w:rFonts w:cs="Arial"/>
                <w:sz w:val="20"/>
                <w:lang w:val="en-IE"/>
              </w:rPr>
            </w:pPr>
            <w:ins w:id="9815"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6" w:author="Author"/>
                <w:rFonts w:cs="Arial"/>
                <w:sz w:val="20"/>
                <w:lang w:val="en-IE"/>
              </w:rPr>
            </w:pPr>
            <w:ins w:id="9817"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8" w:author="Author"/>
                <w:rFonts w:cs="Arial"/>
                <w:sz w:val="20"/>
                <w:lang w:val="en-IE"/>
              </w:rPr>
            </w:pPr>
            <w:ins w:id="9819"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0" w:author="Author"/>
                <w:rFonts w:cs="Arial"/>
                <w:sz w:val="20"/>
                <w:lang w:val="en-IE"/>
              </w:rPr>
            </w:pPr>
            <w:ins w:id="9821" w:author="Author">
              <w:r w:rsidRPr="003F4BD5">
                <w:rPr>
                  <w:rFonts w:cs="Arial"/>
                  <w:sz w:val="20"/>
                  <w:lang w:val="en-IE"/>
                </w:rPr>
                <w:t>-</w:t>
              </w:r>
            </w:ins>
          </w:p>
        </w:tc>
      </w:tr>
      <w:tr w:rsidR="00D930EF" w:rsidRPr="00E73B40" w:rsidDel="00E0323F" w14:paraId="323D1690" w14:textId="27166383" w:rsidTr="00681787">
        <w:trPr>
          <w:ins w:id="9822" w:author="Author"/>
          <w:del w:id="9823"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24" w:author="Author"/>
                <w:del w:id="9825" w:author="Author"/>
                <w:b w:val="0"/>
                <w:sz w:val="20"/>
                <w:lang w:val="en-IE"/>
              </w:rPr>
            </w:pPr>
            <w:ins w:id="9826" w:author="Author">
              <w:del w:id="9827"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8" w:author="Author"/>
                <w:del w:id="9829" w:author="Author"/>
                <w:rFonts w:cs="Arial"/>
                <w:sz w:val="20"/>
                <w:lang w:val="en-IE"/>
              </w:rPr>
            </w:pPr>
            <w:ins w:id="9830" w:author="Author">
              <w:del w:id="9831"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2" w:author="Author"/>
                <w:del w:id="9833" w:author="Author"/>
                <w:rFonts w:cs="Arial"/>
                <w:sz w:val="20"/>
                <w:lang w:val="en-IE"/>
              </w:rPr>
            </w:pPr>
            <w:ins w:id="9834" w:author="Author">
              <w:del w:id="9835"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6" w:author="Author"/>
                <w:del w:id="9837" w:author="Author"/>
                <w:sz w:val="20"/>
                <w:lang w:val="en-IE"/>
              </w:rPr>
            </w:pPr>
            <w:ins w:id="9838" w:author="Author">
              <w:del w:id="9839"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0" w:author="Author"/>
                <w:del w:id="9841" w:author="Author"/>
                <w:rFonts w:cs="Arial"/>
                <w:sz w:val="20"/>
                <w:lang w:val="en-IE"/>
              </w:rPr>
            </w:pPr>
            <w:ins w:id="9842" w:author="Author">
              <w:del w:id="9843"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4" w:author="Author"/>
                <w:del w:id="9845" w:author="Author"/>
                <w:rFonts w:cs="Arial"/>
                <w:sz w:val="20"/>
                <w:lang w:val="en-IE"/>
              </w:rPr>
            </w:pPr>
            <w:ins w:id="9846" w:author="Author">
              <w:del w:id="9847"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48" w:name="_Toc471232982"/>
      <w:r w:rsidRPr="00E73B40">
        <w:rPr>
          <w:lang w:val="en-IE"/>
        </w:rPr>
        <w:t>BS #</w:t>
      </w:r>
      <w:r w:rsidR="00A401E6" w:rsidRPr="00E73B40">
        <w:rPr>
          <w:lang w:val="en-IE"/>
        </w:rPr>
        <w:t>4</w:t>
      </w:r>
      <w:r w:rsidRPr="00E73B40">
        <w:rPr>
          <w:lang w:val="en-IE"/>
        </w:rPr>
        <w:t>: Buy an accessory</w:t>
      </w:r>
      <w:bookmarkEnd w:id="9848"/>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49"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50" w:author="Author"/>
                <w:b w:val="0"/>
                <w:sz w:val="20"/>
                <w:lang w:val="en-IE"/>
              </w:rPr>
            </w:pPr>
            <w:ins w:id="9851"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2"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3"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54" w:author="Author"/>
                <w:b w:val="0"/>
                <w:sz w:val="20"/>
                <w:lang w:val="en-IE"/>
              </w:rPr>
            </w:pPr>
            <w:del w:id="9855"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6" w:author="Author"/>
                <w:rFonts w:cs="Arial"/>
                <w:sz w:val="20"/>
                <w:lang w:val="en-IE"/>
              </w:rPr>
            </w:pPr>
            <w:del w:id="9857"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8" w:author="Author"/>
                <w:rFonts w:cs="Arial"/>
                <w:sz w:val="20"/>
                <w:lang w:val="en-IE"/>
              </w:rPr>
            </w:pPr>
            <w:del w:id="9859"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0" w:author="Author"/>
                <w:rFonts w:cs="Arial"/>
                <w:sz w:val="20"/>
                <w:lang w:val="en-IE"/>
              </w:rPr>
            </w:pPr>
            <w:del w:id="9861"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2" w:author="Author"/>
                <w:rFonts w:cs="Arial"/>
                <w:sz w:val="20"/>
                <w:lang w:val="en-IE"/>
              </w:rPr>
            </w:pPr>
            <w:del w:id="9863"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4" w:author="Author"/>
                <w:rFonts w:cs="Arial"/>
                <w:sz w:val="20"/>
                <w:lang w:val="en-IE"/>
              </w:rPr>
            </w:pPr>
            <w:del w:id="9865" w:author="Author">
              <w:r w:rsidRPr="00E73B40" w:rsidDel="00FC5A62">
                <w:rPr>
                  <w:rFonts w:cs="Arial"/>
                  <w:sz w:val="20"/>
                  <w:lang w:val="en-IE"/>
                </w:rPr>
                <w:delText>-</w:delText>
              </w:r>
            </w:del>
          </w:p>
        </w:tc>
      </w:tr>
      <w:tr w:rsidR="00C87BED" w:rsidRPr="00E73B40" w14:paraId="7705D080" w14:textId="77777777" w:rsidTr="00700379">
        <w:trPr>
          <w:ins w:id="9866"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67" w:author="Author"/>
                <w:b w:val="0"/>
                <w:sz w:val="20"/>
                <w:lang w:val="en-IE"/>
              </w:rPr>
            </w:pPr>
            <w:ins w:id="9868"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9" w:author="Author"/>
                <w:rFonts w:cs="Arial"/>
                <w:sz w:val="20"/>
                <w:lang w:val="en-IE"/>
              </w:rPr>
            </w:pPr>
            <w:ins w:id="9870"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1" w:author="Author"/>
                <w:rFonts w:cs="Arial"/>
                <w:sz w:val="20"/>
                <w:lang w:val="en-IE"/>
              </w:rPr>
            </w:pPr>
            <w:ins w:id="9872"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3" w:author="Author"/>
                <w:rFonts w:cs="Arial"/>
                <w:sz w:val="20"/>
                <w:lang w:val="en-IE"/>
              </w:rPr>
            </w:pPr>
            <w:ins w:id="9874"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5" w:author="Author"/>
                <w:rFonts w:cs="Arial"/>
                <w:sz w:val="20"/>
                <w:lang w:val="en-IE"/>
              </w:rPr>
            </w:pPr>
            <w:ins w:id="9876"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7" w:author="Author"/>
                <w:rFonts w:cs="Arial"/>
                <w:sz w:val="20"/>
                <w:lang w:val="en-IE"/>
              </w:rPr>
            </w:pPr>
            <w:ins w:id="9878" w:author="Author">
              <w:r w:rsidRPr="00E73B40">
                <w:rPr>
                  <w:rFonts w:cs="Arial"/>
                  <w:sz w:val="20"/>
                  <w:lang w:val="en-IE"/>
                </w:rPr>
                <w:t>-</w:t>
              </w:r>
            </w:ins>
          </w:p>
        </w:tc>
      </w:tr>
      <w:tr w:rsidR="008B0CA7" w:rsidRPr="00E73B40" w14:paraId="369299C6" w14:textId="77777777" w:rsidTr="00700379">
        <w:trPr>
          <w:ins w:id="9879"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80" w:author="Author"/>
                <w:b w:val="0"/>
                <w:sz w:val="20"/>
                <w:lang w:val="en-IE"/>
              </w:rPr>
            </w:pPr>
            <w:ins w:id="9881"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2" w:author="Author"/>
                <w:rFonts w:cs="Arial"/>
                <w:sz w:val="20"/>
                <w:lang w:val="en-IE"/>
              </w:rPr>
            </w:pPr>
            <w:ins w:id="9883"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4" w:author="Author"/>
                <w:rFonts w:cs="Arial"/>
                <w:sz w:val="20"/>
                <w:lang w:val="en-IE"/>
              </w:rPr>
            </w:pPr>
            <w:ins w:id="9885"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6" w:author="Author"/>
                <w:rFonts w:cs="Arial"/>
                <w:sz w:val="20"/>
                <w:lang w:val="en-IE"/>
              </w:rPr>
            </w:pPr>
            <w:ins w:id="9887"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8" w:author="Author"/>
                <w:rFonts w:cs="Arial"/>
                <w:sz w:val="20"/>
                <w:lang w:val="en-IE"/>
              </w:rPr>
            </w:pPr>
            <w:ins w:id="9889"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90" w:author="Author"/>
                <w:rFonts w:cs="Arial"/>
                <w:sz w:val="20"/>
                <w:lang w:val="en-IE"/>
              </w:rPr>
            </w:pPr>
            <w:ins w:id="9891"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2" w:author="Author"/>
          <w:lang w:val="en-IE"/>
        </w:rPr>
      </w:pPr>
      <w:del w:id="9893"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94"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895" w:author="Author"/>
                <w:rFonts w:cs="Arial"/>
                <w:color w:val="FFFFFF"/>
                <w:lang w:val="en-IE"/>
              </w:rPr>
            </w:pPr>
            <w:del w:id="9896"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7" w:author="Author"/>
                <w:rFonts w:cs="Arial"/>
                <w:color w:val="FFFFFF"/>
                <w:lang w:val="en-IE"/>
              </w:rPr>
            </w:pPr>
            <w:del w:id="9898"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9" w:author="Author"/>
                <w:rFonts w:cs="Arial"/>
                <w:color w:val="FFFFFF"/>
                <w:lang w:val="en-IE"/>
              </w:rPr>
            </w:pPr>
            <w:del w:id="9900"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1" w:author="Author"/>
                <w:rFonts w:cs="Arial"/>
                <w:color w:val="FFFFFF"/>
                <w:lang w:val="en-IE"/>
              </w:rPr>
            </w:pPr>
            <w:del w:id="9902"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3" w:author="Author"/>
                <w:rFonts w:cs="Arial"/>
                <w:color w:val="FFFFFF"/>
                <w:lang w:val="en-IE"/>
              </w:rPr>
            </w:pPr>
            <w:del w:id="9904"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5" w:author="Author"/>
                <w:rFonts w:cs="Arial"/>
                <w:color w:val="FFFFFF"/>
                <w:lang w:val="en-IE"/>
              </w:rPr>
            </w:pPr>
            <w:del w:id="9906"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7" w:author="Author"/>
                <w:rFonts w:cs="Arial"/>
                <w:color w:val="FFFFFF"/>
                <w:lang w:val="en-IE"/>
              </w:rPr>
            </w:pPr>
            <w:del w:id="9908" w:author="Author">
              <w:r w:rsidRPr="00E73B40" w:rsidDel="00A5282B">
                <w:rPr>
                  <w:rFonts w:cs="Arial"/>
                  <w:color w:val="FFFFFF"/>
                  <w:lang w:val="en-IE"/>
                </w:rPr>
                <w:delText>Depends On</w:delText>
              </w:r>
            </w:del>
          </w:p>
        </w:tc>
      </w:tr>
      <w:tr w:rsidR="00510DF9" w:rsidRPr="00E73B40" w:rsidDel="00A5282B" w14:paraId="63C8C784" w14:textId="4D035621" w:rsidTr="00510DF9">
        <w:trPr>
          <w:del w:id="9909"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10" w:author="Author"/>
                <w:b w:val="0"/>
                <w:sz w:val="20"/>
                <w:lang w:val="en-IE"/>
              </w:rPr>
            </w:pPr>
            <w:del w:id="9911"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2" w:author="Author"/>
                <w:rFonts w:cs="Arial"/>
                <w:sz w:val="20"/>
                <w:lang w:val="en-IE"/>
              </w:rPr>
            </w:pPr>
            <w:del w:id="9913"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4" w:author="Author"/>
                <w:rFonts w:cs="Arial"/>
                <w:sz w:val="20"/>
                <w:lang w:val="en-IE"/>
              </w:rPr>
            </w:pPr>
            <w:del w:id="9915"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6" w:author="Author"/>
                <w:rFonts w:cs="Arial"/>
                <w:sz w:val="20"/>
                <w:lang w:val="en-IE"/>
              </w:rPr>
            </w:pPr>
            <w:del w:id="9917"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8" w:author="Author"/>
                <w:rFonts w:cs="Arial"/>
                <w:sz w:val="20"/>
                <w:lang w:val="en-IE"/>
              </w:rPr>
            </w:pPr>
            <w:del w:id="9919"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20" w:author="Author"/>
                <w:rFonts w:cs="Arial"/>
                <w:sz w:val="20"/>
                <w:lang w:val="en-IE"/>
              </w:rPr>
            </w:pPr>
            <w:del w:id="9921"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2" w:author="Author"/>
          <w:lang w:val="en-IE"/>
        </w:rPr>
      </w:pPr>
    </w:p>
    <w:p w14:paraId="7554C640" w14:textId="2E578AE0" w:rsidR="00036FCF" w:rsidRPr="00E73B40" w:rsidDel="00A5282B" w:rsidRDefault="00036FCF">
      <w:pPr>
        <w:tabs>
          <w:tab w:val="clear" w:pos="567"/>
        </w:tabs>
        <w:spacing w:before="0" w:after="0"/>
        <w:jc w:val="left"/>
        <w:rPr>
          <w:del w:id="9923" w:author="Author"/>
          <w:lang w:val="en-IE"/>
        </w:rPr>
      </w:pPr>
    </w:p>
    <w:p w14:paraId="39EB2260" w14:textId="0ACCD50B" w:rsidR="00036FCF" w:rsidRPr="00E73B40" w:rsidRDefault="00036FCF" w:rsidP="00036FCF">
      <w:pPr>
        <w:pStyle w:val="Heading3"/>
        <w:rPr>
          <w:lang w:val="en-IE"/>
        </w:rPr>
      </w:pPr>
      <w:bookmarkStart w:id="9924" w:name="_Toc471232983"/>
      <w:r w:rsidRPr="00E73B40">
        <w:rPr>
          <w:lang w:val="en-IE"/>
        </w:rPr>
        <w:t>BS #</w:t>
      </w:r>
      <w:r w:rsidR="00A5282B" w:rsidRPr="00E73B40">
        <w:rPr>
          <w:lang w:val="en-IE"/>
        </w:rPr>
        <w:t>5</w:t>
      </w:r>
      <w:r w:rsidRPr="00E73B40">
        <w:rPr>
          <w:lang w:val="en-IE"/>
        </w:rPr>
        <w:t>: Buy a top up voucher</w:t>
      </w:r>
      <w:bookmarkEnd w:id="9924"/>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25"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6"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7"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8"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9"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30"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31" w:name="_Toc471232984"/>
      <w:r w:rsidRPr="00E73B40">
        <w:rPr>
          <w:lang w:val="en-IE"/>
        </w:rPr>
        <w:t>BS #</w:t>
      </w:r>
      <w:r w:rsidR="00A5282B" w:rsidRPr="00E73B40">
        <w:rPr>
          <w:lang w:val="en-IE"/>
        </w:rPr>
        <w:t>6</w:t>
      </w:r>
      <w:r w:rsidRPr="00E73B40">
        <w:rPr>
          <w:lang w:val="en-IE"/>
        </w:rPr>
        <w:t>: Buyback an equipment</w:t>
      </w:r>
      <w:bookmarkEnd w:id="9931"/>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2" w:author="Author"/>
          <w:lang w:val="en-IE"/>
        </w:rPr>
      </w:pPr>
      <w:del w:id="9933"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34"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35" w:author="Author"/>
                <w:rFonts w:cs="Arial"/>
                <w:color w:val="FFFFFF"/>
                <w:lang w:val="en-IE"/>
              </w:rPr>
            </w:pPr>
            <w:del w:id="9936"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7" w:author="Author"/>
                <w:rFonts w:cs="Arial"/>
                <w:color w:val="FFFFFF"/>
                <w:lang w:val="en-IE"/>
              </w:rPr>
            </w:pPr>
            <w:del w:id="9938"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9" w:author="Author"/>
                <w:rFonts w:cs="Arial"/>
                <w:color w:val="FFFFFF"/>
                <w:lang w:val="en-IE"/>
              </w:rPr>
            </w:pPr>
            <w:del w:id="9940"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1" w:author="Author"/>
                <w:rFonts w:cs="Arial"/>
                <w:color w:val="FFFFFF"/>
                <w:lang w:val="en-IE"/>
              </w:rPr>
            </w:pPr>
            <w:del w:id="9942"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3" w:author="Author"/>
                <w:rFonts w:cs="Arial"/>
                <w:color w:val="FFFFFF"/>
                <w:lang w:val="en-IE"/>
              </w:rPr>
            </w:pPr>
            <w:del w:id="9944"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5" w:author="Author"/>
                <w:rFonts w:cs="Arial"/>
                <w:color w:val="FFFFFF"/>
                <w:lang w:val="en-IE"/>
              </w:rPr>
            </w:pPr>
            <w:del w:id="9946"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7" w:author="Author"/>
                <w:rFonts w:cs="Arial"/>
                <w:color w:val="FFFFFF"/>
                <w:lang w:val="en-IE"/>
              </w:rPr>
            </w:pPr>
            <w:del w:id="9948" w:author="Author">
              <w:r w:rsidRPr="00E73B40" w:rsidDel="00391301">
                <w:rPr>
                  <w:rFonts w:cs="Arial"/>
                  <w:color w:val="FFFFFF"/>
                  <w:lang w:val="en-IE"/>
                </w:rPr>
                <w:delText>Depends On</w:delText>
              </w:r>
            </w:del>
          </w:p>
        </w:tc>
      </w:tr>
      <w:tr w:rsidR="003E6597" w:rsidRPr="00E73B40" w:rsidDel="00391301" w14:paraId="6ADD3F9A" w14:textId="7DE341C3" w:rsidTr="00210394">
        <w:trPr>
          <w:ins w:id="9949" w:author="Author"/>
          <w:del w:id="9950"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51" w:author="Author"/>
                <w:del w:id="9952" w:author="Author"/>
                <w:sz w:val="20"/>
                <w:lang w:val="en-IE"/>
              </w:rPr>
            </w:pPr>
            <w:ins w:id="9953" w:author="Author">
              <w:del w:id="9954"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5" w:author="Author"/>
                <w:del w:id="9956" w:author="Author"/>
                <w:rFonts w:cs="Arial"/>
                <w:sz w:val="20"/>
                <w:lang w:val="en-IE"/>
              </w:rPr>
            </w:pPr>
            <w:ins w:id="9957" w:author="Author">
              <w:del w:id="9958"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9" w:author="Author"/>
                <w:del w:id="9960" w:author="Author"/>
                <w:rFonts w:cs="Arial"/>
                <w:sz w:val="20"/>
                <w:lang w:val="en-IE"/>
              </w:rPr>
            </w:pPr>
            <w:ins w:id="9961" w:author="Author">
              <w:del w:id="9962"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3" w:author="Author"/>
                <w:del w:id="9964" w:author="Author"/>
                <w:rFonts w:cs="Arial"/>
                <w:sz w:val="20"/>
                <w:lang w:val="en-IE"/>
              </w:rPr>
            </w:pPr>
            <w:ins w:id="9965" w:author="Author">
              <w:del w:id="9966"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7" w:author="Author"/>
                <w:del w:id="9968" w:author="Author"/>
                <w:rFonts w:cs="Arial"/>
                <w:sz w:val="20"/>
                <w:lang w:val="en-IE"/>
              </w:rPr>
            </w:pPr>
            <w:ins w:id="9969" w:author="Author">
              <w:del w:id="9970"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71" w:author="Author"/>
                <w:del w:id="9972" w:author="Author"/>
                <w:rFonts w:cs="Arial"/>
                <w:sz w:val="20"/>
                <w:lang w:val="en-IE"/>
              </w:rPr>
            </w:pPr>
            <w:ins w:id="9973" w:author="Author">
              <w:del w:id="9974" w:author="Author">
                <w:r w:rsidRPr="00E73B40" w:rsidDel="00391301">
                  <w:rPr>
                    <w:rFonts w:cs="Arial"/>
                    <w:sz w:val="20"/>
                    <w:lang w:val="en-IE"/>
                  </w:rPr>
                  <w:delText>-</w:delText>
                </w:r>
              </w:del>
            </w:ins>
          </w:p>
        </w:tc>
      </w:tr>
      <w:tr w:rsidR="003E6597" w:rsidRPr="00E73B40" w:rsidDel="00391301" w14:paraId="66315F2A" w14:textId="6E4C1EDF" w:rsidTr="00210394">
        <w:trPr>
          <w:del w:id="9975"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76" w:author="Author"/>
                <w:b w:val="0"/>
                <w:sz w:val="20"/>
                <w:lang w:val="en-IE"/>
              </w:rPr>
            </w:pPr>
            <w:del w:id="9977"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78" w:author="Author"/>
                <w:b w:val="0"/>
                <w:sz w:val="20"/>
                <w:lang w:val="en-IE"/>
              </w:rPr>
            </w:pPr>
            <w:del w:id="9979" w:author="Author">
              <w:r w:rsidRPr="00E73B40" w:rsidDel="00391301">
                <w:rPr>
                  <w:b w:val="0"/>
                  <w:sz w:val="20"/>
                  <w:lang w:val="en-IE"/>
                </w:rPr>
                <w:delText>1e</w:delText>
              </w:r>
            </w:del>
            <w:ins w:id="9980" w:author="Author">
              <w:del w:id="9981"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2" w:author="Author"/>
                <w:rFonts w:cs="Arial"/>
                <w:sz w:val="20"/>
                <w:lang w:val="en-IE"/>
              </w:rPr>
            </w:pPr>
            <w:del w:id="9983"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4" w:author="Author"/>
                <w:rFonts w:cs="Arial"/>
                <w:sz w:val="20"/>
                <w:lang w:val="en-IE"/>
              </w:rPr>
            </w:pPr>
            <w:del w:id="9985"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6" w:author="Author"/>
                <w:rFonts w:cs="Arial"/>
                <w:sz w:val="20"/>
                <w:lang w:val="en-IE"/>
              </w:rPr>
            </w:pPr>
            <w:del w:id="9987"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8" w:author="Author"/>
                <w:rFonts w:cs="Arial"/>
                <w:sz w:val="20"/>
                <w:lang w:val="en-IE"/>
              </w:rPr>
            </w:pPr>
            <w:del w:id="9989"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0" w:author="Author"/>
                <w:rFonts w:cs="Arial"/>
                <w:sz w:val="20"/>
                <w:lang w:val="en-IE"/>
              </w:rPr>
            </w:pPr>
            <w:del w:id="9991" w:author="Author">
              <w:r w:rsidRPr="00E73B40" w:rsidDel="00391301">
                <w:rPr>
                  <w:rFonts w:cs="Arial"/>
                  <w:sz w:val="20"/>
                  <w:lang w:val="en-IE"/>
                </w:rPr>
                <w:delText>-</w:delText>
              </w:r>
            </w:del>
          </w:p>
        </w:tc>
      </w:tr>
      <w:tr w:rsidR="003E6597" w:rsidRPr="00E73B40" w:rsidDel="00391301" w14:paraId="07D6C3ED" w14:textId="2ED396BB" w:rsidTr="00210394">
        <w:trPr>
          <w:del w:id="9992"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3" w:author="Author"/>
                <w:b w:val="0"/>
                <w:sz w:val="20"/>
                <w:lang w:val="en-IE"/>
              </w:rPr>
            </w:pPr>
            <w:del w:id="9994"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9995" w:author="Author"/>
                <w:b w:val="0"/>
                <w:sz w:val="20"/>
                <w:lang w:val="en-IE"/>
              </w:rPr>
            </w:pPr>
            <w:del w:id="9996" w:author="Author">
              <w:r w:rsidRPr="00E73B40" w:rsidDel="00391301">
                <w:rPr>
                  <w:b w:val="0"/>
                  <w:sz w:val="20"/>
                  <w:lang w:val="en-IE"/>
                </w:rPr>
                <w:delText>1f</w:delText>
              </w:r>
            </w:del>
            <w:ins w:id="9997" w:author="Author">
              <w:del w:id="9998"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9" w:author="Author"/>
                <w:rFonts w:cs="Arial"/>
                <w:sz w:val="20"/>
                <w:lang w:val="en-IE"/>
              </w:rPr>
            </w:pPr>
            <w:del w:id="10000"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1" w:author="Author"/>
                <w:rFonts w:cs="Arial"/>
                <w:sz w:val="20"/>
                <w:lang w:val="en-IE"/>
              </w:rPr>
            </w:pPr>
            <w:del w:id="10002"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3" w:author="Author"/>
                <w:rFonts w:cs="Arial"/>
                <w:sz w:val="20"/>
                <w:lang w:val="en-IE"/>
              </w:rPr>
            </w:pPr>
            <w:del w:id="10004"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5" w:author="Author"/>
                <w:rFonts w:cs="Arial"/>
                <w:sz w:val="20"/>
                <w:lang w:val="en-IE"/>
              </w:rPr>
            </w:pPr>
            <w:del w:id="10006"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7" w:author="Author"/>
                <w:rFonts w:cs="Arial"/>
                <w:sz w:val="20"/>
                <w:lang w:val="en-IE"/>
              </w:rPr>
            </w:pPr>
            <w:del w:id="10008"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09" w:author="Author"/>
          <w:lang w:val="en-IE"/>
        </w:rPr>
      </w:pPr>
    </w:p>
    <w:p w14:paraId="09350944" w14:textId="6C361B08" w:rsidR="0076730E" w:rsidRPr="00E73B40" w:rsidDel="00391301" w:rsidRDefault="0076730E">
      <w:pPr>
        <w:tabs>
          <w:tab w:val="clear" w:pos="567"/>
        </w:tabs>
        <w:spacing w:before="0" w:after="0"/>
        <w:jc w:val="left"/>
        <w:rPr>
          <w:del w:id="10010" w:author="Author"/>
          <w:lang w:val="en-IE"/>
        </w:rPr>
      </w:pPr>
    </w:p>
    <w:p w14:paraId="733A87B9" w14:textId="5E059392" w:rsidR="0076730E" w:rsidRPr="00E73B40" w:rsidRDefault="0076730E" w:rsidP="0076730E">
      <w:pPr>
        <w:pStyle w:val="Heading3"/>
        <w:rPr>
          <w:lang w:val="en-IE"/>
        </w:rPr>
      </w:pPr>
      <w:bookmarkStart w:id="10011" w:name="_Toc471232985"/>
      <w:r w:rsidRPr="00E73B40">
        <w:rPr>
          <w:lang w:val="en-IE"/>
        </w:rPr>
        <w:t>BS #</w:t>
      </w:r>
      <w:r w:rsidR="00391301">
        <w:rPr>
          <w:lang w:val="en-IE"/>
        </w:rPr>
        <w:t>7</w:t>
      </w:r>
      <w:r w:rsidRPr="00E73B40">
        <w:rPr>
          <w:lang w:val="en-IE"/>
        </w:rPr>
        <w:t>: Subscribe a Retention or Upgrade campaign</w:t>
      </w:r>
      <w:bookmarkEnd w:id="10011"/>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2"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3" w:author="Author"/>
                <w:sz w:val="20"/>
                <w:lang w:val="en-IE"/>
              </w:rPr>
            </w:pPr>
            <w:ins w:id="10014"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5" w:author="Author"/>
                <w:rFonts w:cs="Arial"/>
                <w:sz w:val="20"/>
                <w:lang w:val="en-IE"/>
              </w:rPr>
            </w:pPr>
            <w:ins w:id="10016"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7" w:author="Author"/>
                <w:rFonts w:cs="Arial"/>
                <w:sz w:val="20"/>
                <w:lang w:val="en-IE"/>
              </w:rPr>
            </w:pPr>
            <w:ins w:id="10018"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9" w:author="Author"/>
                <w:rFonts w:cs="Arial"/>
                <w:sz w:val="20"/>
                <w:lang w:val="en-IE"/>
              </w:rPr>
            </w:pPr>
            <w:ins w:id="10020"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1" w:author="Author"/>
                <w:rFonts w:cs="Arial"/>
                <w:sz w:val="20"/>
                <w:lang w:val="en-IE"/>
              </w:rPr>
            </w:pPr>
            <w:ins w:id="10022"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3" w:author="Author"/>
                <w:rFonts w:cs="Arial"/>
                <w:sz w:val="20"/>
                <w:lang w:val="en-IE"/>
              </w:rPr>
            </w:pPr>
            <w:ins w:id="10024" w:author="Author">
              <w:r w:rsidRPr="00E73B40">
                <w:rPr>
                  <w:rFonts w:cs="Arial"/>
                  <w:sz w:val="20"/>
                  <w:lang w:val="en-IE"/>
                </w:rPr>
                <w:t>-</w:t>
              </w:r>
            </w:ins>
          </w:p>
        </w:tc>
      </w:tr>
      <w:tr w:rsidR="003E6597" w:rsidRPr="00E73B40" w:rsidDel="00D0307B" w14:paraId="10B9D5D4" w14:textId="3CB02553" w:rsidTr="009914B0">
        <w:trPr>
          <w:del w:id="10025"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26" w:author="Author"/>
                <w:b w:val="0"/>
                <w:sz w:val="20"/>
                <w:lang w:val="en-IE"/>
              </w:rPr>
            </w:pPr>
            <w:del w:id="10027"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28" w:author="Author"/>
                <w:b w:val="0"/>
                <w:sz w:val="20"/>
                <w:lang w:val="en-IE"/>
              </w:rPr>
            </w:pPr>
            <w:del w:id="10029" w:author="Author">
              <w:r w:rsidRPr="00E73B40" w:rsidDel="00D0307B">
                <w:rPr>
                  <w:b w:val="0"/>
                  <w:sz w:val="20"/>
                  <w:lang w:val="en-IE"/>
                </w:rPr>
                <w:delText>1e</w:delText>
              </w:r>
            </w:del>
            <w:ins w:id="10030" w:author="Author">
              <w:del w:id="10031"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2" w:author="Author"/>
                <w:rFonts w:cs="Arial"/>
                <w:sz w:val="20"/>
                <w:lang w:val="en-IE"/>
              </w:rPr>
            </w:pPr>
            <w:del w:id="10033"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4" w:author="Author"/>
                <w:rFonts w:cs="Arial"/>
                <w:sz w:val="20"/>
                <w:lang w:val="en-IE"/>
              </w:rPr>
            </w:pPr>
            <w:del w:id="10035"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6" w:author="Author"/>
                <w:rFonts w:cs="Arial"/>
                <w:sz w:val="20"/>
                <w:lang w:val="en-IE"/>
              </w:rPr>
            </w:pPr>
            <w:del w:id="10037"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8" w:author="Author"/>
                <w:rFonts w:cs="Arial"/>
                <w:sz w:val="20"/>
                <w:lang w:val="en-IE"/>
              </w:rPr>
            </w:pPr>
            <w:del w:id="10039"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0" w:author="Author"/>
                <w:rFonts w:cs="Arial"/>
                <w:sz w:val="20"/>
                <w:lang w:val="en-IE"/>
              </w:rPr>
            </w:pPr>
            <w:del w:id="10041" w:author="Author">
              <w:r w:rsidRPr="00E73B40" w:rsidDel="00D0307B">
                <w:rPr>
                  <w:rFonts w:cs="Arial"/>
                  <w:sz w:val="20"/>
                  <w:lang w:val="en-IE"/>
                </w:rPr>
                <w:delText>-</w:delText>
              </w:r>
            </w:del>
          </w:p>
        </w:tc>
      </w:tr>
      <w:tr w:rsidR="003E6597" w:rsidRPr="00E73B40" w:rsidDel="00D0307B" w14:paraId="6D95CE34" w14:textId="7ECE615B" w:rsidTr="009914B0">
        <w:trPr>
          <w:del w:id="10042"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3" w:author="Author"/>
                <w:b w:val="0"/>
                <w:sz w:val="20"/>
                <w:lang w:val="en-IE"/>
              </w:rPr>
            </w:pPr>
            <w:del w:id="10044"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45" w:author="Author"/>
                <w:b w:val="0"/>
                <w:sz w:val="20"/>
                <w:lang w:val="en-IE"/>
              </w:rPr>
            </w:pPr>
            <w:del w:id="10046" w:author="Author">
              <w:r w:rsidRPr="00E73B40" w:rsidDel="00D0307B">
                <w:rPr>
                  <w:b w:val="0"/>
                  <w:sz w:val="20"/>
                  <w:lang w:val="en-IE"/>
                </w:rPr>
                <w:delText>1f</w:delText>
              </w:r>
            </w:del>
            <w:ins w:id="10047" w:author="Author">
              <w:del w:id="10048"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9" w:author="Author"/>
                <w:rFonts w:cs="Arial"/>
                <w:sz w:val="20"/>
                <w:lang w:val="en-IE"/>
              </w:rPr>
            </w:pPr>
            <w:del w:id="10050"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1" w:author="Author"/>
                <w:rFonts w:cs="Arial"/>
                <w:sz w:val="20"/>
                <w:lang w:val="en-IE"/>
              </w:rPr>
            </w:pPr>
            <w:del w:id="10052"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3" w:author="Author"/>
                <w:rFonts w:cs="Arial"/>
                <w:sz w:val="20"/>
                <w:lang w:val="en-IE"/>
              </w:rPr>
            </w:pPr>
            <w:del w:id="10054"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5" w:author="Author"/>
                <w:rFonts w:cs="Arial"/>
                <w:sz w:val="20"/>
                <w:lang w:val="en-IE"/>
              </w:rPr>
            </w:pPr>
            <w:del w:id="10056"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7" w:author="Author"/>
                <w:rFonts w:cs="Arial"/>
                <w:sz w:val="20"/>
                <w:lang w:val="en-IE"/>
              </w:rPr>
            </w:pPr>
            <w:del w:id="10058"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59" w:name="_Toc471232986"/>
      <w:r w:rsidRPr="00E73B40">
        <w:rPr>
          <w:lang w:val="en-IE"/>
        </w:rPr>
        <w:t>FEAT #1: Save process</w:t>
      </w:r>
      <w:bookmarkEnd w:id="10059"/>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60"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61" w:author="Author"/>
                <w:sz w:val="20"/>
                <w:lang w:val="en-IE"/>
              </w:rPr>
            </w:pPr>
            <w:del w:id="10062"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3"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64"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65" w:author="Author"/>
                <w:b w:val="0"/>
                <w:sz w:val="20"/>
                <w:lang w:val="en-IE"/>
              </w:rPr>
            </w:pPr>
            <w:del w:id="10066"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7" w:author="Author"/>
                <w:rFonts w:cs="Arial"/>
                <w:sz w:val="20"/>
                <w:lang w:val="en-IE"/>
              </w:rPr>
            </w:pPr>
            <w:del w:id="10068"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9" w:author="Author"/>
                <w:rFonts w:cs="Arial"/>
                <w:sz w:val="20"/>
                <w:lang w:val="en-IE"/>
              </w:rPr>
            </w:pPr>
            <w:del w:id="10070"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1" w:author="Author"/>
                <w:rFonts w:cs="Arial"/>
                <w:sz w:val="20"/>
                <w:lang w:val="en-IE"/>
              </w:rPr>
            </w:pPr>
            <w:del w:id="10072"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3" w:author="Author"/>
                <w:rFonts w:cs="Arial"/>
                <w:sz w:val="20"/>
                <w:lang w:val="en-IE"/>
              </w:rPr>
            </w:pPr>
            <w:del w:id="10074"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5" w:author="Author"/>
                <w:rFonts w:cs="Arial"/>
                <w:sz w:val="20"/>
                <w:lang w:val="en-IE"/>
              </w:rPr>
            </w:pPr>
            <w:del w:id="10076"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77" w:name="_Toc471232987"/>
      <w:r w:rsidRPr="00E73B40">
        <w:rPr>
          <w:lang w:val="en-IE"/>
        </w:rPr>
        <w:t>FEAT #2: Recover process</w:t>
      </w:r>
      <w:bookmarkEnd w:id="10077"/>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78"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79"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80" w:author="Author"/>
                <w:b w:val="0"/>
                <w:sz w:val="20"/>
                <w:lang w:val="en-IE"/>
              </w:rPr>
            </w:pPr>
            <w:ins w:id="10081"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2" w:author="Author"/>
                <w:rFonts w:cs="Arial"/>
                <w:sz w:val="20"/>
                <w:lang w:val="en-IE"/>
              </w:rPr>
            </w:pPr>
            <w:ins w:id="10083"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4" w:author="Author"/>
                <w:rFonts w:cs="Arial"/>
                <w:sz w:val="20"/>
                <w:lang w:val="en-IE"/>
              </w:rPr>
            </w:pPr>
            <w:ins w:id="10085"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6" w:author="Author"/>
                <w:rFonts w:cs="Arial"/>
                <w:sz w:val="20"/>
                <w:lang w:val="en-IE"/>
              </w:rPr>
            </w:pPr>
            <w:ins w:id="10087"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8" w:author="Author"/>
                <w:rFonts w:cs="Arial"/>
                <w:sz w:val="20"/>
                <w:lang w:val="en-IE"/>
              </w:rPr>
            </w:pPr>
            <w:ins w:id="10089"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0" w:author="Author"/>
                <w:rFonts w:cs="Arial"/>
                <w:sz w:val="20"/>
                <w:lang w:val="en-IE"/>
              </w:rPr>
            </w:pPr>
            <w:ins w:id="10091" w:author="Author">
              <w:r>
                <w:rPr>
                  <w:rFonts w:cs="Arial"/>
                  <w:sz w:val="20"/>
                  <w:lang w:val="en-IE"/>
                </w:rPr>
                <w:t>-</w:t>
              </w:r>
            </w:ins>
          </w:p>
        </w:tc>
      </w:tr>
      <w:tr w:rsidR="00BF7F6B" w:rsidRPr="00E73B40" w14:paraId="5C614B4F" w14:textId="77777777" w:rsidTr="007B68CE">
        <w:trPr>
          <w:ins w:id="10092"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3"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4"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5"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6"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7"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8" w:author="Author"/>
                <w:rFonts w:cs="Arial"/>
                <w:sz w:val="20"/>
                <w:lang w:val="en-IE"/>
              </w:rPr>
            </w:pPr>
          </w:p>
        </w:tc>
      </w:tr>
      <w:tr w:rsidR="00BF7F6B" w:rsidRPr="00E73B40" w14:paraId="0F7BFC37" w14:textId="77777777" w:rsidTr="007B68CE">
        <w:trPr>
          <w:ins w:id="10099"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100"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4"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5" w:author="Author"/>
                <w:rFonts w:cs="Arial"/>
                <w:sz w:val="20"/>
                <w:lang w:val="en-IE"/>
              </w:rPr>
            </w:pPr>
          </w:p>
        </w:tc>
      </w:tr>
      <w:tr w:rsidR="00680A09" w:rsidRPr="00E73B40" w14:paraId="1481FFC4" w14:textId="77777777" w:rsidTr="007B68CE">
        <w:trPr>
          <w:ins w:id="10106"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07" w:author="Author"/>
                <w:b w:val="0"/>
                <w:sz w:val="20"/>
                <w:lang w:val="en-IE"/>
              </w:rPr>
            </w:pPr>
            <w:ins w:id="10108" w:author="Author">
              <w:r>
                <w:rPr>
                  <w:b w:val="0"/>
                  <w:sz w:val="20"/>
                  <w:lang w:val="en-IE"/>
                </w:rPr>
                <w:t>2</w:t>
              </w:r>
              <w:r w:rsidR="00BF7F6B">
                <w:rPr>
                  <w:b w:val="0"/>
                  <w:sz w:val="20"/>
                  <w:lang w:val="en-IE"/>
                </w:rPr>
                <w:t>e</w:t>
              </w:r>
              <w:del w:id="10109"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0" w:author="Author"/>
                <w:rFonts w:cs="Arial"/>
                <w:sz w:val="20"/>
                <w:lang w:val="en-IE"/>
              </w:rPr>
            </w:pPr>
            <w:ins w:id="10111"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2" w:author="Author"/>
                <w:rFonts w:cs="Arial"/>
                <w:sz w:val="20"/>
                <w:lang w:val="en-IE"/>
              </w:rPr>
            </w:pPr>
            <w:ins w:id="10113"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4" w:author="Author"/>
                <w:rFonts w:cs="Arial"/>
                <w:sz w:val="20"/>
                <w:lang w:val="en-IE"/>
              </w:rPr>
            </w:pPr>
            <w:ins w:id="10115"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6" w:author="Author"/>
                <w:rFonts w:cs="Arial"/>
                <w:sz w:val="20"/>
                <w:lang w:val="en-IE"/>
              </w:rPr>
            </w:pPr>
            <w:ins w:id="10117"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8" w:author="Author"/>
                <w:rFonts w:cs="Arial"/>
                <w:sz w:val="20"/>
                <w:lang w:val="en-IE"/>
              </w:rPr>
            </w:pPr>
            <w:ins w:id="10119"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20" w:author="Author">
              <w:r w:rsidR="00BF7F6B">
                <w:rPr>
                  <w:b w:val="0"/>
                  <w:sz w:val="20"/>
                  <w:lang w:val="en-IE"/>
                </w:rPr>
                <w:t>f</w:t>
              </w:r>
            </w:ins>
            <w:del w:id="10121"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2" w:author="Author">
              <w:r w:rsidDel="009E4DBA">
                <w:rPr>
                  <w:rFonts w:cs="Arial"/>
                  <w:sz w:val="20"/>
                  <w:lang w:val="en-IE"/>
                </w:rPr>
                <w:delText>Take over order</w:delText>
              </w:r>
            </w:del>
            <w:ins w:id="10123"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24"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25" w:name="_Toc471232988"/>
      <w:r w:rsidRPr="00E73B40">
        <w:rPr>
          <w:lang w:val="en-IE"/>
        </w:rPr>
        <w:t>Security Constrain</w:t>
      </w:r>
      <w:r w:rsidR="009A1084" w:rsidRPr="00E73B40">
        <w:rPr>
          <w:lang w:val="en-IE"/>
        </w:rPr>
        <w:t>t</w:t>
      </w:r>
      <w:r w:rsidRPr="00E73B40">
        <w:rPr>
          <w:lang w:val="en-IE"/>
        </w:rPr>
        <w:t>s</w:t>
      </w:r>
      <w:bookmarkEnd w:id="10125"/>
    </w:p>
    <w:p w14:paraId="7764DD2C" w14:textId="77777777" w:rsidR="00776896" w:rsidRPr="00E73B40" w:rsidRDefault="00C04F06" w:rsidP="00E76DE7">
      <w:pPr>
        <w:pStyle w:val="Heading2"/>
        <w:ind w:left="578" w:hanging="578"/>
        <w:rPr>
          <w:lang w:val="en-IE"/>
        </w:rPr>
      </w:pPr>
      <w:bookmarkStart w:id="10126" w:name="_Toc471232989"/>
      <w:r w:rsidRPr="00E73B40">
        <w:rPr>
          <w:lang w:val="en-IE"/>
        </w:rPr>
        <w:t>User Profiling</w:t>
      </w:r>
      <w:bookmarkEnd w:id="10126"/>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27"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28" w:author="Author"/>
                <w:sz w:val="20"/>
                <w:lang w:val="en-IE"/>
              </w:rPr>
            </w:pPr>
            <w:ins w:id="10129"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0" w:author="Author"/>
                <w:sz w:val="20"/>
                <w:lang w:val="en-IE"/>
              </w:rPr>
            </w:pPr>
            <w:ins w:id="10131"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2" w:author="Author"/>
                <w:sz w:val="20"/>
                <w:lang w:val="en-IE"/>
              </w:rPr>
            </w:pPr>
            <w:ins w:id="10133"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4" w:author="Author"/>
                <w:sz w:val="20"/>
                <w:lang w:val="en-IE"/>
              </w:rPr>
            </w:pPr>
            <w:ins w:id="10135"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36" w:name="_Toc471232990"/>
      <w:r w:rsidRPr="00E73B40">
        <w:rPr>
          <w:lang w:val="en-IE"/>
        </w:rPr>
        <w:t>Data Audit</w:t>
      </w:r>
      <w:bookmarkEnd w:id="10136"/>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37"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38" w:author="Author"/>
                <w:b w:val="0"/>
                <w:sz w:val="20"/>
                <w:lang w:val="en-IE"/>
              </w:rPr>
            </w:pPr>
            <w:ins w:id="10139"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40"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41"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2"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3"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44"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45"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46"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47"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48"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49"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50" w:author="Author"/>
                <w:b w:val="0"/>
                <w:sz w:val="20"/>
                <w:lang w:val="en-IE"/>
              </w:rPr>
            </w:pPr>
            <w:del w:id="10151"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2" w:author="Author"/>
                <w:sz w:val="20"/>
                <w:lang w:val="en-IE"/>
              </w:rPr>
            </w:pPr>
            <w:del w:id="10153"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4" w:author="Author"/>
                <w:sz w:val="20"/>
                <w:lang w:val="en-IE"/>
              </w:rPr>
            </w:pPr>
            <w:del w:id="10155" w:author="Author">
              <w:r w:rsidDel="00FA10E7">
                <w:rPr>
                  <w:sz w:val="20"/>
                  <w:lang w:val="en-IE"/>
                </w:rPr>
                <w:delText>1a</w:delText>
              </w:r>
            </w:del>
          </w:p>
        </w:tc>
      </w:tr>
      <w:tr w:rsidR="00D960A0" w:rsidRPr="00E73B40" w:rsidDel="00FA10E7" w14:paraId="7DE211FD" w14:textId="544671CB" w:rsidTr="009914B0">
        <w:trPr>
          <w:del w:id="10156"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57" w:author="Author"/>
                <w:b w:val="0"/>
                <w:sz w:val="20"/>
                <w:lang w:val="en-IE"/>
              </w:rPr>
            </w:pPr>
            <w:del w:id="10158"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9" w:author="Author"/>
                <w:sz w:val="20"/>
                <w:lang w:val="en-IE"/>
              </w:rPr>
            </w:pPr>
            <w:del w:id="10160"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1" w:author="Author"/>
                <w:sz w:val="20"/>
                <w:lang w:val="en-IE"/>
              </w:rPr>
            </w:pPr>
            <w:del w:id="10162" w:author="Author">
              <w:r w:rsidDel="00FA10E7">
                <w:rPr>
                  <w:sz w:val="20"/>
                  <w:lang w:val="en-IE"/>
                </w:rPr>
                <w:delText>1b</w:delText>
              </w:r>
            </w:del>
          </w:p>
        </w:tc>
      </w:tr>
      <w:tr w:rsidR="00D960A0" w:rsidRPr="00E73B40" w:rsidDel="00FA10E7" w14:paraId="32D05C72" w14:textId="61FBA5B8" w:rsidTr="009914B0">
        <w:trPr>
          <w:del w:id="10163"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64" w:author="Author"/>
                <w:b w:val="0"/>
                <w:sz w:val="20"/>
                <w:lang w:val="en-IE"/>
              </w:rPr>
            </w:pPr>
            <w:del w:id="10165"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6" w:author="Author"/>
                <w:sz w:val="20"/>
                <w:lang w:val="en-IE"/>
              </w:rPr>
            </w:pPr>
            <w:del w:id="10167"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8" w:author="Author"/>
                <w:sz w:val="20"/>
                <w:lang w:val="en-IE"/>
              </w:rPr>
            </w:pPr>
            <w:del w:id="10169" w:author="Author">
              <w:r w:rsidDel="00FA10E7">
                <w:rPr>
                  <w:sz w:val="20"/>
                  <w:lang w:val="en-IE"/>
                </w:rPr>
                <w:delText>1c</w:delText>
              </w:r>
            </w:del>
          </w:p>
        </w:tc>
      </w:tr>
      <w:tr w:rsidR="00D960A0" w:rsidRPr="00E73B40" w:rsidDel="00FA10E7" w14:paraId="3E328B8A" w14:textId="4CCC2A3A" w:rsidTr="009914B0">
        <w:trPr>
          <w:del w:id="10170"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71" w:author="Author"/>
                <w:b w:val="0"/>
                <w:sz w:val="20"/>
                <w:lang w:val="en-IE"/>
              </w:rPr>
            </w:pPr>
            <w:del w:id="10172"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3" w:author="Author"/>
                <w:sz w:val="20"/>
                <w:lang w:val="en-IE"/>
              </w:rPr>
            </w:pPr>
            <w:del w:id="10174"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5" w:author="Author"/>
                <w:sz w:val="20"/>
                <w:lang w:val="en-IE"/>
              </w:rPr>
            </w:pPr>
            <w:del w:id="10176" w:author="Author">
              <w:r w:rsidDel="00FA10E7">
                <w:rPr>
                  <w:sz w:val="20"/>
                  <w:lang w:val="en-IE"/>
                </w:rPr>
                <w:delText>1d</w:delText>
              </w:r>
            </w:del>
          </w:p>
        </w:tc>
      </w:tr>
      <w:tr w:rsidR="00D960A0" w:rsidRPr="00E73B40" w:rsidDel="00FA10E7" w14:paraId="086F6B42" w14:textId="5A1D0415" w:rsidTr="009914B0">
        <w:trPr>
          <w:del w:id="10177"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78" w:author="Author"/>
                <w:b w:val="0"/>
                <w:sz w:val="20"/>
                <w:lang w:val="en-IE"/>
              </w:rPr>
            </w:pPr>
            <w:del w:id="10179"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0" w:author="Author"/>
                <w:sz w:val="20"/>
                <w:lang w:val="en-IE"/>
              </w:rPr>
            </w:pPr>
            <w:del w:id="10181"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2" w:author="Author"/>
                <w:sz w:val="20"/>
                <w:lang w:val="en-IE"/>
              </w:rPr>
            </w:pPr>
            <w:del w:id="10183"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84" w:author="Author">
              <w:r w:rsidR="00FA10E7">
                <w:rPr>
                  <w:b w:val="0"/>
                  <w:sz w:val="20"/>
                  <w:lang w:val="en-IE"/>
                </w:rPr>
                <w:t>7</w:t>
              </w:r>
            </w:ins>
            <w:del w:id="10185"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86" w:name="_Toc471232991"/>
      <w:r w:rsidRPr="00E73B40">
        <w:rPr>
          <w:lang w:val="en-IE"/>
        </w:rPr>
        <w:t>Reference Data</w:t>
      </w:r>
      <w:bookmarkEnd w:id="10186"/>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87" w:name="_Toc471232992"/>
      <w:r w:rsidRPr="00E73B40">
        <w:rPr>
          <w:lang w:val="en-IE"/>
        </w:rPr>
        <w:t>Messages</w:t>
      </w:r>
      <w:bookmarkEnd w:id="10187"/>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88" w:name="_Toc471232993"/>
      <w:r w:rsidRPr="00E73B40">
        <w:rPr>
          <w:lang w:val="en-IE"/>
        </w:rPr>
        <w:t>Error messages</w:t>
      </w:r>
      <w:bookmarkEnd w:id="10188"/>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89"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90" w:author="Author"/>
                <w:b w:val="0"/>
                <w:sz w:val="20"/>
                <w:lang w:val="en-IE"/>
              </w:rPr>
            </w:pPr>
            <w:ins w:id="10191"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2" w:author="Author"/>
                <w:sz w:val="20"/>
                <w:lang w:val="en-IE"/>
              </w:rPr>
            </w:pPr>
            <w:ins w:id="10193"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4" w:author="Author"/>
                <w:sz w:val="20"/>
                <w:lang w:val="en-IE"/>
              </w:rPr>
            </w:pPr>
            <w:ins w:id="10195"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6" w:author="Author"/>
                <w:sz w:val="20"/>
                <w:lang w:val="en-IE"/>
              </w:rPr>
            </w:pPr>
            <w:ins w:id="10197"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8" w:author="Author"/>
                <w:sz w:val="20"/>
                <w:lang w:val="en-IE"/>
              </w:rPr>
            </w:pPr>
            <w:ins w:id="10199"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200" w:author="Author"/>
                <w:sz w:val="20"/>
                <w:lang w:val="en-IE"/>
              </w:rPr>
            </w:pPr>
            <w:ins w:id="10201"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2"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3" w:author="Author"/>
                <w:b w:val="0"/>
                <w:sz w:val="20"/>
                <w:lang w:val="en-IE"/>
              </w:rPr>
            </w:pPr>
            <w:del w:id="10204"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05" w:author="Author"/>
                <w:sz w:val="20"/>
                <w:lang w:val="en-IE"/>
              </w:rPr>
            </w:pPr>
            <w:del w:id="10206"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07" w:author="Author"/>
                <w:sz w:val="20"/>
                <w:lang w:val="en-IE"/>
              </w:rPr>
            </w:pPr>
            <w:del w:id="10208"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09" w:author="Author"/>
                <w:sz w:val="20"/>
                <w:lang w:val="en-IE"/>
              </w:rPr>
            </w:pPr>
            <w:del w:id="10210"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11"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2" w:author="Author"/>
                <w:b w:val="0"/>
                <w:sz w:val="20"/>
                <w:lang w:val="en-IE"/>
              </w:rPr>
            </w:pPr>
            <w:ins w:id="10213"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14" w:author="Author"/>
                <w:sz w:val="20"/>
                <w:lang w:val="en-IE"/>
              </w:rPr>
            </w:pPr>
            <w:ins w:id="10215"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16" w:author="Author"/>
                <w:sz w:val="20"/>
                <w:lang w:val="en-IE"/>
              </w:rPr>
            </w:pPr>
            <w:ins w:id="10217"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18" w:author="Author"/>
                <w:sz w:val="20"/>
                <w:lang w:val="en-IE"/>
              </w:rPr>
            </w:pPr>
            <w:ins w:id="10219"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20"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21" w:author="Author"/>
                <w:b w:val="0"/>
                <w:sz w:val="20"/>
                <w:lang w:val="en-IE"/>
              </w:rPr>
            </w:pPr>
            <w:del w:id="10222"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3" w:author="Author"/>
                <w:sz w:val="20"/>
                <w:lang w:val="en-IE"/>
              </w:rPr>
            </w:pPr>
            <w:del w:id="10224"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5" w:author="Author"/>
                <w:sz w:val="20"/>
                <w:lang w:val="en-IE"/>
              </w:rPr>
            </w:pPr>
            <w:del w:id="10226"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7" w:author="Author"/>
                <w:sz w:val="20"/>
                <w:lang w:val="en-IE"/>
              </w:rPr>
            </w:pPr>
            <w:del w:id="10228"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29"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30" w:author="Author"/>
                <w:b w:val="0"/>
                <w:sz w:val="20"/>
                <w:lang w:val="en-IE"/>
              </w:rPr>
            </w:pPr>
            <w:ins w:id="10231"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2" w:author="Author"/>
                <w:sz w:val="20"/>
                <w:lang w:val="en-IE"/>
              </w:rPr>
            </w:pPr>
            <w:ins w:id="10233"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4" w:author="Author"/>
                <w:sz w:val="20"/>
                <w:lang w:val="en-IE"/>
              </w:rPr>
            </w:pPr>
            <w:ins w:id="10235"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6" w:author="Author"/>
                <w:sz w:val="20"/>
                <w:lang w:val="en-IE"/>
              </w:rPr>
            </w:pPr>
            <w:ins w:id="10237"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8" w:author="Author"/>
                <w:sz w:val="20"/>
                <w:lang w:val="en-IE"/>
              </w:rPr>
            </w:pPr>
            <w:ins w:id="10239" w:author="Author">
              <w:r w:rsidRPr="00E73B40">
                <w:rPr>
                  <w:sz w:val="20"/>
                  <w:lang w:val="en-IE"/>
                </w:rPr>
                <w:t>Activity 1</w:t>
              </w:r>
            </w:ins>
          </w:p>
        </w:tc>
      </w:tr>
      <w:tr w:rsidR="00D44EDA" w:rsidRPr="00E73B40" w:rsidDel="001A6C8E" w14:paraId="17A68F93" w14:textId="2AD092ED" w:rsidTr="00893208">
        <w:trPr>
          <w:trHeight w:val="598"/>
          <w:del w:id="10240"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41" w:author="Author"/>
                <w:b w:val="0"/>
                <w:sz w:val="20"/>
                <w:lang w:val="en-IE"/>
              </w:rPr>
            </w:pPr>
            <w:del w:id="10242"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3" w:author="Author"/>
                <w:sz w:val="20"/>
                <w:lang w:val="en-IE"/>
              </w:rPr>
            </w:pPr>
            <w:del w:id="10244"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5" w:author="Author"/>
                <w:sz w:val="20"/>
                <w:lang w:val="en-IE"/>
              </w:rPr>
            </w:pPr>
            <w:del w:id="10246"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7" w:author="Author"/>
                <w:sz w:val="20"/>
                <w:lang w:val="en-IE"/>
              </w:rPr>
            </w:pPr>
            <w:del w:id="10248" w:author="Author">
              <w:r w:rsidRPr="00E73B40" w:rsidDel="001A6C8E">
                <w:rPr>
                  <w:sz w:val="20"/>
                  <w:lang w:val="en-IE"/>
                </w:rPr>
                <w:delText>Activity 1</w:delText>
              </w:r>
            </w:del>
          </w:p>
        </w:tc>
      </w:tr>
      <w:tr w:rsidR="00D44EDA" w:rsidRPr="00E73B40" w:rsidDel="00E44734" w14:paraId="46887AF0" w14:textId="78FCD7AB" w:rsidTr="00893208">
        <w:trPr>
          <w:trHeight w:val="598"/>
          <w:del w:id="10249"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50" w:author="Author"/>
                <w:b w:val="0"/>
                <w:sz w:val="20"/>
                <w:lang w:val="en-IE"/>
              </w:rPr>
            </w:pPr>
            <w:del w:id="10251"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2" w:author="Author"/>
                <w:sz w:val="20"/>
                <w:lang w:val="en-IE"/>
              </w:rPr>
            </w:pPr>
            <w:del w:id="10253"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4" w:author="Author"/>
                <w:sz w:val="20"/>
                <w:lang w:val="en-IE"/>
              </w:rPr>
            </w:pPr>
            <w:del w:id="10255"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56" w:author="Author"/>
                <w:sz w:val="20"/>
                <w:lang w:val="en-IE"/>
              </w:rPr>
            </w:pPr>
            <w:del w:id="10257"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58"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59" w:author="Author"/>
                <w:b w:val="0"/>
                <w:sz w:val="20"/>
                <w:lang w:val="en-IE"/>
              </w:rPr>
            </w:pPr>
            <w:del w:id="10260"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61" w:author="Author"/>
                <w:sz w:val="20"/>
                <w:lang w:val="en-IE"/>
              </w:rPr>
            </w:pPr>
            <w:del w:id="10262"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3" w:author="Author"/>
                <w:sz w:val="20"/>
                <w:lang w:val="en-IE"/>
              </w:rPr>
            </w:pPr>
            <w:del w:id="10264"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5" w:author="Author"/>
                <w:sz w:val="20"/>
                <w:lang w:val="en-IE"/>
              </w:rPr>
            </w:pPr>
            <w:del w:id="10266"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67"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68"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69" w:author="Author"/>
                <w:sz w:val="20"/>
                <w:lang w:val="en-IE"/>
              </w:rPr>
            </w:pPr>
            <w:ins w:id="10270"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71" w:author="Author"/>
                <w:sz w:val="20"/>
                <w:lang w:val="en-IE"/>
              </w:rPr>
            </w:pPr>
            <w:ins w:id="10272"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3" w:author="Author"/>
                <w:sz w:val="20"/>
                <w:lang w:val="en-IE"/>
              </w:rPr>
            </w:pPr>
            <w:ins w:id="10274"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5" w:author="Author"/>
                <w:sz w:val="20"/>
                <w:lang w:val="en-IE"/>
              </w:rPr>
            </w:pPr>
            <w:ins w:id="10276"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7" w:author="Author"/>
                <w:sz w:val="20"/>
                <w:lang w:val="en-IE"/>
              </w:rPr>
            </w:pPr>
            <w:ins w:id="10278"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9" w:author="Author"/>
                <w:sz w:val="20"/>
                <w:lang w:val="en-IE"/>
              </w:rPr>
            </w:pPr>
            <w:ins w:id="10280"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81"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2" w:author="Author"/>
                <w:b w:val="0"/>
                <w:sz w:val="20"/>
                <w:lang w:val="en-IE"/>
              </w:rPr>
            </w:pPr>
            <w:ins w:id="10283"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84" w:author="Author"/>
                <w:sz w:val="20"/>
                <w:lang w:val="en-IE"/>
              </w:rPr>
            </w:pPr>
            <w:ins w:id="10285"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6" w:author="Author"/>
                <w:sz w:val="20"/>
                <w:lang w:val="en-IE"/>
              </w:rPr>
            </w:pPr>
            <w:ins w:id="10287"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8" w:author="Author"/>
                <w:sz w:val="20"/>
                <w:lang w:val="en-IE"/>
              </w:rPr>
            </w:pPr>
            <w:ins w:id="10289"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90"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91" w:author="Author"/>
                <w:b w:val="0"/>
                <w:sz w:val="20"/>
                <w:lang w:val="en-IE"/>
              </w:rPr>
            </w:pPr>
            <w:del w:id="10292"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3" w:author="Author"/>
                <w:sz w:val="20"/>
                <w:lang w:val="en-IE"/>
              </w:rPr>
            </w:pPr>
            <w:del w:id="10294"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5" w:author="Author"/>
                <w:sz w:val="20"/>
                <w:lang w:val="en-IE"/>
              </w:rPr>
            </w:pPr>
            <w:del w:id="10296"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7" w:author="Author"/>
                <w:sz w:val="20"/>
                <w:lang w:val="en-IE"/>
              </w:rPr>
            </w:pPr>
            <w:del w:id="10298" w:author="Author">
              <w:r w:rsidRPr="00E73B40" w:rsidDel="003F52FD">
                <w:rPr>
                  <w:sz w:val="20"/>
                  <w:lang w:val="en-IE"/>
                </w:rPr>
                <w:delText>Activity 1</w:delText>
              </w:r>
            </w:del>
          </w:p>
        </w:tc>
      </w:tr>
      <w:tr w:rsidR="0037647C" w:rsidRPr="00E73B40" w:rsidDel="002E3D4E" w14:paraId="45F34184" w14:textId="753707DE" w:rsidTr="00893208">
        <w:trPr>
          <w:trHeight w:val="598"/>
          <w:del w:id="10299"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300" w:author="Author"/>
                <w:b w:val="0"/>
                <w:sz w:val="20"/>
                <w:lang w:val="en-IE"/>
              </w:rPr>
            </w:pPr>
            <w:del w:id="10301"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2" w:author="Author"/>
                <w:sz w:val="20"/>
                <w:lang w:val="en-IE"/>
              </w:rPr>
            </w:pPr>
            <w:del w:id="10303"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4" w:author="Author"/>
                <w:sz w:val="20"/>
                <w:lang w:val="en-IE"/>
              </w:rPr>
            </w:pPr>
            <w:del w:id="10305"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6" w:author="Author"/>
                <w:sz w:val="20"/>
                <w:lang w:val="en-IE"/>
              </w:rPr>
            </w:pPr>
            <w:del w:id="10307"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08"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09" w:author="Author"/>
                <w:b w:val="0"/>
                <w:sz w:val="20"/>
                <w:lang w:val="en-IE"/>
              </w:rPr>
            </w:pPr>
            <w:ins w:id="10310"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1" w:author="Author"/>
                <w:sz w:val="20"/>
                <w:lang w:val="en-IE"/>
              </w:rPr>
            </w:pPr>
            <w:ins w:id="10312"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3" w:author="Author"/>
                <w:sz w:val="20"/>
                <w:lang w:val="en-IE"/>
              </w:rPr>
            </w:pPr>
            <w:ins w:id="10314"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5" w:author="Author"/>
                <w:sz w:val="20"/>
                <w:lang w:val="en-IE"/>
              </w:rPr>
            </w:pPr>
            <w:ins w:id="10316"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7" w:author="Author"/>
                <w:sz w:val="20"/>
                <w:lang w:val="en-IE"/>
              </w:rPr>
            </w:pPr>
            <w:ins w:id="10318"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9" w:author="Author"/>
                <w:sz w:val="20"/>
                <w:lang w:val="en-IE"/>
              </w:rPr>
            </w:pPr>
            <w:ins w:id="10320"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21" w:author="Author"/>
          <w:del w:id="10322"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3" w:author="Author"/>
                <w:del w:id="10324" w:author="Author"/>
                <w:b w:val="0"/>
                <w:sz w:val="20"/>
                <w:lang w:val="en-IE"/>
              </w:rPr>
            </w:pPr>
            <w:ins w:id="10325" w:author="Author">
              <w:del w:id="10326"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27" w:author="Author"/>
                <w:del w:id="10328" w:author="Author"/>
                <w:sz w:val="20"/>
                <w:lang w:val="en-IE"/>
              </w:rPr>
            </w:pPr>
            <w:ins w:id="10329" w:author="Author">
              <w:del w:id="10330"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1" w:author="Author"/>
                <w:del w:id="10332" w:author="Author"/>
                <w:sz w:val="20"/>
                <w:lang w:val="en-IE"/>
              </w:rPr>
            </w:pPr>
            <w:ins w:id="10333" w:author="Author">
              <w:del w:id="10334" w:author="Author">
                <w:r w:rsidRPr="00E73B40" w:rsidDel="005539B9">
                  <w:rPr>
                    <w:sz w:val="20"/>
                    <w:lang w:val="en-IE"/>
                  </w:rPr>
                  <w:delText>BS #</w:delText>
                </w:r>
              </w:del>
            </w:ins>
            <w:del w:id="10335"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6" w:author="Author"/>
                <w:del w:id="10337" w:author="Author"/>
                <w:sz w:val="20"/>
                <w:lang w:val="en-IE"/>
              </w:rPr>
            </w:pPr>
            <w:ins w:id="10338" w:author="Author">
              <w:del w:id="10339" w:author="Author">
                <w:r w:rsidRPr="00E73B40" w:rsidDel="005539B9">
                  <w:rPr>
                    <w:sz w:val="20"/>
                    <w:lang w:val="en-IE"/>
                  </w:rPr>
                  <w:delText>Activity 1</w:delText>
                </w:r>
              </w:del>
            </w:ins>
            <w:del w:id="10340" w:author="Author">
              <w:r w:rsidDel="005539B9">
                <w:rPr>
                  <w:sz w:val="20"/>
                  <w:lang w:val="en-IE"/>
                </w:rPr>
                <w:delText>5</w:delText>
              </w:r>
            </w:del>
          </w:p>
        </w:tc>
      </w:tr>
      <w:tr w:rsidR="00DA2DB8" w:rsidRPr="00E73B40" w14:paraId="24385512" w14:textId="77777777" w:rsidTr="00893208">
        <w:trPr>
          <w:trHeight w:val="598"/>
          <w:ins w:id="10341"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2" w:author="Author"/>
                <w:b w:val="0"/>
                <w:sz w:val="20"/>
                <w:lang w:val="en-IE"/>
              </w:rPr>
            </w:pPr>
            <w:ins w:id="10343"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4" w:author="Author"/>
                <w:sz w:val="20"/>
                <w:lang w:val="en-IE"/>
              </w:rPr>
            </w:pPr>
            <w:ins w:id="10345"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6" w:author="Author"/>
                <w:sz w:val="20"/>
                <w:lang w:val="en-IE"/>
              </w:rPr>
            </w:pPr>
            <w:ins w:id="10347"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8" w:author="Author"/>
                <w:sz w:val="20"/>
                <w:lang w:val="en-IE"/>
              </w:rPr>
            </w:pPr>
            <w:ins w:id="10349"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0" w:author="Author"/>
                <w:sz w:val="20"/>
                <w:lang w:val="en-IE"/>
              </w:rPr>
            </w:pPr>
            <w:ins w:id="10351"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2"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3" w:author="Author"/>
                <w:b w:val="0"/>
                <w:sz w:val="20"/>
                <w:lang w:val="en-IE"/>
              </w:rPr>
            </w:pPr>
            <w:ins w:id="10354"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55" w:author="Author"/>
                <w:sz w:val="20"/>
                <w:lang w:val="en-IE"/>
              </w:rPr>
            </w:pPr>
            <w:ins w:id="10356" w:author="Author">
              <w:r>
                <w:rPr>
                  <w:sz w:val="20"/>
                  <w:lang w:val="en-IE"/>
                </w:rPr>
                <w:t>The request for contract generation failed. Please try again</w:t>
              </w:r>
              <w:del w:id="10357"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8" w:author="Author"/>
                <w:sz w:val="20"/>
                <w:lang w:val="en-IE"/>
              </w:rPr>
            </w:pPr>
            <w:ins w:id="10359" w:author="Author">
              <w:r>
                <w:rPr>
                  <w:sz w:val="20"/>
                  <w:lang w:val="en-IE"/>
                </w:rPr>
                <w:t>BS</w:t>
              </w:r>
            </w:ins>
            <w:r>
              <w:rPr>
                <w:sz w:val="20"/>
                <w:lang w:val="en-IE"/>
              </w:rPr>
              <w:t xml:space="preserve"> </w:t>
            </w:r>
            <w:ins w:id="10360"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1" w:author="Author"/>
                <w:sz w:val="20"/>
                <w:lang w:val="en-IE"/>
              </w:rPr>
            </w:pPr>
            <w:ins w:id="10362"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3" w:author="Author"/>
                <w:sz w:val="20"/>
                <w:lang w:val="en-IE"/>
              </w:rPr>
            </w:pPr>
            <w:ins w:id="10364" w:author="Author">
              <w:r>
                <w:rPr>
                  <w:sz w:val="20"/>
                  <w:lang w:val="en-IE"/>
                </w:rPr>
                <w:t>Activity 22</w:t>
              </w:r>
            </w:ins>
          </w:p>
        </w:tc>
      </w:tr>
      <w:tr w:rsidR="00DA2DB8" w:rsidRPr="00E73B40" w:rsidDel="00E44734" w14:paraId="6FE20B1A" w14:textId="19AC6D38" w:rsidTr="00893208">
        <w:trPr>
          <w:trHeight w:val="598"/>
          <w:ins w:id="10365" w:author="Author"/>
          <w:del w:id="10366"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67" w:author="Author"/>
                <w:del w:id="10368" w:author="Author"/>
                <w:b w:val="0"/>
                <w:sz w:val="20"/>
                <w:lang w:val="en-IE"/>
              </w:rPr>
            </w:pPr>
            <w:ins w:id="10369" w:author="Author">
              <w:del w:id="10370"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71" w:author="Author"/>
                <w:del w:id="10372" w:author="Author"/>
                <w:sz w:val="20"/>
                <w:lang w:val="en-IE"/>
              </w:rPr>
            </w:pPr>
            <w:ins w:id="10373" w:author="Author">
              <w:del w:id="10374"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5" w:author="Author"/>
                <w:del w:id="10376" w:author="Author"/>
                <w:sz w:val="20"/>
                <w:lang w:val="en-IE"/>
              </w:rPr>
            </w:pPr>
            <w:ins w:id="10377" w:author="Author">
              <w:del w:id="10378"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79" w:author="Author"/>
                <w:del w:id="10380" w:author="Author"/>
                <w:sz w:val="20"/>
                <w:lang w:val="en-IE"/>
              </w:rPr>
            </w:pPr>
            <w:ins w:id="10381" w:author="Author">
              <w:del w:id="10382" w:author="Author">
                <w:r w:rsidRPr="00E73B40" w:rsidDel="00E44734">
                  <w:rPr>
                    <w:sz w:val="20"/>
                    <w:lang w:val="en-IE"/>
                  </w:rPr>
                  <w:delText xml:space="preserve">Activity </w:delText>
                </w:r>
              </w:del>
            </w:ins>
            <w:del w:id="10383" w:author="Author">
              <w:r w:rsidDel="00E44734">
                <w:rPr>
                  <w:sz w:val="20"/>
                  <w:lang w:val="en-IE"/>
                </w:rPr>
                <w:delText>1</w:delText>
              </w:r>
            </w:del>
            <w:ins w:id="10384" w:author="Author">
              <w:del w:id="10385" w:author="Author">
                <w:r w:rsidRPr="00E73B40" w:rsidDel="00E44734">
                  <w:rPr>
                    <w:sz w:val="20"/>
                    <w:lang w:val="en-IE"/>
                  </w:rPr>
                  <w:delText>2</w:delText>
                </w:r>
              </w:del>
            </w:ins>
          </w:p>
        </w:tc>
      </w:tr>
      <w:tr w:rsidR="00DA2DB8" w:rsidRPr="00E73B40" w14:paraId="7F7DD8F5" w14:textId="77777777" w:rsidTr="00893208">
        <w:trPr>
          <w:trHeight w:val="598"/>
          <w:ins w:id="10386"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87" w:author="Author"/>
                <w:b w:val="0"/>
                <w:sz w:val="20"/>
                <w:lang w:val="en-IE"/>
              </w:rPr>
            </w:pPr>
            <w:ins w:id="10388"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9" w:author="Author"/>
                <w:sz w:val="20"/>
                <w:lang w:val="en-IE"/>
              </w:rPr>
            </w:pPr>
            <w:ins w:id="10390"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1" w:author="Author"/>
                <w:sz w:val="20"/>
                <w:lang w:val="en-IE"/>
              </w:rPr>
            </w:pPr>
            <w:ins w:id="10392"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3" w:author="Author"/>
                <w:sz w:val="20"/>
                <w:lang w:val="en-IE"/>
              </w:rPr>
            </w:pPr>
            <w:ins w:id="10394" w:author="Author">
              <w:r w:rsidRPr="00E73B40">
                <w:rPr>
                  <w:sz w:val="20"/>
                  <w:lang w:val="en-IE"/>
                </w:rPr>
                <w:t>Activity 1</w:t>
              </w:r>
            </w:ins>
            <w:r>
              <w:rPr>
                <w:sz w:val="20"/>
                <w:lang w:val="en-IE"/>
              </w:rPr>
              <w:t>5</w:t>
            </w:r>
          </w:p>
        </w:tc>
      </w:tr>
      <w:tr w:rsidR="00DA2DB8" w:rsidRPr="00E73B40" w14:paraId="0AA77684" w14:textId="77777777" w:rsidTr="00893208">
        <w:trPr>
          <w:trHeight w:val="598"/>
          <w:ins w:id="10395"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396" w:author="Author"/>
                <w:sz w:val="20"/>
                <w:lang w:val="en-IE"/>
              </w:rPr>
            </w:pPr>
            <w:ins w:id="10397"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8" w:author="Author"/>
                <w:sz w:val="20"/>
                <w:lang w:val="en-IE"/>
              </w:rPr>
            </w:pPr>
            <w:ins w:id="10399"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0" w:author="Author"/>
                <w:sz w:val="20"/>
                <w:lang w:val="en-IE"/>
              </w:rPr>
            </w:pPr>
            <w:ins w:id="10401"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2" w:author="Author"/>
                <w:sz w:val="20"/>
                <w:lang w:val="en-IE"/>
              </w:rPr>
            </w:pPr>
            <w:ins w:id="10403" w:author="Author">
              <w:r>
                <w:rPr>
                  <w:sz w:val="20"/>
                  <w:lang w:val="en-IE"/>
                </w:rPr>
                <w:t xml:space="preserve">Activity </w:t>
              </w:r>
            </w:ins>
            <w:r>
              <w:rPr>
                <w:sz w:val="20"/>
                <w:lang w:val="en-IE"/>
              </w:rPr>
              <w:t>1</w:t>
            </w:r>
            <w:ins w:id="10404" w:author="Author">
              <w:r>
                <w:rPr>
                  <w:sz w:val="20"/>
                  <w:lang w:val="en-IE"/>
                </w:rPr>
                <w:t>0</w:t>
              </w:r>
            </w:ins>
          </w:p>
        </w:tc>
      </w:tr>
      <w:tr w:rsidR="00DA2DB8" w:rsidRPr="00E73B40" w14:paraId="199CF3CF" w14:textId="77777777" w:rsidTr="00893208">
        <w:trPr>
          <w:trHeight w:val="598"/>
          <w:ins w:id="10405"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06" w:author="Author"/>
                <w:b w:val="0"/>
                <w:sz w:val="20"/>
                <w:lang w:val="en-IE"/>
              </w:rPr>
            </w:pPr>
            <w:ins w:id="10407"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08" w:author="Author"/>
                <w:sz w:val="20"/>
                <w:lang w:val="en-IE"/>
              </w:rPr>
            </w:pPr>
            <w:ins w:id="10409"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0" w:author="Author"/>
                <w:sz w:val="20"/>
                <w:lang w:val="en-IE"/>
              </w:rPr>
            </w:pPr>
            <w:ins w:id="10411"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2" w:author="Author"/>
                <w:sz w:val="20"/>
                <w:lang w:val="en-IE"/>
              </w:rPr>
            </w:pPr>
            <w:ins w:id="10413" w:author="Author">
              <w:r>
                <w:rPr>
                  <w:sz w:val="20"/>
                  <w:lang w:val="en-IE"/>
                </w:rPr>
                <w:t xml:space="preserve">Activity </w:t>
              </w:r>
            </w:ins>
            <w:r>
              <w:rPr>
                <w:sz w:val="20"/>
                <w:lang w:val="en-IE"/>
              </w:rPr>
              <w:t>16</w:t>
            </w:r>
          </w:p>
        </w:tc>
      </w:tr>
      <w:tr w:rsidR="00DA2DB8" w:rsidRPr="00E73B40" w14:paraId="10E6541B" w14:textId="77777777" w:rsidTr="00893208">
        <w:trPr>
          <w:trHeight w:val="598"/>
          <w:ins w:id="10414"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15" w:author="Author"/>
                <w:b w:val="0"/>
                <w:sz w:val="20"/>
                <w:lang w:val="en-IE"/>
              </w:rPr>
            </w:pPr>
            <w:ins w:id="10416"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17" w:author="Author"/>
                <w:sz w:val="20"/>
                <w:lang w:val="en-IE"/>
              </w:rPr>
            </w:pPr>
            <w:ins w:id="10418"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9" w:author="Author"/>
                <w:sz w:val="20"/>
                <w:lang w:val="en-IE"/>
              </w:rPr>
            </w:pPr>
            <w:ins w:id="10420"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1" w:author="Author"/>
                <w:sz w:val="20"/>
                <w:lang w:val="en-IE"/>
              </w:rPr>
            </w:pPr>
            <w:ins w:id="10422" w:author="Author">
              <w:r>
                <w:rPr>
                  <w:sz w:val="20"/>
                  <w:lang w:val="en-IE"/>
                </w:rPr>
                <w:t>Activity 2</w:t>
              </w:r>
            </w:ins>
            <w:r>
              <w:rPr>
                <w:sz w:val="20"/>
                <w:lang w:val="en-IE"/>
              </w:rPr>
              <w:t>3</w:t>
            </w:r>
          </w:p>
        </w:tc>
      </w:tr>
      <w:tr w:rsidR="00DA2DB8" w:rsidRPr="00E73B40" w14:paraId="23C3EF01" w14:textId="77777777" w:rsidTr="00893208">
        <w:trPr>
          <w:trHeight w:val="598"/>
          <w:ins w:id="10423"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24" w:author="Author"/>
                <w:b w:val="0"/>
                <w:sz w:val="20"/>
                <w:lang w:val="en-IE"/>
              </w:rPr>
            </w:pPr>
            <w:ins w:id="10425"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26" w:author="Author"/>
                <w:sz w:val="20"/>
                <w:lang w:val="en-IE"/>
              </w:rPr>
            </w:pPr>
            <w:ins w:id="10427"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8" w:author="Author"/>
                <w:sz w:val="20"/>
                <w:lang w:val="en-IE"/>
              </w:rPr>
            </w:pPr>
            <w:ins w:id="10429"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0" w:author="Author"/>
                <w:sz w:val="20"/>
                <w:lang w:val="en-IE"/>
              </w:rPr>
            </w:pPr>
            <w:ins w:id="10431" w:author="Author">
              <w:r>
                <w:rPr>
                  <w:sz w:val="20"/>
                  <w:lang w:val="en-IE"/>
                </w:rPr>
                <w:t xml:space="preserve">Activity </w:t>
              </w:r>
            </w:ins>
            <w:r>
              <w:rPr>
                <w:sz w:val="20"/>
                <w:lang w:val="en-IE"/>
              </w:rPr>
              <w:t>10</w:t>
            </w:r>
          </w:p>
        </w:tc>
      </w:tr>
      <w:tr w:rsidR="00DA2DB8" w:rsidRPr="00E73B40" w14:paraId="460B0826" w14:textId="77777777" w:rsidTr="00893208">
        <w:trPr>
          <w:trHeight w:val="598"/>
          <w:ins w:id="10432"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3" w:author="Author"/>
                <w:b w:val="0"/>
                <w:sz w:val="20"/>
                <w:lang w:val="en-IE"/>
              </w:rPr>
            </w:pPr>
            <w:ins w:id="10434"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5" w:author="Author"/>
                <w:sz w:val="20"/>
                <w:lang w:val="en-IE"/>
              </w:rPr>
            </w:pPr>
            <w:ins w:id="10436"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7" w:author="Author"/>
                <w:sz w:val="20"/>
                <w:lang w:val="en-IE"/>
              </w:rPr>
            </w:pPr>
            <w:ins w:id="10438"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9" w:author="Author"/>
                <w:sz w:val="20"/>
                <w:lang w:val="en-IE"/>
              </w:rPr>
            </w:pPr>
            <w:ins w:id="10440" w:author="Author">
              <w:r>
                <w:rPr>
                  <w:sz w:val="20"/>
                  <w:lang w:val="en-IE"/>
                </w:rPr>
                <w:t xml:space="preserve">Activity </w:t>
              </w:r>
            </w:ins>
            <w:r>
              <w:rPr>
                <w:sz w:val="20"/>
                <w:lang w:val="en-IE"/>
              </w:rPr>
              <w:t>20</w:t>
            </w:r>
          </w:p>
        </w:tc>
      </w:tr>
      <w:tr w:rsidR="00DA2DB8" w:rsidRPr="00E73B40" w14:paraId="76986D62" w14:textId="77777777" w:rsidTr="00893208">
        <w:trPr>
          <w:trHeight w:val="598"/>
          <w:ins w:id="10441"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2" w:author="Author"/>
                <w:b w:val="0"/>
                <w:sz w:val="20"/>
                <w:lang w:val="en-IE"/>
              </w:rPr>
            </w:pPr>
            <w:ins w:id="10443"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4" w:author="Author"/>
                <w:sz w:val="20"/>
                <w:lang w:val="en-IE"/>
              </w:rPr>
            </w:pPr>
            <w:ins w:id="10445"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6" w:author="Author"/>
                <w:sz w:val="20"/>
                <w:lang w:val="en-IE"/>
              </w:rPr>
            </w:pPr>
            <w:ins w:id="10447"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8" w:author="Author"/>
                <w:sz w:val="20"/>
                <w:lang w:val="en-IE"/>
              </w:rPr>
            </w:pPr>
            <w:ins w:id="10449" w:author="Author">
              <w:r>
                <w:rPr>
                  <w:sz w:val="20"/>
                  <w:lang w:val="en-IE"/>
                </w:rPr>
                <w:t>Activity 2</w:t>
              </w:r>
            </w:ins>
            <w:r>
              <w:rPr>
                <w:sz w:val="20"/>
                <w:lang w:val="en-IE"/>
              </w:rPr>
              <w:t>2</w:t>
            </w:r>
          </w:p>
        </w:tc>
      </w:tr>
      <w:tr w:rsidR="00DA2DB8" w:rsidRPr="00E73B40" w14:paraId="5A39110A" w14:textId="77777777" w:rsidTr="00893208">
        <w:trPr>
          <w:trHeight w:val="598"/>
          <w:ins w:id="10450"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51" w:author="Author"/>
                <w:sz w:val="20"/>
                <w:lang w:val="en-IE"/>
              </w:rPr>
            </w:pPr>
            <w:ins w:id="10452"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3" w:author="Author"/>
                <w:sz w:val="20"/>
                <w:lang w:val="en-IE"/>
              </w:rPr>
            </w:pPr>
            <w:ins w:id="10454"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5" w:author="Author"/>
                <w:sz w:val="20"/>
                <w:lang w:val="en-IE"/>
              </w:rPr>
            </w:pPr>
            <w:ins w:id="10456"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7" w:author="Author"/>
                <w:sz w:val="20"/>
                <w:lang w:val="en-IE"/>
              </w:rPr>
            </w:pPr>
            <w:ins w:id="10458" w:author="Author">
              <w:r>
                <w:rPr>
                  <w:sz w:val="20"/>
                  <w:lang w:val="en-IE"/>
                </w:rPr>
                <w:t>Activity 4</w:t>
              </w:r>
            </w:ins>
          </w:p>
        </w:tc>
      </w:tr>
      <w:tr w:rsidR="00DA2DB8" w:rsidRPr="00E73B40" w:rsidDel="00C749CF" w14:paraId="2012F11E" w14:textId="14152CDD" w:rsidTr="00893208">
        <w:trPr>
          <w:trHeight w:val="598"/>
          <w:ins w:id="10459" w:author="Author"/>
          <w:del w:id="10460"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61" w:author="Author"/>
                <w:del w:id="10462" w:author="Author"/>
                <w:b w:val="0"/>
                <w:sz w:val="20"/>
                <w:lang w:val="en-IE"/>
              </w:rPr>
            </w:pPr>
            <w:ins w:id="10463" w:author="Author">
              <w:del w:id="10464"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5" w:author="Author"/>
                <w:del w:id="10466" w:author="Author"/>
                <w:sz w:val="20"/>
                <w:lang w:val="en-IE"/>
              </w:rPr>
            </w:pPr>
            <w:ins w:id="10467" w:author="Author">
              <w:del w:id="10468"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9" w:author="Author"/>
                <w:del w:id="10470" w:author="Author"/>
                <w:sz w:val="20"/>
                <w:lang w:val="en-IE"/>
              </w:rPr>
            </w:pPr>
            <w:ins w:id="10471" w:author="Author">
              <w:del w:id="10472"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3" w:author="Author"/>
                <w:del w:id="10474" w:author="Author"/>
                <w:sz w:val="20"/>
                <w:lang w:val="en-IE"/>
              </w:rPr>
            </w:pPr>
            <w:ins w:id="10475" w:author="Author">
              <w:del w:id="10476" w:author="Author">
                <w:r w:rsidDel="00C749CF">
                  <w:rPr>
                    <w:sz w:val="20"/>
                    <w:lang w:val="en-IE"/>
                  </w:rPr>
                  <w:delText>Activity 1</w:delText>
                </w:r>
              </w:del>
            </w:ins>
          </w:p>
        </w:tc>
      </w:tr>
      <w:tr w:rsidR="00DA2DB8" w:rsidRPr="00E73B40" w14:paraId="513FF003" w14:textId="77777777" w:rsidTr="00893208">
        <w:trPr>
          <w:trHeight w:val="598"/>
          <w:ins w:id="10477"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78" w:author="Author"/>
                <w:b w:val="0"/>
                <w:sz w:val="20"/>
                <w:lang w:val="en-IE"/>
              </w:rPr>
            </w:pPr>
            <w:ins w:id="10479"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0" w:author="Author"/>
                <w:sz w:val="20"/>
                <w:lang w:val="en-IE"/>
              </w:rPr>
            </w:pPr>
            <w:ins w:id="10481"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2" w:author="Author"/>
                <w:sz w:val="20"/>
                <w:lang w:val="en-IE"/>
              </w:rPr>
            </w:pPr>
            <w:ins w:id="10483"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4" w:author="Author"/>
                <w:sz w:val="20"/>
                <w:lang w:val="en-IE"/>
              </w:rPr>
            </w:pPr>
            <w:ins w:id="10485" w:author="Author">
              <w:r>
                <w:rPr>
                  <w:sz w:val="20"/>
                  <w:lang w:val="en-IE"/>
                </w:rPr>
                <w:t>Activity 2</w:t>
              </w:r>
            </w:ins>
          </w:p>
        </w:tc>
      </w:tr>
      <w:tr w:rsidR="00DA2DB8" w:rsidRPr="00E73B40" w14:paraId="38E251D7" w14:textId="77777777" w:rsidTr="00893208">
        <w:trPr>
          <w:trHeight w:val="598"/>
          <w:ins w:id="10486"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87" w:author="Author"/>
                <w:b w:val="0"/>
                <w:sz w:val="20"/>
                <w:lang w:val="en-IE"/>
              </w:rPr>
            </w:pPr>
            <w:ins w:id="10488"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9" w:author="Author"/>
                <w:sz w:val="20"/>
                <w:lang w:val="en-IE"/>
              </w:rPr>
            </w:pPr>
            <w:ins w:id="10490"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1" w:author="Author"/>
                <w:sz w:val="20"/>
                <w:lang w:val="en-IE"/>
              </w:rPr>
            </w:pPr>
            <w:ins w:id="10492"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3" w:author="Author"/>
                <w:sz w:val="20"/>
                <w:lang w:val="en-IE"/>
              </w:rPr>
            </w:pPr>
            <w:ins w:id="10494" w:author="Author">
              <w:r>
                <w:rPr>
                  <w:sz w:val="20"/>
                  <w:lang w:val="en-IE"/>
                </w:rPr>
                <w:t>Activity 1</w:t>
              </w:r>
            </w:ins>
            <w:r>
              <w:rPr>
                <w:sz w:val="20"/>
                <w:lang w:val="en-IE"/>
              </w:rPr>
              <w:t>5</w:t>
            </w:r>
          </w:p>
        </w:tc>
      </w:tr>
      <w:tr w:rsidR="00DA2DB8" w:rsidRPr="00E73B40" w14:paraId="73BCD5A2" w14:textId="77777777" w:rsidTr="00893208">
        <w:trPr>
          <w:trHeight w:val="598"/>
          <w:ins w:id="10495"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496" w:author="Author"/>
                <w:b w:val="0"/>
                <w:sz w:val="20"/>
                <w:lang w:val="en-IE"/>
              </w:rPr>
            </w:pPr>
            <w:ins w:id="10497"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8" w:author="Author"/>
                <w:sz w:val="20"/>
                <w:lang w:val="en-IE"/>
              </w:rPr>
            </w:pPr>
            <w:ins w:id="10499"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0" w:author="Author"/>
                <w:sz w:val="20"/>
                <w:lang w:val="en-IE"/>
              </w:rPr>
            </w:pPr>
            <w:ins w:id="10501"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2" w:author="Author"/>
                <w:sz w:val="20"/>
                <w:lang w:val="en-IE"/>
              </w:rPr>
            </w:pPr>
            <w:ins w:id="10503" w:author="Author">
              <w:r>
                <w:rPr>
                  <w:sz w:val="20"/>
                  <w:lang w:val="en-IE"/>
                </w:rPr>
                <w:t xml:space="preserve">Activity </w:t>
              </w:r>
            </w:ins>
            <w:r>
              <w:rPr>
                <w:sz w:val="20"/>
                <w:lang w:val="en-IE"/>
              </w:rPr>
              <w:t>15</w:t>
            </w:r>
          </w:p>
        </w:tc>
      </w:tr>
      <w:tr w:rsidR="00DA2DB8" w:rsidRPr="00E73B40" w14:paraId="7F8CB98D" w14:textId="77777777" w:rsidTr="00893208">
        <w:trPr>
          <w:trHeight w:val="598"/>
          <w:ins w:id="10504"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05" w:author="Author"/>
                <w:b w:val="0"/>
                <w:sz w:val="20"/>
                <w:lang w:val="en-IE"/>
              </w:rPr>
            </w:pPr>
            <w:ins w:id="10506"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7" w:author="Author"/>
                <w:sz w:val="20"/>
                <w:lang w:val="en-IE"/>
              </w:rPr>
            </w:pPr>
            <w:ins w:id="10508"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9" w:author="Author"/>
                <w:sz w:val="20"/>
                <w:lang w:val="en-IE"/>
              </w:rPr>
            </w:pPr>
            <w:ins w:id="10510"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11" w:author="Author"/>
                <w:sz w:val="20"/>
                <w:lang w:val="en-IE"/>
              </w:rPr>
            </w:pPr>
            <w:ins w:id="10512" w:author="Author">
              <w:r>
                <w:rPr>
                  <w:sz w:val="20"/>
                  <w:lang w:val="en-IE"/>
                </w:rPr>
                <w:t>Activity 1</w:t>
              </w:r>
            </w:ins>
            <w:r>
              <w:rPr>
                <w:sz w:val="20"/>
                <w:lang w:val="en-IE"/>
              </w:rPr>
              <w:t>6</w:t>
            </w:r>
          </w:p>
        </w:tc>
      </w:tr>
      <w:tr w:rsidR="00DA2DB8" w:rsidRPr="00E73B40" w14:paraId="2724DA75" w14:textId="77777777" w:rsidTr="00893208">
        <w:trPr>
          <w:trHeight w:val="598"/>
          <w:ins w:id="10513"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14" w:author="Author"/>
                <w:sz w:val="20"/>
                <w:lang w:val="en-IE"/>
              </w:rPr>
            </w:pPr>
            <w:ins w:id="10515"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6" w:author="Author"/>
                <w:sz w:val="20"/>
                <w:lang w:val="en-IE"/>
              </w:rPr>
            </w:pPr>
            <w:ins w:id="10517"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8" w:author="Author"/>
                <w:sz w:val="20"/>
                <w:lang w:val="en-IE"/>
              </w:rPr>
            </w:pPr>
            <w:ins w:id="10519"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0" w:author="Author"/>
                <w:sz w:val="20"/>
                <w:lang w:val="en-IE"/>
              </w:rPr>
            </w:pPr>
            <w:ins w:id="10521" w:author="Author">
              <w:r w:rsidRPr="00E73B40">
                <w:rPr>
                  <w:sz w:val="20"/>
                  <w:lang w:val="en-IE"/>
                </w:rPr>
                <w:t>Activity 1</w:t>
              </w:r>
            </w:ins>
          </w:p>
        </w:tc>
      </w:tr>
      <w:tr w:rsidR="00DA2DB8" w:rsidRPr="00E73B40" w14:paraId="29976F5A" w14:textId="77777777" w:rsidTr="00893208">
        <w:trPr>
          <w:trHeight w:val="598"/>
          <w:ins w:id="10522"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3" w:author="Author"/>
                <w:sz w:val="20"/>
                <w:lang w:val="en-IE"/>
              </w:rPr>
            </w:pPr>
            <w:ins w:id="10524"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5" w:author="Author"/>
                <w:sz w:val="20"/>
                <w:lang w:val="en-IE"/>
              </w:rPr>
            </w:pPr>
            <w:ins w:id="10526"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7" w:author="Author"/>
                <w:sz w:val="20"/>
                <w:lang w:val="en-IE"/>
              </w:rPr>
            </w:pPr>
            <w:ins w:id="10528"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29" w:author="Author"/>
                <w:sz w:val="20"/>
                <w:lang w:val="en-IE"/>
              </w:rPr>
            </w:pPr>
            <w:ins w:id="10530"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31" w:author="Author"/>
          <w:del w:id="10532"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3" w:author="Author"/>
                <w:del w:id="10534" w:author="Author"/>
                <w:b w:val="0"/>
                <w:sz w:val="20"/>
                <w:lang w:val="en-IE"/>
              </w:rPr>
            </w:pPr>
            <w:ins w:id="10535" w:author="Author">
              <w:del w:id="10536"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7" w:author="Author"/>
                <w:del w:id="10538" w:author="Author"/>
                <w:sz w:val="20"/>
                <w:lang w:val="en-IE"/>
              </w:rPr>
            </w:pPr>
            <w:ins w:id="10539" w:author="Author">
              <w:del w:id="10540"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41" w:author="Author"/>
                <w:del w:id="10542" w:author="Author"/>
                <w:sz w:val="20"/>
                <w:lang w:val="en-IE"/>
              </w:rPr>
            </w:pPr>
            <w:ins w:id="10543" w:author="Author">
              <w:del w:id="10544"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5" w:author="Author"/>
                <w:del w:id="10546" w:author="Author"/>
                <w:sz w:val="20"/>
                <w:lang w:val="en-IE"/>
              </w:rPr>
            </w:pPr>
            <w:ins w:id="10547" w:author="Author">
              <w:del w:id="10548" w:author="Author">
                <w:r w:rsidRPr="00E73B40" w:rsidDel="00F92F39">
                  <w:rPr>
                    <w:sz w:val="20"/>
                    <w:lang w:val="en-IE"/>
                  </w:rPr>
                  <w:delText>Activity 1</w:delText>
                </w:r>
              </w:del>
            </w:ins>
            <w:del w:id="10549" w:author="Author">
              <w:r w:rsidDel="00F92F39">
                <w:rPr>
                  <w:sz w:val="20"/>
                  <w:lang w:val="en-IE"/>
                </w:rPr>
                <w:delText>9</w:delText>
              </w:r>
            </w:del>
          </w:p>
        </w:tc>
      </w:tr>
      <w:tr w:rsidR="00DA2DB8" w:rsidRPr="00E73B40" w14:paraId="67E4B713" w14:textId="77777777" w:rsidTr="00893208">
        <w:trPr>
          <w:trHeight w:val="598"/>
          <w:ins w:id="10550"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51" w:author="Author"/>
                <w:b w:val="0"/>
                <w:sz w:val="20"/>
                <w:lang w:val="en-IE"/>
              </w:rPr>
            </w:pPr>
            <w:ins w:id="10552"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3" w:author="Author"/>
                <w:sz w:val="20"/>
                <w:lang w:val="en-IE"/>
              </w:rPr>
            </w:pPr>
            <w:ins w:id="10554"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5" w:author="Author"/>
                <w:sz w:val="20"/>
                <w:lang w:val="en-IE"/>
              </w:rPr>
            </w:pPr>
            <w:ins w:id="10556"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7" w:author="Author"/>
                <w:sz w:val="20"/>
                <w:lang w:val="en-IE"/>
              </w:rPr>
            </w:pPr>
            <w:ins w:id="10558" w:author="Author">
              <w:r>
                <w:rPr>
                  <w:sz w:val="20"/>
                  <w:lang w:val="en-IE"/>
                </w:rPr>
                <w:t>Activity 15</w:t>
              </w:r>
            </w:ins>
          </w:p>
        </w:tc>
      </w:tr>
      <w:tr w:rsidR="00DA2DB8" w:rsidRPr="00E73B40" w14:paraId="7004670F" w14:textId="77777777" w:rsidTr="00893208">
        <w:trPr>
          <w:trHeight w:val="598"/>
          <w:ins w:id="10559"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60" w:author="Author"/>
                <w:b w:val="0"/>
                <w:sz w:val="20"/>
                <w:lang w:val="en-IE"/>
              </w:rPr>
            </w:pPr>
            <w:ins w:id="10561"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2" w:author="Author"/>
                <w:sz w:val="20"/>
                <w:lang w:val="en-IE"/>
              </w:rPr>
            </w:pPr>
            <w:ins w:id="10563"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4" w:author="Author"/>
                <w:sz w:val="20"/>
                <w:lang w:val="en-IE"/>
              </w:rPr>
            </w:pPr>
            <w:ins w:id="10565"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6" w:author="Author"/>
                <w:sz w:val="20"/>
                <w:lang w:val="en-IE"/>
              </w:rPr>
            </w:pPr>
            <w:ins w:id="10567" w:author="Author">
              <w:r>
                <w:rPr>
                  <w:sz w:val="20"/>
                  <w:lang w:val="en-IE"/>
                </w:rPr>
                <w:t>Activity 6</w:t>
              </w:r>
            </w:ins>
          </w:p>
        </w:tc>
      </w:tr>
      <w:tr w:rsidR="00DA2DB8" w:rsidRPr="00E73B40" w14:paraId="218C2BC4" w14:textId="77777777" w:rsidTr="00893208">
        <w:trPr>
          <w:trHeight w:val="598"/>
          <w:ins w:id="10568"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69" w:author="Author"/>
                <w:sz w:val="20"/>
                <w:lang w:val="en-IE"/>
              </w:rPr>
            </w:pPr>
            <w:ins w:id="10570"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71" w:author="Author"/>
                <w:sz w:val="20"/>
                <w:lang w:val="en-IE"/>
              </w:rPr>
            </w:pPr>
            <w:ins w:id="10572"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3" w:author="Author"/>
                <w:sz w:val="20"/>
                <w:lang w:val="en-IE"/>
              </w:rPr>
            </w:pPr>
            <w:ins w:id="10574"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5" w:author="Author"/>
                <w:sz w:val="20"/>
                <w:lang w:val="en-IE"/>
              </w:rPr>
            </w:pPr>
            <w:ins w:id="10576"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7" w:author="Author"/>
                <w:sz w:val="20"/>
                <w:lang w:val="en-IE"/>
              </w:rPr>
            </w:pPr>
            <w:ins w:id="10578" w:author="Author">
              <w:r>
                <w:rPr>
                  <w:sz w:val="20"/>
                  <w:lang w:val="en-IE"/>
                </w:rPr>
                <w:t>Activity 1</w:t>
              </w:r>
            </w:ins>
          </w:p>
        </w:tc>
      </w:tr>
      <w:tr w:rsidR="00DA2DB8" w:rsidRPr="00E73B40" w14:paraId="0F3BC3DA" w14:textId="77777777" w:rsidTr="00893208">
        <w:trPr>
          <w:trHeight w:val="598"/>
          <w:ins w:id="10579"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80" w:author="Author"/>
                <w:b w:val="0"/>
                <w:sz w:val="20"/>
                <w:lang w:val="en-IE"/>
              </w:rPr>
            </w:pPr>
            <w:ins w:id="10581"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2" w:author="Author"/>
                <w:sz w:val="20"/>
                <w:lang w:val="en-IE"/>
              </w:rPr>
            </w:pPr>
            <w:ins w:id="10583"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4" w:author="Author"/>
                <w:sz w:val="20"/>
                <w:lang w:val="en-IE"/>
              </w:rPr>
            </w:pPr>
            <w:ins w:id="10585" w:author="Author">
              <w:r>
                <w:rPr>
                  <w:sz w:val="20"/>
                  <w:lang w:val="en-IE"/>
                </w:rPr>
                <w:t>BS #1</w:t>
              </w:r>
              <w:del w:id="10586"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7" w:author="Author"/>
                <w:sz w:val="20"/>
                <w:lang w:val="en-IE"/>
              </w:rPr>
            </w:pPr>
            <w:ins w:id="10588"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9" w:author="Author"/>
                <w:sz w:val="20"/>
                <w:lang w:val="en-IE"/>
              </w:rPr>
            </w:pPr>
            <w:ins w:id="10590" w:author="Author">
              <w:r>
                <w:rPr>
                  <w:sz w:val="20"/>
                  <w:lang w:val="en-IE"/>
                </w:rPr>
                <w:t>Activity 20</w:t>
              </w:r>
              <w:del w:id="10591"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2" w:author="Author"/>
                <w:sz w:val="20"/>
                <w:lang w:val="en-IE"/>
              </w:rPr>
            </w:pPr>
            <w:ins w:id="10593" w:author="Author">
              <w:r>
                <w:rPr>
                  <w:sz w:val="20"/>
                  <w:lang w:val="en-IE"/>
                </w:rPr>
                <w:t>Activity 22</w:t>
              </w:r>
            </w:ins>
          </w:p>
        </w:tc>
      </w:tr>
      <w:tr w:rsidR="00DA2DB8" w:rsidRPr="00E73B40" w14:paraId="292BDBA7" w14:textId="77777777" w:rsidTr="00893208">
        <w:trPr>
          <w:trHeight w:val="598"/>
          <w:ins w:id="10594"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595" w:author="Author"/>
                <w:b w:val="0"/>
                <w:sz w:val="20"/>
                <w:lang w:val="en-IE"/>
              </w:rPr>
            </w:pPr>
            <w:ins w:id="10596"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7" w:author="Author"/>
                <w:sz w:val="20"/>
                <w:lang w:val="en-IE"/>
              </w:rPr>
            </w:pPr>
            <w:ins w:id="10598"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9" w:author="Author"/>
                <w:sz w:val="20"/>
                <w:lang w:val="en-IE"/>
              </w:rPr>
            </w:pPr>
            <w:ins w:id="10600"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1" w:author="Author"/>
                <w:sz w:val="20"/>
                <w:lang w:val="en-IE"/>
              </w:rPr>
            </w:pPr>
            <w:ins w:id="10602" w:author="Author">
              <w:r>
                <w:rPr>
                  <w:sz w:val="20"/>
                  <w:lang w:val="en-IE"/>
                </w:rPr>
                <w:t>Activity 8</w:t>
              </w:r>
            </w:ins>
          </w:p>
        </w:tc>
      </w:tr>
      <w:tr w:rsidR="00DA2DB8" w:rsidRPr="00E73B40" w14:paraId="536FE2D9" w14:textId="77777777" w:rsidTr="00893208">
        <w:trPr>
          <w:trHeight w:val="598"/>
          <w:ins w:id="10603"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04" w:author="Author"/>
                <w:b w:val="0"/>
                <w:sz w:val="20"/>
                <w:lang w:val="en-IE"/>
              </w:rPr>
            </w:pPr>
            <w:ins w:id="10605"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6" w:author="Author"/>
                <w:sz w:val="20"/>
                <w:lang w:val="en-IE"/>
              </w:rPr>
            </w:pPr>
            <w:ins w:id="10607"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8" w:author="Author"/>
                <w:sz w:val="20"/>
                <w:lang w:val="en-IE"/>
              </w:rPr>
            </w:pPr>
            <w:ins w:id="10609"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10" w:author="Author"/>
                <w:sz w:val="20"/>
                <w:lang w:val="en-IE"/>
              </w:rPr>
            </w:pPr>
            <w:ins w:id="10611" w:author="Author">
              <w:r>
                <w:rPr>
                  <w:sz w:val="20"/>
                  <w:lang w:val="en-IE"/>
                </w:rPr>
                <w:t>Activity 8</w:t>
              </w:r>
            </w:ins>
          </w:p>
        </w:tc>
      </w:tr>
      <w:tr w:rsidR="00DA2DB8" w:rsidRPr="00E73B40" w:rsidDel="00893208" w14:paraId="4370FE28" w14:textId="5349A733" w:rsidTr="00893208">
        <w:trPr>
          <w:trHeight w:val="598"/>
          <w:ins w:id="10612" w:author="Author"/>
          <w:del w:id="10613"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14" w:author="Author"/>
                <w:del w:id="10615" w:author="Author"/>
                <w:b w:val="0"/>
                <w:sz w:val="20"/>
                <w:lang w:val="en-IE"/>
              </w:rPr>
            </w:pPr>
            <w:ins w:id="10616" w:author="Author">
              <w:del w:id="10617"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18" w:author="Author"/>
                <w:del w:id="10619" w:author="Author"/>
                <w:sz w:val="20"/>
                <w:lang w:val="en-IE"/>
              </w:rPr>
            </w:pPr>
            <w:ins w:id="10620" w:author="Author">
              <w:del w:id="10621"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2" w:author="Author"/>
                <w:del w:id="10623" w:author="Author"/>
                <w:sz w:val="20"/>
                <w:lang w:val="en-IE"/>
              </w:rPr>
            </w:pPr>
            <w:ins w:id="10624" w:author="Author">
              <w:del w:id="10625"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6" w:author="Author"/>
                <w:del w:id="10627" w:author="Author"/>
                <w:sz w:val="20"/>
                <w:lang w:val="en-IE"/>
              </w:rPr>
            </w:pPr>
            <w:ins w:id="10628" w:author="Author">
              <w:del w:id="10629"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0" w:author="Author"/>
                <w:del w:id="10631" w:author="Author"/>
                <w:sz w:val="20"/>
                <w:lang w:val="en-IE"/>
              </w:rPr>
            </w:pPr>
            <w:ins w:id="10632" w:author="Author">
              <w:del w:id="10633"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4" w:author="Author"/>
                <w:del w:id="10635" w:author="Author"/>
                <w:sz w:val="20"/>
                <w:lang w:val="en-IE"/>
              </w:rPr>
            </w:pPr>
            <w:ins w:id="10636" w:author="Author">
              <w:del w:id="10637" w:author="Author">
                <w:r w:rsidDel="00893208">
                  <w:rPr>
                    <w:sz w:val="20"/>
                    <w:lang w:val="en-IE"/>
                  </w:rPr>
                  <w:delText>Activity 27</w:delText>
                </w:r>
              </w:del>
            </w:ins>
          </w:p>
        </w:tc>
      </w:tr>
      <w:tr w:rsidR="00DA2DB8" w:rsidRPr="00E73B40" w14:paraId="3D34D319" w14:textId="77777777" w:rsidTr="00893208">
        <w:trPr>
          <w:trHeight w:val="598"/>
          <w:ins w:id="10638"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39" w:author="Author"/>
                <w:b w:val="0"/>
                <w:sz w:val="20"/>
                <w:lang w:val="en-IE"/>
              </w:rPr>
            </w:pPr>
            <w:ins w:id="10640"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1" w:author="Author"/>
                <w:sz w:val="20"/>
                <w:lang w:val="en-IE"/>
              </w:rPr>
            </w:pPr>
            <w:ins w:id="10642"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3" w:author="Author"/>
                <w:sz w:val="20"/>
                <w:lang w:val="en-IE"/>
              </w:rPr>
            </w:pPr>
            <w:ins w:id="10644"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45" w:author="Author"/>
                <w:sz w:val="20"/>
                <w:lang w:val="en-IE"/>
              </w:rPr>
            </w:pPr>
            <w:ins w:id="10646"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7" w:author="Author"/>
                <w:sz w:val="20"/>
                <w:lang w:val="en-IE"/>
              </w:rPr>
            </w:pPr>
            <w:ins w:id="10648"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9" w:author="Author"/>
                <w:sz w:val="20"/>
                <w:lang w:val="en-IE"/>
              </w:rPr>
            </w:pPr>
            <w:ins w:id="10650" w:author="Author">
              <w:r>
                <w:rPr>
                  <w:sz w:val="20"/>
                  <w:lang w:val="en-IE"/>
                </w:rPr>
                <w:t>Activity 27</w:t>
              </w:r>
            </w:ins>
          </w:p>
        </w:tc>
      </w:tr>
      <w:tr w:rsidR="00DA2DB8" w:rsidRPr="00E73B40" w14:paraId="20464438" w14:textId="77777777" w:rsidTr="00893208">
        <w:trPr>
          <w:trHeight w:val="598"/>
          <w:ins w:id="10651"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2" w:author="Author"/>
                <w:b w:val="0"/>
                <w:sz w:val="20"/>
                <w:lang w:val="en-IE"/>
              </w:rPr>
            </w:pPr>
            <w:ins w:id="10653"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4" w:author="Author"/>
                <w:sz w:val="20"/>
                <w:lang w:val="en-IE"/>
              </w:rPr>
            </w:pPr>
            <w:ins w:id="10655"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6" w:author="Author"/>
                <w:sz w:val="20"/>
                <w:lang w:val="en-IE"/>
              </w:rPr>
            </w:pPr>
            <w:ins w:id="10657"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8" w:author="Author"/>
                <w:sz w:val="20"/>
                <w:lang w:val="en-IE"/>
              </w:rPr>
            </w:pPr>
            <w:ins w:id="10659"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0" w:author="Author"/>
                <w:sz w:val="20"/>
                <w:lang w:val="en-IE"/>
              </w:rPr>
            </w:pPr>
            <w:ins w:id="10661"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2" w:author="Author"/>
                <w:sz w:val="20"/>
                <w:lang w:val="en-IE"/>
              </w:rPr>
            </w:pPr>
            <w:ins w:id="10663"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4" w:author="Author"/>
                <w:sz w:val="20"/>
                <w:lang w:val="en-IE"/>
              </w:rPr>
            </w:pPr>
            <w:ins w:id="10665"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6" w:author="Author"/>
                <w:sz w:val="20"/>
                <w:lang w:val="en-IE"/>
              </w:rPr>
            </w:pPr>
            <w:ins w:id="10667" w:author="Author">
              <w:r>
                <w:rPr>
                  <w:sz w:val="20"/>
                  <w:lang w:val="en-IE"/>
                </w:rPr>
                <w:t>Activity 1</w:t>
              </w:r>
            </w:ins>
          </w:p>
        </w:tc>
      </w:tr>
      <w:tr w:rsidR="00DA2DB8" w:rsidRPr="00E73B40" w:rsidDel="00E21AF4" w14:paraId="435D6A02" w14:textId="7BC5265C" w:rsidTr="00893208">
        <w:trPr>
          <w:trHeight w:val="598"/>
          <w:ins w:id="10668" w:author="Author"/>
          <w:del w:id="10669"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70" w:author="Author"/>
                <w:del w:id="10671" w:author="Author"/>
                <w:sz w:val="20"/>
                <w:lang w:val="en-IE"/>
              </w:rPr>
            </w:pPr>
            <w:ins w:id="10672" w:author="Author">
              <w:del w:id="10673"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74" w:author="Author"/>
                <w:del w:id="10675" w:author="Author"/>
                <w:sz w:val="20"/>
                <w:lang w:val="en-IE"/>
              </w:rPr>
            </w:pPr>
            <w:ins w:id="10676" w:author="Author">
              <w:del w:id="10677"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78" w:author="Author"/>
                <w:del w:id="10679" w:author="Author"/>
                <w:sz w:val="20"/>
                <w:lang w:val="en-IE"/>
              </w:rPr>
            </w:pPr>
            <w:ins w:id="10680" w:author="Author">
              <w:del w:id="10681"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2" w:author="Author"/>
                <w:del w:id="10683" w:author="Author"/>
                <w:sz w:val="20"/>
                <w:lang w:val="en-IE"/>
              </w:rPr>
            </w:pPr>
            <w:ins w:id="10684" w:author="Author">
              <w:del w:id="10685"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6" w:author="Author"/>
                <w:del w:id="10687" w:author="Author"/>
                <w:sz w:val="20"/>
                <w:lang w:val="en-IE"/>
              </w:rPr>
            </w:pPr>
            <w:ins w:id="10688" w:author="Author">
              <w:del w:id="10689"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90" w:author="Author"/>
                <w:del w:id="10691" w:author="Author"/>
                <w:sz w:val="20"/>
                <w:lang w:val="en-IE"/>
              </w:rPr>
            </w:pPr>
            <w:ins w:id="10692" w:author="Author">
              <w:del w:id="10693"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94" w:name="_Toc471232994"/>
      <w:r w:rsidRPr="00E73B40">
        <w:rPr>
          <w:lang w:val="en-IE"/>
        </w:rPr>
        <w:t>Suc</w:t>
      </w:r>
      <w:r w:rsidR="00D30292" w:rsidRPr="00E73B40">
        <w:rPr>
          <w:lang w:val="en-IE"/>
        </w:rPr>
        <w:t>c</w:t>
      </w:r>
      <w:r w:rsidRPr="00E73B40">
        <w:rPr>
          <w:lang w:val="en-IE"/>
        </w:rPr>
        <w:t>ess messages</w:t>
      </w:r>
      <w:bookmarkEnd w:id="10694"/>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695"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696" w:author="Author"/>
                <w:b w:val="0"/>
                <w:sz w:val="20"/>
                <w:lang w:val="en-IE"/>
              </w:rPr>
            </w:pPr>
            <w:del w:id="10697"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8" w:author="Author"/>
                <w:sz w:val="20"/>
                <w:lang w:val="en-IE"/>
              </w:rPr>
            </w:pPr>
            <w:del w:id="10699"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700" w:author="Author"/>
                <w:sz w:val="20"/>
                <w:lang w:val="en-IE"/>
              </w:rPr>
            </w:pPr>
            <w:del w:id="10701"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2" w:author="Author"/>
                <w:sz w:val="20"/>
                <w:lang w:val="en-IE"/>
              </w:rPr>
            </w:pPr>
            <w:del w:id="10703"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04"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05" w:author="Author"/>
                <w:b w:val="0"/>
                <w:sz w:val="20"/>
                <w:lang w:val="en-IE"/>
              </w:rPr>
            </w:pPr>
            <w:del w:id="10706"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7" w:author="Author"/>
                <w:sz w:val="20"/>
                <w:lang w:val="en-IE"/>
              </w:rPr>
            </w:pPr>
            <w:del w:id="10708"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9" w:author="Author"/>
                <w:sz w:val="20"/>
                <w:lang w:val="en-IE"/>
              </w:rPr>
            </w:pPr>
            <w:del w:id="10710"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11" w:author="Author"/>
                <w:sz w:val="20"/>
                <w:lang w:val="en-IE"/>
              </w:rPr>
            </w:pPr>
            <w:del w:id="10712"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3" w:author="Author"/>
          <w:del w:id="10714"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15" w:author="Author"/>
                <w:del w:id="10716" w:author="Author"/>
                <w:b w:val="0"/>
                <w:sz w:val="20"/>
                <w:lang w:val="en-IE"/>
              </w:rPr>
            </w:pPr>
            <w:ins w:id="10717" w:author="Author">
              <w:del w:id="10718"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19" w:author="Author"/>
                <w:del w:id="10720" w:author="Author"/>
                <w:sz w:val="20"/>
                <w:lang w:val="en-IE"/>
              </w:rPr>
            </w:pPr>
            <w:ins w:id="10721" w:author="Author">
              <w:del w:id="10722"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3" w:author="Author"/>
                <w:del w:id="10724" w:author="Author"/>
                <w:sz w:val="20"/>
                <w:lang w:val="en-IE"/>
              </w:rPr>
            </w:pPr>
            <w:ins w:id="10725" w:author="Author">
              <w:del w:id="10726"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27" w:author="Author"/>
                <w:del w:id="10728" w:author="Author"/>
                <w:sz w:val="20"/>
                <w:lang w:val="en-IE"/>
              </w:rPr>
            </w:pPr>
            <w:ins w:id="10729" w:author="Author">
              <w:del w:id="10730" w:author="Author">
                <w:r w:rsidRPr="00E73B40" w:rsidDel="00F65966">
                  <w:rPr>
                    <w:sz w:val="20"/>
                    <w:lang w:val="en-IE"/>
                  </w:rPr>
                  <w:delText>Activity 1</w:delText>
                </w:r>
              </w:del>
            </w:ins>
            <w:del w:id="10731" w:author="Author">
              <w:r w:rsidR="00245793" w:rsidDel="00F65966">
                <w:rPr>
                  <w:sz w:val="20"/>
                  <w:lang w:val="en-IE"/>
                </w:rPr>
                <w:delText>2</w:delText>
              </w:r>
            </w:del>
          </w:p>
        </w:tc>
      </w:tr>
      <w:tr w:rsidR="00E21AF4" w:rsidRPr="00E73B40" w14:paraId="6C5444B3" w14:textId="77777777" w:rsidTr="00F65966">
        <w:trPr>
          <w:trHeight w:val="598"/>
          <w:ins w:id="10732"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3" w:author="Author"/>
                <w:b w:val="0"/>
                <w:sz w:val="20"/>
                <w:lang w:val="en-IE"/>
              </w:rPr>
            </w:pPr>
            <w:ins w:id="10734"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5" w:author="Author"/>
                <w:sz w:val="20"/>
                <w:lang w:val="en-IE"/>
              </w:rPr>
            </w:pPr>
            <w:ins w:id="10736"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7" w:author="Author"/>
                <w:sz w:val="20"/>
                <w:lang w:val="en-IE"/>
              </w:rPr>
            </w:pPr>
            <w:ins w:id="10738"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39" w:author="Author"/>
                <w:sz w:val="20"/>
                <w:lang w:val="en-IE"/>
              </w:rPr>
            </w:pPr>
            <w:ins w:id="10740"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1" w:author="Author"/>
                <w:sz w:val="20"/>
                <w:lang w:val="en-IE"/>
              </w:rPr>
            </w:pPr>
            <w:ins w:id="10742"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3" w:author="Author"/>
                <w:sz w:val="20"/>
                <w:lang w:val="en-IE"/>
              </w:rPr>
            </w:pPr>
            <w:ins w:id="10744" w:author="Author">
              <w:r>
                <w:rPr>
                  <w:sz w:val="20"/>
                  <w:lang w:val="en-IE"/>
                </w:rPr>
                <w:t>Activity 27</w:t>
              </w:r>
            </w:ins>
          </w:p>
        </w:tc>
      </w:tr>
      <w:tr w:rsidR="00EC1CBF" w:rsidRPr="00E73B40" w14:paraId="64E8C385" w14:textId="77777777" w:rsidTr="00F65966">
        <w:trPr>
          <w:trHeight w:val="598"/>
          <w:ins w:id="10745"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46" w:author="Author"/>
                <w:b w:val="0"/>
                <w:sz w:val="20"/>
                <w:lang w:val="en-IE"/>
              </w:rPr>
            </w:pPr>
            <w:ins w:id="10747"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48" w:author="Author"/>
                <w:sz w:val="20"/>
                <w:lang w:val="en-IE"/>
              </w:rPr>
            </w:pPr>
            <w:ins w:id="10749"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0" w:author="Author"/>
                <w:sz w:val="20"/>
                <w:lang w:val="en-IE"/>
              </w:rPr>
            </w:pPr>
            <w:ins w:id="10751"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2" w:author="Author"/>
                <w:sz w:val="20"/>
                <w:lang w:val="en-IE"/>
              </w:rPr>
            </w:pPr>
            <w:ins w:id="10753"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4" w:author="Author"/>
                <w:sz w:val="20"/>
                <w:lang w:val="en-IE"/>
              </w:rPr>
            </w:pPr>
            <w:ins w:id="10755"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6" w:author="Author"/>
                <w:sz w:val="20"/>
                <w:lang w:val="en-IE"/>
              </w:rPr>
            </w:pPr>
            <w:ins w:id="10757"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58" w:name="_Toc471232995"/>
      <w:r w:rsidRPr="00E73B40">
        <w:rPr>
          <w:lang w:val="en-IE"/>
        </w:rPr>
        <w:t>Warning messages</w:t>
      </w:r>
      <w:bookmarkEnd w:id="10758"/>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59"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60"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1"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2"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3"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4"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5"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6"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7"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8"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69"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70" w:author="Author"/>
                <w:b w:val="0"/>
                <w:sz w:val="20"/>
                <w:lang w:val="en-IE"/>
              </w:rPr>
            </w:pPr>
            <w:del w:id="10771"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2" w:author="Author"/>
                <w:sz w:val="20"/>
                <w:lang w:val="en-IE"/>
              </w:rPr>
            </w:pPr>
            <w:del w:id="10773"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74" w:author="Author"/>
                <w:sz w:val="20"/>
                <w:lang w:val="en-IE"/>
              </w:rPr>
            </w:pPr>
            <w:del w:id="10775"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76" w:author="Author"/>
                <w:sz w:val="20"/>
                <w:lang w:val="en-IE"/>
              </w:rPr>
            </w:pPr>
            <w:del w:id="10777"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78"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79" w:author="Author"/>
                <w:sz w:val="20"/>
                <w:lang w:val="en-IE"/>
              </w:rPr>
            </w:pPr>
            <w:ins w:id="10780"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1" w:author="Author"/>
                <w:sz w:val="20"/>
                <w:lang w:val="en-IE"/>
              </w:rPr>
            </w:pPr>
            <w:ins w:id="10782"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3" w:author="Author"/>
                <w:sz w:val="20"/>
                <w:lang w:val="en-IE"/>
              </w:rPr>
            </w:pPr>
            <w:ins w:id="10784"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5" w:author="Author"/>
                <w:sz w:val="20"/>
                <w:lang w:val="en-IE"/>
              </w:rPr>
            </w:pPr>
            <w:ins w:id="10786"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7" w:author="Author"/>
                <w:sz w:val="20"/>
                <w:lang w:val="en-IE"/>
              </w:rPr>
            </w:pPr>
            <w:ins w:id="10788"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9" w:author="Author"/>
                <w:sz w:val="20"/>
                <w:lang w:val="en-IE"/>
              </w:rPr>
            </w:pPr>
            <w:ins w:id="10790" w:author="Author">
              <w:r>
                <w:rPr>
                  <w:sz w:val="20"/>
                  <w:lang w:val="en-IE"/>
                </w:rPr>
                <w:t>Activity 20</w:t>
              </w:r>
            </w:ins>
          </w:p>
        </w:tc>
      </w:tr>
      <w:tr w:rsidR="003C1829" w:rsidRPr="00E73B40" w14:paraId="5D0322A3" w14:textId="77777777" w:rsidTr="000504DD">
        <w:trPr>
          <w:trHeight w:val="598"/>
          <w:ins w:id="10791"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2" w:author="Author"/>
                <w:b w:val="0"/>
                <w:sz w:val="20"/>
                <w:lang w:val="en-IE"/>
              </w:rPr>
            </w:pPr>
            <w:ins w:id="10793"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94" w:author="Author"/>
                <w:sz w:val="20"/>
                <w:lang w:val="en-IE"/>
              </w:rPr>
            </w:pPr>
            <w:ins w:id="10795"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6" w:author="Author"/>
                <w:sz w:val="20"/>
                <w:lang w:val="en-IE"/>
              </w:rPr>
            </w:pPr>
            <w:ins w:id="10797"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8" w:author="Author"/>
                <w:sz w:val="20"/>
                <w:lang w:val="en-IE"/>
              </w:rPr>
            </w:pPr>
            <w:ins w:id="10799" w:author="Author">
              <w:r>
                <w:rPr>
                  <w:sz w:val="20"/>
                  <w:lang w:val="en-IE"/>
                </w:rPr>
                <w:t>Activity 2</w:t>
              </w:r>
            </w:ins>
          </w:p>
        </w:tc>
      </w:tr>
      <w:tr w:rsidR="003C1829" w:rsidRPr="00E73B40" w:rsidDel="00227CBC" w14:paraId="3AF87F0A" w14:textId="2D912F03" w:rsidTr="000504DD">
        <w:trPr>
          <w:trHeight w:val="598"/>
          <w:ins w:id="10800" w:author="Author"/>
          <w:del w:id="10801"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2" w:author="Author"/>
                <w:del w:id="10803" w:author="Author"/>
                <w:b w:val="0"/>
                <w:sz w:val="20"/>
                <w:lang w:val="en-IE"/>
              </w:rPr>
            </w:pPr>
            <w:ins w:id="10804" w:author="Author">
              <w:del w:id="10805"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06" w:author="Author"/>
                <w:del w:id="10807" w:author="Author"/>
                <w:sz w:val="20"/>
                <w:lang w:val="en-IE"/>
              </w:rPr>
            </w:pPr>
            <w:ins w:id="10808" w:author="Author">
              <w:del w:id="10809"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0" w:author="Author"/>
                <w:del w:id="10811" w:author="Author"/>
                <w:sz w:val="20"/>
                <w:lang w:val="en-IE"/>
              </w:rPr>
            </w:pPr>
            <w:ins w:id="10812" w:author="Author">
              <w:del w:id="10813"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4" w:author="Author"/>
                <w:del w:id="10815" w:author="Author"/>
                <w:sz w:val="20"/>
                <w:lang w:val="en-IE"/>
              </w:rPr>
            </w:pPr>
            <w:ins w:id="10816" w:author="Author">
              <w:del w:id="10817"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8" w:author="Author"/>
                <w:del w:id="10819" w:author="Author"/>
                <w:sz w:val="20"/>
                <w:lang w:val="en-IE"/>
              </w:rPr>
            </w:pPr>
            <w:ins w:id="10820" w:author="Author">
              <w:del w:id="10821"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2" w:author="Author"/>
                <w:del w:id="10823" w:author="Author"/>
                <w:sz w:val="20"/>
                <w:lang w:val="en-IE"/>
              </w:rPr>
            </w:pPr>
            <w:ins w:id="10824" w:author="Author">
              <w:del w:id="10825"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26"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27" w:author="Author"/>
                <w:b w:val="0"/>
                <w:sz w:val="20"/>
                <w:lang w:val="en-IE"/>
              </w:rPr>
            </w:pPr>
            <w:ins w:id="10828"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9" w:author="Author"/>
                <w:sz w:val="20"/>
                <w:lang w:val="en-IE"/>
              </w:rPr>
            </w:pPr>
            <w:ins w:id="10830"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1" w:author="Author"/>
                <w:sz w:val="20"/>
                <w:lang w:val="en-IE"/>
              </w:rPr>
            </w:pPr>
            <w:ins w:id="10832"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3"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4" w:author="Author"/>
                <w:sz w:val="20"/>
                <w:lang w:val="en-IE"/>
              </w:rPr>
            </w:pPr>
            <w:ins w:id="10835"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6"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7" w:author="Author"/>
                <w:sz w:val="20"/>
                <w:lang w:val="en-IE"/>
              </w:rPr>
            </w:pPr>
            <w:ins w:id="10838"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9" w:author="Author"/>
                <w:sz w:val="20"/>
                <w:lang w:val="en-IE"/>
              </w:rPr>
            </w:pPr>
            <w:ins w:id="10840" w:author="Author">
              <w:r w:rsidRPr="00E73B40">
                <w:rPr>
                  <w:sz w:val="20"/>
                  <w:lang w:val="en-IE"/>
                </w:rPr>
                <w:t>Activity 1</w:t>
              </w:r>
            </w:ins>
          </w:p>
        </w:tc>
      </w:tr>
      <w:tr w:rsidR="003C1829" w:rsidRPr="00E73B40" w14:paraId="6E0DE610" w14:textId="77777777" w:rsidTr="000504DD">
        <w:trPr>
          <w:trHeight w:val="598"/>
          <w:ins w:id="10841"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2" w:author="Author"/>
                <w:b w:val="0"/>
                <w:sz w:val="20"/>
                <w:lang w:val="en-IE"/>
              </w:rPr>
            </w:pPr>
            <w:ins w:id="10843"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4" w:author="Author"/>
                <w:sz w:val="20"/>
                <w:lang w:val="en-IE"/>
              </w:rPr>
            </w:pPr>
            <w:ins w:id="10845"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6" w:author="Author"/>
                <w:sz w:val="20"/>
                <w:lang w:val="en-IE"/>
              </w:rPr>
            </w:pPr>
            <w:ins w:id="10847"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8" w:author="Author"/>
                <w:sz w:val="20"/>
                <w:lang w:val="en-IE"/>
              </w:rPr>
            </w:pPr>
            <w:ins w:id="10849" w:author="Author">
              <w:r>
                <w:rPr>
                  <w:sz w:val="20"/>
                  <w:lang w:val="en-IE"/>
                </w:rPr>
                <w:t>Activity 1</w:t>
              </w:r>
            </w:ins>
            <w:r>
              <w:rPr>
                <w:sz w:val="20"/>
                <w:lang w:val="en-IE"/>
              </w:rPr>
              <w:t>3</w:t>
            </w:r>
          </w:p>
        </w:tc>
      </w:tr>
      <w:tr w:rsidR="003C1829" w:rsidRPr="00E73B40" w:rsidDel="00F65966" w14:paraId="566827E6" w14:textId="26ED926B" w:rsidTr="000504DD">
        <w:trPr>
          <w:trHeight w:val="598"/>
          <w:ins w:id="10850" w:author="Author"/>
          <w:del w:id="10851"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2" w:author="Author"/>
                <w:del w:id="10853" w:author="Author"/>
                <w:b w:val="0"/>
                <w:sz w:val="20"/>
                <w:lang w:val="en-IE"/>
              </w:rPr>
            </w:pPr>
            <w:ins w:id="10854" w:author="Author">
              <w:del w:id="10855"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6" w:author="Author"/>
                <w:del w:id="10857" w:author="Author"/>
                <w:sz w:val="20"/>
                <w:lang w:val="en-IE"/>
              </w:rPr>
            </w:pPr>
            <w:ins w:id="10858" w:author="Author">
              <w:del w:id="10859"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0" w:author="Author"/>
                <w:del w:id="10861" w:author="Author"/>
                <w:sz w:val="20"/>
                <w:lang w:val="en-IE"/>
              </w:rPr>
            </w:pPr>
            <w:ins w:id="10862" w:author="Author">
              <w:del w:id="10863"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4" w:author="Author"/>
                <w:del w:id="10865" w:author="Author"/>
                <w:sz w:val="20"/>
                <w:lang w:val="en-IE"/>
              </w:rPr>
            </w:pPr>
            <w:ins w:id="10866" w:author="Author">
              <w:del w:id="10867" w:author="Author">
                <w:r w:rsidRPr="00E73B40" w:rsidDel="00F65966">
                  <w:rPr>
                    <w:sz w:val="20"/>
                    <w:lang w:val="en-IE"/>
                  </w:rPr>
                  <w:delText>Activity 1</w:delText>
                </w:r>
              </w:del>
            </w:ins>
            <w:del w:id="10868" w:author="Author">
              <w:r w:rsidDel="00F65966">
                <w:rPr>
                  <w:sz w:val="20"/>
                  <w:lang w:val="en-IE"/>
                </w:rPr>
                <w:delText>2</w:delText>
              </w:r>
            </w:del>
          </w:p>
        </w:tc>
      </w:tr>
      <w:tr w:rsidR="003C1829" w:rsidRPr="00E73B40" w14:paraId="63E2F5D5" w14:textId="77777777" w:rsidTr="000504DD">
        <w:trPr>
          <w:trHeight w:val="598"/>
          <w:ins w:id="10869"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70" w:author="Author"/>
                <w:b w:val="0"/>
                <w:sz w:val="20"/>
                <w:lang w:val="en-IE"/>
              </w:rPr>
            </w:pPr>
            <w:ins w:id="10871"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2" w:author="Author"/>
                <w:sz w:val="20"/>
                <w:lang w:val="en-IE"/>
              </w:rPr>
            </w:pPr>
            <w:ins w:id="10873"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4" w:author="Author"/>
                <w:sz w:val="20"/>
                <w:lang w:val="en-IE"/>
              </w:rPr>
            </w:pPr>
            <w:ins w:id="10875"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6" w:author="Author"/>
                <w:sz w:val="20"/>
                <w:lang w:val="en-IE"/>
              </w:rPr>
            </w:pPr>
            <w:ins w:id="10877" w:author="Author">
              <w:r w:rsidRPr="00E73B40">
                <w:rPr>
                  <w:sz w:val="20"/>
                  <w:lang w:val="en-IE"/>
                </w:rPr>
                <w:t>Activity 1</w:t>
              </w:r>
            </w:ins>
            <w:r>
              <w:rPr>
                <w:sz w:val="20"/>
                <w:lang w:val="en-IE"/>
              </w:rPr>
              <w:t>5</w:t>
            </w:r>
          </w:p>
        </w:tc>
      </w:tr>
      <w:tr w:rsidR="003C1829" w:rsidRPr="00E73B40" w14:paraId="34FBBA03" w14:textId="77777777" w:rsidTr="000504DD">
        <w:trPr>
          <w:trHeight w:val="598"/>
          <w:ins w:id="10878"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79" w:author="Author"/>
                <w:sz w:val="20"/>
                <w:lang w:val="en-IE"/>
              </w:rPr>
            </w:pPr>
            <w:ins w:id="10880"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1" w:author="Author"/>
                <w:sz w:val="20"/>
                <w:lang w:val="en-IE"/>
              </w:rPr>
            </w:pPr>
            <w:ins w:id="10882"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3" w:author="Author"/>
                <w:sz w:val="20"/>
                <w:lang w:val="en-IE"/>
              </w:rPr>
            </w:pPr>
            <w:ins w:id="10884"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5" w:author="Author"/>
                <w:sz w:val="20"/>
                <w:lang w:val="en-IE"/>
              </w:rPr>
            </w:pPr>
            <w:ins w:id="10886" w:author="Author">
              <w:r>
                <w:rPr>
                  <w:sz w:val="20"/>
                  <w:lang w:val="en-IE"/>
                </w:rPr>
                <w:t xml:space="preserve">Activity </w:t>
              </w:r>
            </w:ins>
            <w:r>
              <w:rPr>
                <w:sz w:val="20"/>
                <w:lang w:val="en-IE"/>
              </w:rPr>
              <w:t>1</w:t>
            </w:r>
            <w:ins w:id="10887" w:author="Author">
              <w:r>
                <w:rPr>
                  <w:sz w:val="20"/>
                  <w:lang w:val="en-IE"/>
                </w:rPr>
                <w:t>0</w:t>
              </w:r>
            </w:ins>
          </w:p>
        </w:tc>
      </w:tr>
      <w:tr w:rsidR="003C1829" w:rsidRPr="00E73B40" w14:paraId="21CE4D21" w14:textId="77777777" w:rsidTr="000504DD">
        <w:trPr>
          <w:trHeight w:val="598"/>
          <w:ins w:id="10888"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89" w:author="Author"/>
                <w:b w:val="0"/>
                <w:sz w:val="20"/>
                <w:lang w:val="en-IE"/>
              </w:rPr>
            </w:pPr>
            <w:ins w:id="10890"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1" w:author="Author"/>
                <w:sz w:val="20"/>
                <w:lang w:val="en-IE"/>
              </w:rPr>
            </w:pPr>
            <w:ins w:id="10892"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3" w:author="Author"/>
                <w:sz w:val="20"/>
                <w:lang w:val="en-IE"/>
              </w:rPr>
            </w:pPr>
            <w:ins w:id="10894"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5" w:author="Author"/>
                <w:sz w:val="20"/>
                <w:lang w:val="en-IE"/>
              </w:rPr>
            </w:pPr>
            <w:ins w:id="10896" w:author="Author">
              <w:r>
                <w:rPr>
                  <w:sz w:val="20"/>
                  <w:lang w:val="en-IE"/>
                </w:rPr>
                <w:t xml:space="preserve">Activity </w:t>
              </w:r>
            </w:ins>
            <w:r>
              <w:rPr>
                <w:sz w:val="20"/>
                <w:lang w:val="en-IE"/>
              </w:rPr>
              <w:t>15</w:t>
            </w:r>
          </w:p>
        </w:tc>
      </w:tr>
      <w:tr w:rsidR="003C1829" w:rsidRPr="00E73B40" w14:paraId="056B9524" w14:textId="77777777" w:rsidTr="000504DD">
        <w:trPr>
          <w:trHeight w:val="598"/>
          <w:ins w:id="10897"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898" w:author="Author"/>
                <w:sz w:val="20"/>
                <w:lang w:val="en-IE"/>
              </w:rPr>
            </w:pPr>
            <w:ins w:id="10899"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0" w:author="Author"/>
                <w:sz w:val="20"/>
                <w:lang w:val="en-IE"/>
              </w:rPr>
            </w:pPr>
            <w:ins w:id="10901"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2" w:author="Author"/>
                <w:sz w:val="20"/>
                <w:lang w:val="en-IE"/>
              </w:rPr>
            </w:pPr>
            <w:ins w:id="10903"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4" w:author="Author"/>
                <w:sz w:val="20"/>
                <w:lang w:val="en-IE"/>
              </w:rPr>
            </w:pPr>
            <w:ins w:id="10905" w:author="Author">
              <w:r>
                <w:rPr>
                  <w:sz w:val="20"/>
                  <w:lang w:val="en-IE"/>
                </w:rPr>
                <w:t>Activity 2</w:t>
              </w:r>
            </w:ins>
          </w:p>
        </w:tc>
      </w:tr>
      <w:tr w:rsidR="003C1829" w:rsidRPr="00E73B40" w14:paraId="67D0A720" w14:textId="77777777" w:rsidTr="000504DD">
        <w:trPr>
          <w:trHeight w:val="598"/>
          <w:ins w:id="10906"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07" w:author="Author"/>
                <w:b w:val="0"/>
                <w:sz w:val="20"/>
                <w:lang w:val="en-IE"/>
              </w:rPr>
            </w:pPr>
            <w:ins w:id="10908"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09" w:author="Author"/>
                <w:sz w:val="20"/>
                <w:lang w:val="en-IE"/>
              </w:rPr>
            </w:pPr>
            <w:ins w:id="10910"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1" w:author="Author"/>
                <w:sz w:val="20"/>
                <w:lang w:val="en-IE"/>
              </w:rPr>
            </w:pPr>
            <w:ins w:id="10912"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3" w:author="Author"/>
                <w:sz w:val="20"/>
                <w:lang w:val="en-IE"/>
              </w:rPr>
            </w:pPr>
            <w:ins w:id="10914" w:author="Author">
              <w:r>
                <w:rPr>
                  <w:sz w:val="20"/>
                  <w:lang w:val="en-IE"/>
                </w:rPr>
                <w:t>Activity 2</w:t>
              </w:r>
            </w:ins>
          </w:p>
        </w:tc>
      </w:tr>
      <w:tr w:rsidR="00DC2430" w:rsidRPr="00E73B40" w14:paraId="2C749A70" w14:textId="77777777" w:rsidTr="000504DD">
        <w:trPr>
          <w:trHeight w:val="598"/>
          <w:ins w:id="10915"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16" w:author="Author"/>
                <w:b w:val="0"/>
                <w:sz w:val="20"/>
                <w:lang w:val="en-IE"/>
              </w:rPr>
            </w:pPr>
            <w:ins w:id="10917"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18" w:author="Author"/>
                <w:sz w:val="20"/>
                <w:lang w:val="en-IE"/>
              </w:rPr>
            </w:pPr>
            <w:ins w:id="10919"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0" w:author="Author"/>
                <w:sz w:val="20"/>
                <w:lang w:val="en-IE"/>
              </w:rPr>
            </w:pPr>
            <w:ins w:id="10921"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2" w:author="Author"/>
                <w:sz w:val="20"/>
                <w:lang w:val="en-IE"/>
              </w:rPr>
            </w:pPr>
            <w:ins w:id="10923" w:author="Author">
              <w:r>
                <w:rPr>
                  <w:sz w:val="20"/>
                  <w:lang w:val="en-IE"/>
                </w:rPr>
                <w:t>Activity 2</w:t>
              </w:r>
            </w:ins>
          </w:p>
        </w:tc>
      </w:tr>
      <w:tr w:rsidR="00DC2430" w:rsidRPr="00E73B40" w14:paraId="1BA0E118" w14:textId="77777777" w:rsidTr="000504DD">
        <w:trPr>
          <w:trHeight w:val="300"/>
          <w:ins w:id="10924"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25" w:author="Author"/>
                <w:b w:val="0"/>
                <w:sz w:val="20"/>
                <w:lang w:val="en-IE"/>
              </w:rPr>
            </w:pPr>
            <w:ins w:id="10926"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7" w:author="Author"/>
                <w:sz w:val="20"/>
                <w:lang w:val="en-IE"/>
              </w:rPr>
            </w:pPr>
            <w:ins w:id="10928"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9" w:author="Author"/>
                <w:sz w:val="20"/>
                <w:lang w:val="en-IE"/>
              </w:rPr>
            </w:pPr>
            <w:ins w:id="10930"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1" w:author="Author"/>
                <w:sz w:val="20"/>
                <w:lang w:val="en-IE"/>
              </w:rPr>
            </w:pPr>
            <w:ins w:id="10932" w:author="Author">
              <w:r>
                <w:rPr>
                  <w:sz w:val="20"/>
                  <w:lang w:val="en-IE"/>
                </w:rPr>
                <w:t>Activity 23</w:t>
              </w:r>
            </w:ins>
          </w:p>
        </w:tc>
      </w:tr>
      <w:tr w:rsidR="00DC2430" w:rsidRPr="00E73B40" w14:paraId="00E58FED" w14:textId="77777777" w:rsidTr="00B05BB7">
        <w:trPr>
          <w:trHeight w:val="458"/>
          <w:ins w:id="10933"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34" w:author="Author"/>
                <w:b w:val="0"/>
                <w:sz w:val="20"/>
                <w:lang w:val="en-IE"/>
              </w:rPr>
            </w:pPr>
            <w:ins w:id="10935"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6" w:author="Author"/>
                <w:sz w:val="20"/>
                <w:lang w:val="en-IE"/>
              </w:rPr>
            </w:pPr>
            <w:ins w:id="10937"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8" w:author="Author"/>
                <w:sz w:val="20"/>
                <w:lang w:val="en-IE"/>
              </w:rPr>
            </w:pPr>
            <w:ins w:id="10939"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0" w:author="Author"/>
                <w:sz w:val="20"/>
                <w:lang w:val="en-IE"/>
              </w:rPr>
            </w:pPr>
            <w:ins w:id="10941" w:author="Author">
              <w:r>
                <w:rPr>
                  <w:sz w:val="20"/>
                  <w:lang w:val="en-IE"/>
                </w:rPr>
                <w:t>Activity 18</w:t>
              </w:r>
            </w:ins>
          </w:p>
        </w:tc>
      </w:tr>
      <w:tr w:rsidR="00DC2430" w:rsidRPr="00E73B40" w14:paraId="4BE89974" w14:textId="77777777" w:rsidTr="00B05BB7">
        <w:trPr>
          <w:trHeight w:val="522"/>
          <w:ins w:id="10942"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3" w:author="Author"/>
                <w:b w:val="0"/>
                <w:sz w:val="20"/>
                <w:lang w:val="en-IE"/>
              </w:rPr>
            </w:pPr>
            <w:ins w:id="10944"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5" w:author="Author"/>
                <w:sz w:val="20"/>
                <w:lang w:val="en-IE"/>
              </w:rPr>
            </w:pPr>
            <w:ins w:id="10946"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7" w:author="Author"/>
                <w:sz w:val="20"/>
                <w:lang w:val="en-IE"/>
              </w:rPr>
            </w:pPr>
            <w:ins w:id="10948"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9" w:author="Author"/>
                <w:sz w:val="20"/>
                <w:lang w:val="en-IE"/>
              </w:rPr>
            </w:pPr>
            <w:ins w:id="10950" w:author="Author">
              <w:r>
                <w:rPr>
                  <w:sz w:val="20"/>
                  <w:lang w:val="en-IE"/>
                </w:rPr>
                <w:t>Activity 18</w:t>
              </w:r>
            </w:ins>
          </w:p>
        </w:tc>
      </w:tr>
      <w:tr w:rsidR="00DC2430" w:rsidRPr="00E73B40" w14:paraId="1C38B158" w14:textId="77777777" w:rsidTr="00B05BB7">
        <w:trPr>
          <w:trHeight w:val="522"/>
          <w:ins w:id="10951"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2" w:author="Author"/>
                <w:sz w:val="20"/>
                <w:lang w:val="en-IE"/>
              </w:rPr>
            </w:pPr>
            <w:ins w:id="10953"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4" w:author="Author"/>
                <w:sz w:val="20"/>
                <w:lang w:val="en-IE"/>
              </w:rPr>
            </w:pPr>
            <w:ins w:id="10955"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6" w:author="Author"/>
                <w:sz w:val="20"/>
                <w:lang w:val="en-IE"/>
              </w:rPr>
            </w:pPr>
            <w:ins w:id="10957"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8" w:author="Author"/>
                <w:sz w:val="20"/>
                <w:lang w:val="en-IE"/>
              </w:rPr>
            </w:pPr>
            <w:ins w:id="10959" w:author="Author">
              <w:r>
                <w:rPr>
                  <w:sz w:val="20"/>
                  <w:lang w:val="en-IE"/>
                </w:rPr>
                <w:t>Activity 16</w:t>
              </w:r>
            </w:ins>
          </w:p>
        </w:tc>
      </w:tr>
      <w:tr w:rsidR="00DC2430" w:rsidRPr="00E73B40" w14:paraId="6A665639" w14:textId="77777777" w:rsidTr="00B05BB7">
        <w:trPr>
          <w:trHeight w:val="522"/>
          <w:ins w:id="10960"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61" w:author="Author"/>
                <w:b w:val="0"/>
                <w:sz w:val="20"/>
                <w:lang w:val="en-IE"/>
              </w:rPr>
            </w:pPr>
            <w:ins w:id="10962"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3" w:author="Author"/>
                <w:sz w:val="20"/>
                <w:lang w:val="en-IE"/>
              </w:rPr>
            </w:pPr>
            <w:ins w:id="10964"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5" w:author="Author"/>
                <w:sz w:val="20"/>
                <w:lang w:val="en-IE"/>
              </w:rPr>
            </w:pPr>
            <w:ins w:id="10966"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7" w:author="Author"/>
                <w:sz w:val="20"/>
                <w:lang w:val="en-IE"/>
              </w:rPr>
            </w:pPr>
            <w:ins w:id="10968"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9" w:author="Author"/>
                <w:sz w:val="20"/>
                <w:lang w:val="en-IE"/>
              </w:rPr>
            </w:pPr>
            <w:ins w:id="10970"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1" w:author="Author"/>
                <w:sz w:val="20"/>
                <w:lang w:val="en-IE"/>
              </w:rPr>
            </w:pPr>
            <w:ins w:id="10972" w:author="Author">
              <w:r>
                <w:rPr>
                  <w:sz w:val="20"/>
                  <w:lang w:val="en-IE"/>
                </w:rPr>
                <w:t>Activity 25</w:t>
              </w:r>
            </w:ins>
          </w:p>
        </w:tc>
      </w:tr>
      <w:tr w:rsidR="00DC2430" w:rsidRPr="00E73B40" w:rsidDel="006C7157" w14:paraId="1BF21836" w14:textId="61ACE944" w:rsidTr="00141079">
        <w:trPr>
          <w:trHeight w:val="598"/>
          <w:ins w:id="10973" w:author="Author"/>
          <w:del w:id="10974"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75" w:author="Author"/>
                <w:del w:id="10976" w:author="Author"/>
                <w:b w:val="0"/>
                <w:sz w:val="20"/>
                <w:lang w:val="en-IE"/>
              </w:rPr>
            </w:pPr>
            <w:ins w:id="10977" w:author="Author">
              <w:del w:id="10978"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9" w:author="Author"/>
                <w:del w:id="10980" w:author="Author"/>
                <w:sz w:val="20"/>
                <w:lang w:val="en-IE"/>
              </w:rPr>
            </w:pPr>
            <w:ins w:id="10981" w:author="Author">
              <w:del w:id="10982"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3" w:author="Author"/>
                <w:del w:id="10984" w:author="Author"/>
                <w:sz w:val="20"/>
                <w:lang w:val="en-IE"/>
              </w:rPr>
            </w:pPr>
            <w:ins w:id="10985" w:author="Author">
              <w:del w:id="10986"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7" w:author="Author"/>
                <w:del w:id="10988" w:author="Author"/>
                <w:sz w:val="20"/>
                <w:lang w:val="en-IE"/>
              </w:rPr>
            </w:pPr>
            <w:ins w:id="10989" w:author="Author">
              <w:del w:id="10990" w:author="Author">
                <w:r w:rsidDel="006C7157">
                  <w:rPr>
                    <w:sz w:val="20"/>
                    <w:lang w:val="en-IE"/>
                  </w:rPr>
                  <w:delText>Activity 7</w:delText>
                </w:r>
              </w:del>
            </w:ins>
          </w:p>
        </w:tc>
      </w:tr>
      <w:tr w:rsidR="00DC2430" w:rsidRPr="00E73B40" w:rsidDel="00141079" w14:paraId="124C9248" w14:textId="473C7BD3" w:rsidTr="00141079">
        <w:trPr>
          <w:trHeight w:val="598"/>
          <w:ins w:id="10991" w:author="Author"/>
          <w:del w:id="10992"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3" w:author="Author"/>
                <w:del w:id="10994" w:author="Author"/>
                <w:sz w:val="20"/>
                <w:lang w:val="en-IE"/>
              </w:rPr>
            </w:pPr>
            <w:ins w:id="10995" w:author="Author">
              <w:del w:id="10996"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7" w:author="Author"/>
                <w:del w:id="10998" w:author="Author"/>
                <w:sz w:val="20"/>
                <w:lang w:val="en-IE"/>
              </w:rPr>
            </w:pPr>
            <w:ins w:id="10999" w:author="Author">
              <w:del w:id="11000"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1" w:author="Author"/>
                <w:del w:id="11002" w:author="Author"/>
                <w:sz w:val="20"/>
                <w:lang w:val="en-IE"/>
              </w:rPr>
            </w:pPr>
            <w:ins w:id="11003" w:author="Author">
              <w:del w:id="11004"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5" w:author="Author"/>
                <w:del w:id="11006" w:author="Author"/>
                <w:sz w:val="20"/>
                <w:lang w:val="en-IE"/>
              </w:rPr>
            </w:pPr>
            <w:ins w:id="11007" w:author="Author">
              <w:del w:id="11008"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09" w:name="_Business_Rules"/>
      <w:bookmarkStart w:id="11010" w:name="_Toc471232996"/>
      <w:bookmarkEnd w:id="11009"/>
      <w:r w:rsidRPr="00E73B40">
        <w:rPr>
          <w:lang w:val="en-IE"/>
        </w:rPr>
        <w:t>Technical Design</w:t>
      </w:r>
      <w:bookmarkEnd w:id="11010"/>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11" w:name="_Toc471232997"/>
      <w:r w:rsidRPr="00E73B40">
        <w:rPr>
          <w:lang w:val="en-IE"/>
        </w:rPr>
        <w:t>Introduction</w:t>
      </w:r>
      <w:bookmarkEnd w:id="11011"/>
    </w:p>
    <w:p w14:paraId="14D470D3" w14:textId="77777777" w:rsidR="00FB6806" w:rsidRPr="00E73B40" w:rsidRDefault="00FB6806" w:rsidP="00FB6806">
      <w:pPr>
        <w:pStyle w:val="Heading3"/>
        <w:rPr>
          <w:lang w:val="en-IE"/>
        </w:rPr>
      </w:pPr>
      <w:bookmarkStart w:id="11012" w:name="_Toc471232998"/>
      <w:r w:rsidRPr="00E73B40">
        <w:rPr>
          <w:lang w:val="en-IE"/>
        </w:rPr>
        <w:t>Purpose</w:t>
      </w:r>
      <w:bookmarkEnd w:id="11012"/>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3" w:name="_Toc471232999"/>
      <w:r w:rsidRPr="00E73B40">
        <w:rPr>
          <w:lang w:val="en-IE"/>
        </w:rPr>
        <w:t>Conventions</w:t>
      </w:r>
      <w:bookmarkEnd w:id="11013"/>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14" w:name="_Toc471233000"/>
      <w:r w:rsidRPr="00E73B40">
        <w:rPr>
          <w:lang w:val="en-IE"/>
        </w:rPr>
        <w:t>Structure</w:t>
      </w:r>
      <w:bookmarkEnd w:id="11014"/>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15" w:name="_Toc471233001"/>
      <w:r w:rsidRPr="00E73B40">
        <w:rPr>
          <w:lang w:val="en-IE"/>
        </w:rPr>
        <w:t>Technical Overview</w:t>
      </w:r>
      <w:bookmarkEnd w:id="11015"/>
    </w:p>
    <w:p w14:paraId="738C6B83" w14:textId="77777777" w:rsidR="00234AC9" w:rsidRPr="00E73B40" w:rsidRDefault="00234AC9" w:rsidP="00234AC9">
      <w:pPr>
        <w:pStyle w:val="Heading3"/>
        <w:rPr>
          <w:lang w:val="en-IE"/>
        </w:rPr>
      </w:pPr>
      <w:bookmarkStart w:id="11016" w:name="_Toc438449948"/>
      <w:bookmarkStart w:id="11017" w:name="_Toc471233002"/>
      <w:r w:rsidRPr="00E73B40">
        <w:rPr>
          <w:lang w:val="en-IE"/>
        </w:rPr>
        <w:t>Description</w:t>
      </w:r>
      <w:bookmarkEnd w:id="11016"/>
      <w:bookmarkEnd w:id="11017"/>
    </w:p>
    <w:p w14:paraId="6D0577F3" w14:textId="4FAC350E" w:rsidR="00234AC9" w:rsidRPr="00E73B40" w:rsidRDefault="00234AC9" w:rsidP="00234AC9">
      <w:pPr>
        <w:rPr>
          <w:sz w:val="20"/>
          <w:lang w:val="en-IE" w:eastAsia="pt-PT"/>
        </w:rPr>
      </w:pPr>
      <w:bookmarkStart w:id="11018"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19" w:name="_Toc438449950"/>
      <w:bookmarkStart w:id="11020" w:name="_Toc471233003"/>
      <w:bookmarkEnd w:id="11018"/>
      <w:r w:rsidRPr="00E73B40">
        <w:rPr>
          <w:lang w:val="en-IE"/>
        </w:rPr>
        <w:t>System Interfaces</w:t>
      </w:r>
      <w:bookmarkEnd w:id="11019"/>
      <w:bookmarkEnd w:id="11020"/>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21"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2">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3"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24"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25" w:author="Author">
              <w:r w:rsidRPr="000320DD">
                <w:rPr>
                  <w:sz w:val="20"/>
                  <w:szCs w:val="20"/>
                </w:rPr>
                <w:t>Name</w:t>
              </w:r>
            </w:ins>
            <w:del w:id="11026" w:author="Author">
              <w:r w:rsidRPr="000320DD" w:rsidDel="00ED2D61">
                <w:rPr>
                  <w:rFonts w:cs="Arial"/>
                  <w:sz w:val="20"/>
                  <w:szCs w:val="20"/>
                  <w:lang w:val="en-IE" w:eastAsia="pt-PT"/>
                </w:rPr>
                <w:delText>Name</w:delText>
              </w:r>
            </w:del>
          </w:p>
        </w:tc>
        <w:tc>
          <w:tcPr>
            <w:tcW w:w="2877" w:type="pct"/>
            <w:tcPrChange w:id="11027"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8" w:author="Author">
              <w:r w:rsidRPr="000320DD">
                <w:rPr>
                  <w:sz w:val="20"/>
                  <w:szCs w:val="20"/>
                </w:rPr>
                <w:t>Description</w:t>
              </w:r>
            </w:ins>
            <w:del w:id="11029" w:author="Author">
              <w:r w:rsidRPr="000320DD" w:rsidDel="00ED2D61">
                <w:rPr>
                  <w:rFonts w:cs="Arial"/>
                  <w:sz w:val="20"/>
                  <w:szCs w:val="20"/>
                  <w:lang w:val="en-IE" w:eastAsia="pt-PT"/>
                </w:rPr>
                <w:delText>Description</w:delText>
              </w:r>
            </w:del>
          </w:p>
        </w:tc>
        <w:tc>
          <w:tcPr>
            <w:tcW w:w="701" w:type="pct"/>
            <w:tcPrChange w:id="11030"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31" w:author="Author">
              <w:r w:rsidRPr="000320DD">
                <w:rPr>
                  <w:sz w:val="20"/>
                  <w:szCs w:val="20"/>
                </w:rPr>
                <w:t>Interface ID</w:t>
              </w:r>
            </w:ins>
            <w:del w:id="11032"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3"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34"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35" w:author="Author">
              <w:r w:rsidRPr="000320DD">
                <w:rPr>
                  <w:sz w:val="20"/>
                  <w:szCs w:val="20"/>
                </w:rPr>
                <w:t>UFEBasket Interface</w:t>
              </w:r>
              <w:del w:id="11036" w:author="Author">
                <w:r w:rsidRPr="000320DD" w:rsidDel="00ED2D61">
                  <w:rPr>
                    <w:rFonts w:cs="Arial"/>
                    <w:sz w:val="20"/>
                    <w:szCs w:val="20"/>
                  </w:rPr>
                  <w:delText>Customer Management activities (CRM)</w:delText>
                </w:r>
              </w:del>
            </w:ins>
            <w:del w:id="11037" w:author="Author">
              <w:r w:rsidRPr="000320DD" w:rsidDel="00ED2D61">
                <w:rPr>
                  <w:rFonts w:cs="Arial"/>
                  <w:sz w:val="20"/>
                  <w:szCs w:val="20"/>
                  <w:lang w:val="en-IE" w:eastAsia="pt-PT"/>
                </w:rPr>
                <w:delText>Customer Management activities (CRM)</w:delText>
              </w:r>
            </w:del>
          </w:p>
        </w:tc>
        <w:tc>
          <w:tcPr>
            <w:tcW w:w="2877" w:type="pct"/>
            <w:tcPrChange w:id="11038"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39"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40" w:author="Author">
                <w:r w:rsidRPr="000320DD" w:rsidDel="00ED2D61">
                  <w:rPr>
                    <w:rFonts w:cs="Arial"/>
                    <w:sz w:val="20"/>
                    <w:szCs w:val="20"/>
                  </w:rPr>
                  <w:delText>Get billing customer services/products</w:delText>
                </w:r>
              </w:del>
            </w:ins>
            <w:del w:id="11041" w:author="Author">
              <w:r w:rsidRPr="000320DD" w:rsidDel="00ED2D61">
                <w:rPr>
                  <w:rFonts w:cs="Arial"/>
                  <w:sz w:val="20"/>
                  <w:szCs w:val="20"/>
                  <w:lang w:val="en-IE"/>
                </w:rPr>
                <w:delText>Get billing customer services/products</w:delText>
              </w:r>
            </w:del>
          </w:p>
        </w:tc>
        <w:tc>
          <w:tcPr>
            <w:tcW w:w="701" w:type="pct"/>
            <w:tcPrChange w:id="11042"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3" w:author="Author">
              <w:r w:rsidRPr="000320DD">
                <w:rPr>
                  <w:sz w:val="20"/>
                  <w:szCs w:val="20"/>
                </w:rPr>
                <w:t>IF099.08</w:t>
              </w:r>
              <w:del w:id="11044" w:author="Author">
                <w:r w:rsidRPr="000320DD" w:rsidDel="00ED2D61">
                  <w:rPr>
                    <w:rFonts w:cs="Arial"/>
                    <w:sz w:val="20"/>
                    <w:szCs w:val="20"/>
                  </w:rPr>
                  <w:delText>IF192.02</w:delText>
                </w:r>
              </w:del>
            </w:ins>
            <w:del w:id="11045"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46"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7"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48"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49" w:author="Author">
                <w:r w:rsidR="00DB25B0" w:rsidRPr="000320DD" w:rsidDel="00ED2D61">
                  <w:rPr>
                    <w:rFonts w:cs="Arial"/>
                    <w:sz w:val="20"/>
                    <w:szCs w:val="20"/>
                  </w:rPr>
                  <w:delText>OL resource Management (ASRM)</w:delText>
                </w:r>
              </w:del>
            </w:ins>
            <w:del w:id="11050" w:author="Author">
              <w:r w:rsidR="00DB25B0" w:rsidRPr="000320DD" w:rsidDel="00ED2D61">
                <w:rPr>
                  <w:rFonts w:cs="Arial"/>
                  <w:sz w:val="20"/>
                  <w:szCs w:val="20"/>
                  <w:lang w:val="en-IE" w:eastAsia="pt-PT"/>
                </w:rPr>
                <w:delText>OL resource Management (ASRM)</w:delText>
              </w:r>
            </w:del>
          </w:p>
        </w:tc>
        <w:tc>
          <w:tcPr>
            <w:tcW w:w="2877" w:type="pct"/>
            <w:tcPrChange w:id="11051"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2" w:author="Author">
              <w:r>
                <w:rPr>
                  <w:sz w:val="20"/>
                  <w:szCs w:val="20"/>
                </w:rPr>
                <w:t>Q</w:t>
              </w:r>
              <w:r w:rsidRPr="000320DD">
                <w:rPr>
                  <w:sz w:val="20"/>
                  <w:szCs w:val="20"/>
                </w:rPr>
                <w:t>uery / consume loyalty points, View cherry points balance and opt in/out of cherry points</w:t>
              </w:r>
              <w:del w:id="11053" w:author="Author">
                <w:r w:rsidR="00DB25B0" w:rsidRPr="000320DD" w:rsidDel="00ED2D61">
                  <w:rPr>
                    <w:rFonts w:cs="Arial"/>
                    <w:sz w:val="20"/>
                    <w:szCs w:val="20"/>
                  </w:rPr>
                  <w:delText>Fetch a list of available phone numbers and types</w:delText>
                </w:r>
              </w:del>
            </w:ins>
            <w:del w:id="11054" w:author="Author">
              <w:r w:rsidR="00DB25B0" w:rsidRPr="000320DD" w:rsidDel="00ED2D61">
                <w:rPr>
                  <w:rFonts w:cs="Arial"/>
                  <w:sz w:val="20"/>
                  <w:szCs w:val="20"/>
                  <w:lang w:val="en-IE" w:eastAsia="pt-PT"/>
                </w:rPr>
                <w:delText>Fetch a list of available phone numbers and types</w:delText>
              </w:r>
            </w:del>
          </w:p>
        </w:tc>
        <w:tc>
          <w:tcPr>
            <w:tcW w:w="701" w:type="pct"/>
            <w:tcPrChange w:id="11055"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6" w:author="Author">
              <w:r w:rsidRPr="000320DD">
                <w:rPr>
                  <w:sz w:val="20"/>
                  <w:szCs w:val="20"/>
                </w:rPr>
                <w:t>IF192.01</w:t>
              </w:r>
              <w:del w:id="11057" w:author="Author">
                <w:r w:rsidRPr="000320DD" w:rsidDel="00ED2D61">
                  <w:rPr>
                    <w:rFonts w:cs="Arial"/>
                    <w:sz w:val="20"/>
                    <w:szCs w:val="20"/>
                  </w:rPr>
                  <w:delText>IF192.27</w:delText>
                </w:r>
              </w:del>
            </w:ins>
            <w:del w:id="11058"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59"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60"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61" w:author="Author">
              <w:r w:rsidRPr="000320DD">
                <w:rPr>
                  <w:sz w:val="20"/>
                  <w:szCs w:val="20"/>
                </w:rPr>
                <w:t>Customer Management activities (CRM)</w:t>
              </w:r>
              <w:del w:id="11062" w:author="Author">
                <w:r w:rsidRPr="000320DD" w:rsidDel="00ED2D61">
                  <w:rPr>
                    <w:rFonts w:cs="Arial"/>
                    <w:sz w:val="20"/>
                    <w:szCs w:val="20"/>
                  </w:rPr>
                  <w:delText>Manage Products and Orders Online (OMS)</w:delText>
                </w:r>
              </w:del>
            </w:ins>
            <w:del w:id="11063" w:author="Author">
              <w:r w:rsidRPr="000320DD" w:rsidDel="00ED2D61">
                <w:rPr>
                  <w:rFonts w:cs="Arial"/>
                  <w:sz w:val="20"/>
                  <w:szCs w:val="20"/>
                  <w:lang w:val="en-IE" w:eastAsia="pt-PT"/>
                </w:rPr>
                <w:delText>Manage Products and Orders Online (OMS)</w:delText>
              </w:r>
            </w:del>
          </w:p>
        </w:tc>
        <w:tc>
          <w:tcPr>
            <w:tcW w:w="2877" w:type="pct"/>
            <w:tcPrChange w:id="11064"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5" w:author="Author">
              <w:r w:rsidRPr="000320DD">
                <w:rPr>
                  <w:sz w:val="20"/>
                  <w:szCs w:val="20"/>
                </w:rPr>
                <w:t>Search, address Validation , New Customer, update Customer, Case, Interaction, List Notifications</w:t>
              </w:r>
              <w:del w:id="11066" w:author="Author">
                <w:r w:rsidR="00DB25B0" w:rsidRPr="000320DD" w:rsidDel="00ED2D61">
                  <w:rPr>
                    <w:rFonts w:cs="Arial"/>
                    <w:sz w:val="20"/>
                    <w:szCs w:val="20"/>
                  </w:rPr>
                  <w:delText>Submit sale orders, and relinquish and take over order</w:delText>
                </w:r>
              </w:del>
            </w:ins>
            <w:del w:id="11067" w:author="Author">
              <w:r w:rsidR="00DB25B0" w:rsidRPr="000320DD" w:rsidDel="00ED2D61">
                <w:rPr>
                  <w:rFonts w:cs="Arial"/>
                  <w:sz w:val="20"/>
                  <w:szCs w:val="20"/>
                  <w:lang w:val="en-IE" w:eastAsia="pt-PT"/>
                </w:rPr>
                <w:delText>Submit sale orders</w:delText>
              </w:r>
            </w:del>
            <w:ins w:id="11068" w:author="Author">
              <w:del w:id="11069"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70"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71" w:author="Author">
              <w:r w:rsidRPr="000320DD">
                <w:rPr>
                  <w:sz w:val="20"/>
                  <w:szCs w:val="20"/>
                </w:rPr>
                <w:t>IF192.02</w:t>
              </w:r>
              <w:del w:id="11072" w:author="Author">
                <w:r w:rsidRPr="000320DD" w:rsidDel="00ED2D61">
                  <w:rPr>
                    <w:rFonts w:cs="Arial"/>
                    <w:sz w:val="20"/>
                    <w:szCs w:val="20"/>
                  </w:rPr>
                  <w:delText>IF192.28</w:delText>
                </w:r>
              </w:del>
            </w:ins>
            <w:del w:id="11073"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74"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5"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76" w:author="Author">
              <w:r w:rsidRPr="000320DD">
                <w:rPr>
                  <w:sz w:val="20"/>
                  <w:szCs w:val="20"/>
                </w:rPr>
                <w:t>Port-IN (</w:t>
              </w:r>
              <w:r w:rsidR="000320DD" w:rsidRPr="000320DD">
                <w:rPr>
                  <w:sz w:val="20"/>
                  <w:szCs w:val="20"/>
                </w:rPr>
                <w:t>Porting snap shot</w:t>
              </w:r>
              <w:r w:rsidRPr="000320DD">
                <w:rPr>
                  <w:sz w:val="20"/>
                  <w:szCs w:val="20"/>
                </w:rPr>
                <w:t>)</w:t>
              </w:r>
              <w:del w:id="11077" w:author="Author">
                <w:r w:rsidRPr="000320DD" w:rsidDel="00ED2D61">
                  <w:rPr>
                    <w:rFonts w:cs="Arial"/>
                    <w:sz w:val="20"/>
                    <w:szCs w:val="20"/>
                  </w:rPr>
                  <w:delText>Store/ Stock Inventory management (ORSIM)</w:delText>
                </w:r>
              </w:del>
            </w:ins>
            <w:del w:id="11078" w:author="Author">
              <w:r w:rsidRPr="000320DD" w:rsidDel="00ED2D61">
                <w:rPr>
                  <w:rFonts w:cs="Arial"/>
                  <w:sz w:val="20"/>
                  <w:szCs w:val="20"/>
                  <w:lang w:val="en-IE"/>
                </w:rPr>
                <w:delText>Store/ Stock Inventory management (ORSIM)</w:delText>
              </w:r>
            </w:del>
          </w:p>
        </w:tc>
        <w:tc>
          <w:tcPr>
            <w:tcW w:w="2877" w:type="pct"/>
            <w:tcPrChange w:id="11079"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0" w:author="Author">
              <w:r w:rsidRPr="000320DD">
                <w:rPr>
                  <w:sz w:val="20"/>
                  <w:szCs w:val="20"/>
                </w:rPr>
                <w:t>Validate if the number was already ported in</w:t>
              </w:r>
              <w:del w:id="11081" w:author="Author">
                <w:r w:rsidRPr="000320DD" w:rsidDel="00ED2D61">
                  <w:rPr>
                    <w:rFonts w:cs="Arial"/>
                    <w:sz w:val="20"/>
                    <w:szCs w:val="20"/>
                  </w:rPr>
                  <w:delText>Stock Availability, Reservation, Validate serial number</w:delText>
                </w:r>
              </w:del>
            </w:ins>
            <w:del w:id="11082" w:author="Author">
              <w:r w:rsidRPr="000320DD" w:rsidDel="00ED2D61">
                <w:rPr>
                  <w:rFonts w:cs="Arial"/>
                  <w:sz w:val="20"/>
                  <w:szCs w:val="20"/>
                  <w:lang w:val="en-IE"/>
                </w:rPr>
                <w:delText>Stock Availability, Reservation, Validate serial number</w:delText>
              </w:r>
            </w:del>
          </w:p>
        </w:tc>
        <w:tc>
          <w:tcPr>
            <w:tcW w:w="701" w:type="pct"/>
            <w:tcPrChange w:id="11083"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4" w:author="Author">
              <w:r w:rsidRPr="000320DD">
                <w:rPr>
                  <w:sz w:val="20"/>
                  <w:szCs w:val="20"/>
                </w:rPr>
                <w:t>IF192.03</w:t>
              </w:r>
              <w:del w:id="11085" w:author="Author">
                <w:r w:rsidRPr="000320DD" w:rsidDel="00ED2D61">
                  <w:rPr>
                    <w:rFonts w:cs="Arial"/>
                    <w:sz w:val="20"/>
                    <w:szCs w:val="20"/>
                  </w:rPr>
                  <w:delText>IF192.07</w:delText>
                </w:r>
              </w:del>
            </w:ins>
            <w:del w:id="11086"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87"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8"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89" w:author="Author"/>
                <w:rFonts w:cs="Arial"/>
                <w:sz w:val="20"/>
                <w:szCs w:val="20"/>
                <w:lang w:val="en-IE"/>
              </w:rPr>
            </w:pPr>
            <w:ins w:id="11090" w:author="Author">
              <w:r w:rsidRPr="000320DD">
                <w:rPr>
                  <w:sz w:val="20"/>
                  <w:szCs w:val="20"/>
                </w:rPr>
                <w:t>Store/ Stock Inventory management (ORSIM)</w:t>
              </w:r>
              <w:del w:id="11091" w:author="Author">
                <w:r w:rsidRPr="000320DD" w:rsidDel="00ED2D61">
                  <w:rPr>
                    <w:rFonts w:cs="Arial"/>
                    <w:sz w:val="20"/>
                    <w:szCs w:val="20"/>
                  </w:rPr>
                  <w:delText>Amdocs Document Designer (AMDD)</w:delText>
                </w:r>
              </w:del>
            </w:ins>
            <w:del w:id="11092"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3" w:author="Author">
              <w:r w:rsidRPr="000320DD" w:rsidDel="00ED2D61">
                <w:rPr>
                  <w:rFonts w:cs="Arial"/>
                  <w:sz w:val="20"/>
                  <w:szCs w:val="20"/>
                  <w:lang w:val="en-IE"/>
                </w:rPr>
                <w:delText>Designer (AMDD)</w:delText>
              </w:r>
            </w:del>
          </w:p>
        </w:tc>
        <w:tc>
          <w:tcPr>
            <w:tcW w:w="2877" w:type="pct"/>
            <w:tcPrChange w:id="11094"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5" w:author="Author">
              <w:r w:rsidRPr="000320DD">
                <w:rPr>
                  <w:sz w:val="20"/>
                  <w:szCs w:val="20"/>
                </w:rPr>
                <w:t>Stock Availability, Reservation, Validate serial number</w:t>
              </w:r>
              <w:del w:id="11096" w:author="Author">
                <w:r w:rsidR="00DB25B0" w:rsidRPr="000320DD" w:rsidDel="00ED2D61">
                  <w:rPr>
                    <w:rFonts w:cs="Arial"/>
                    <w:sz w:val="20"/>
                    <w:szCs w:val="20"/>
                  </w:rPr>
                  <w:delText>Validate contracts and get contracts list</w:delText>
                </w:r>
              </w:del>
            </w:ins>
            <w:del w:id="11097" w:author="Author">
              <w:r w:rsidR="00DB25B0" w:rsidRPr="000320DD" w:rsidDel="00ED2D61">
                <w:rPr>
                  <w:rFonts w:cs="Arial"/>
                  <w:sz w:val="20"/>
                  <w:szCs w:val="20"/>
                  <w:lang w:val="en-IE"/>
                </w:rPr>
                <w:delText>Generate contracts, v</w:delText>
              </w:r>
            </w:del>
            <w:ins w:id="11098" w:author="Author">
              <w:del w:id="11099" w:author="Author">
                <w:r w:rsidR="00DB25B0" w:rsidRPr="000320DD" w:rsidDel="00ED2D61">
                  <w:rPr>
                    <w:rFonts w:cs="Arial"/>
                    <w:sz w:val="20"/>
                    <w:szCs w:val="20"/>
                    <w:lang w:val="en-IE"/>
                  </w:rPr>
                  <w:delText>V</w:delText>
                </w:r>
              </w:del>
            </w:ins>
            <w:del w:id="11100" w:author="Author">
              <w:r w:rsidR="00DB25B0" w:rsidRPr="000320DD" w:rsidDel="00ED2D61">
                <w:rPr>
                  <w:rFonts w:cs="Arial"/>
                  <w:sz w:val="20"/>
                  <w:szCs w:val="20"/>
                  <w:lang w:val="en-IE"/>
                </w:rPr>
                <w:delText xml:space="preserve">alidate them </w:delText>
              </w:r>
            </w:del>
            <w:ins w:id="11101" w:author="Author">
              <w:del w:id="11102" w:author="Author">
                <w:r w:rsidR="00DB25B0" w:rsidRPr="000320DD" w:rsidDel="00ED2D61">
                  <w:rPr>
                    <w:rFonts w:cs="Arial"/>
                    <w:sz w:val="20"/>
                    <w:szCs w:val="20"/>
                    <w:lang w:val="en-IE"/>
                  </w:rPr>
                  <w:delText xml:space="preserve">contracts </w:delText>
                </w:r>
              </w:del>
            </w:ins>
            <w:del w:id="11103" w:author="Author">
              <w:r w:rsidR="00DB25B0" w:rsidRPr="000320DD" w:rsidDel="00ED2D61">
                <w:rPr>
                  <w:rFonts w:cs="Arial"/>
                  <w:sz w:val="20"/>
                  <w:szCs w:val="20"/>
                  <w:lang w:val="en-IE"/>
                </w:rPr>
                <w:delText>and get contracts list</w:delText>
              </w:r>
            </w:del>
          </w:p>
        </w:tc>
        <w:tc>
          <w:tcPr>
            <w:tcW w:w="701" w:type="pct"/>
            <w:tcPrChange w:id="11104"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5" w:author="Author">
              <w:r w:rsidRPr="000320DD">
                <w:rPr>
                  <w:sz w:val="20"/>
                  <w:szCs w:val="20"/>
                </w:rPr>
                <w:t>IF192.07</w:t>
              </w:r>
              <w:del w:id="11106" w:author="Author">
                <w:r w:rsidRPr="000320DD" w:rsidDel="00ED2D61">
                  <w:rPr>
                    <w:rFonts w:cs="Arial"/>
                    <w:sz w:val="20"/>
                    <w:szCs w:val="20"/>
                  </w:rPr>
                  <w:delText>IF192.18</w:delText>
                </w:r>
              </w:del>
            </w:ins>
            <w:del w:id="11107"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08" w:author="Author"/>
          <w:trPrChange w:id="11109"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10" w:author="Author">
              <w:tcPr>
                <w:tcW w:w="2529" w:type="dxa"/>
              </w:tcPr>
            </w:tcPrChange>
          </w:tcPr>
          <w:p w14:paraId="6CCAFFBB" w14:textId="31191041" w:rsidR="00DB25B0" w:rsidRPr="000320DD" w:rsidRDefault="00DB25B0" w:rsidP="00DB25B0">
            <w:pPr>
              <w:tabs>
                <w:tab w:val="clear" w:pos="567"/>
              </w:tabs>
              <w:spacing w:before="0" w:after="0"/>
              <w:jc w:val="left"/>
              <w:rPr>
                <w:ins w:id="11111" w:author="Author"/>
                <w:rFonts w:cs="Arial"/>
                <w:sz w:val="20"/>
                <w:szCs w:val="20"/>
                <w:lang w:val="en-IE"/>
              </w:rPr>
            </w:pPr>
            <w:ins w:id="11112" w:author="Author">
              <w:r w:rsidRPr="000320DD">
                <w:rPr>
                  <w:sz w:val="20"/>
                  <w:szCs w:val="20"/>
                </w:rPr>
                <w:t>Credit Vetting (OSB)</w:t>
              </w:r>
              <w:del w:id="11113"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14"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5" w:author="Author"/>
                <w:rFonts w:cs="Arial"/>
                <w:sz w:val="20"/>
                <w:szCs w:val="20"/>
                <w:lang w:val="en-IE"/>
              </w:rPr>
            </w:pPr>
            <w:ins w:id="11116" w:author="Author">
              <w:r w:rsidRPr="000320DD">
                <w:rPr>
                  <w:sz w:val="20"/>
                  <w:szCs w:val="20"/>
                </w:rPr>
                <w:t>Check Credit Vetting  - first leg (see IF226.04 + IF226.05</w:t>
              </w:r>
              <w:r>
                <w:rPr>
                  <w:sz w:val="20"/>
                  <w:szCs w:val="20"/>
                </w:rPr>
                <w:t xml:space="preserve"> on IML</w:t>
              </w:r>
              <w:r w:rsidRPr="000320DD">
                <w:rPr>
                  <w:sz w:val="20"/>
                  <w:szCs w:val="20"/>
                </w:rPr>
                <w:t>)</w:t>
              </w:r>
              <w:del w:id="11117"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18"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9" w:author="Author"/>
                <w:rFonts w:cs="Arial"/>
                <w:sz w:val="20"/>
                <w:szCs w:val="20"/>
                <w:lang w:val="en-IE"/>
              </w:rPr>
            </w:pPr>
            <w:ins w:id="11120" w:author="Author">
              <w:r w:rsidRPr="000320DD">
                <w:rPr>
                  <w:sz w:val="20"/>
                  <w:szCs w:val="20"/>
                </w:rPr>
                <w:t>IF192.09</w:t>
              </w:r>
              <w:del w:id="11121"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2"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3"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24"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25" w:author="Author">
                <w:r w:rsidR="00DB25B0" w:rsidRPr="000320DD" w:rsidDel="00ED2D61">
                  <w:rPr>
                    <w:rFonts w:cs="Arial"/>
                    <w:sz w:val="20"/>
                    <w:szCs w:val="20"/>
                  </w:rPr>
                  <w:delText>Campaign, NBA, Best Price Plan and Retention Information (MCCM)</w:delText>
                </w:r>
              </w:del>
            </w:ins>
            <w:del w:id="11126" w:author="Author">
              <w:r w:rsidR="00DB25B0" w:rsidRPr="000320DD" w:rsidDel="00ED2D61">
                <w:rPr>
                  <w:rFonts w:cs="Arial"/>
                  <w:sz w:val="20"/>
                  <w:szCs w:val="20"/>
                  <w:lang w:val="en-IE"/>
                </w:rPr>
                <w:delText>Campaign, NBA, Best Price Plan and Retention Information (MCCM)</w:delText>
              </w:r>
            </w:del>
          </w:p>
        </w:tc>
        <w:tc>
          <w:tcPr>
            <w:tcW w:w="2877" w:type="pct"/>
            <w:tcPrChange w:id="11127"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28" w:author="Author">
              <w:r w:rsidRPr="000320DD">
                <w:rPr>
                  <w:sz w:val="20"/>
                  <w:szCs w:val="20"/>
                </w:rPr>
                <w:t>Retrieve available slots (according to SIRO) to be reserved by UFE on installations</w:t>
              </w:r>
              <w:del w:id="11129" w:author="Author">
                <w:r w:rsidRPr="000320DD" w:rsidDel="00ED2D61">
                  <w:rPr>
                    <w:rFonts w:cs="Arial"/>
                    <w:sz w:val="20"/>
                    <w:szCs w:val="20"/>
                  </w:rPr>
                  <w:delText>Campaign, NBA, Best Price Plan and Retention Information</w:delText>
                </w:r>
              </w:del>
            </w:ins>
            <w:del w:id="11130" w:author="Author">
              <w:r w:rsidRPr="000320DD" w:rsidDel="00ED2D61">
                <w:rPr>
                  <w:rFonts w:cs="Arial"/>
                  <w:sz w:val="20"/>
                  <w:szCs w:val="20"/>
                  <w:lang w:val="en-IE"/>
                </w:rPr>
                <w:delText>Campaign, NBA, Best Price Plan and Retention Information</w:delText>
              </w:r>
            </w:del>
          </w:p>
        </w:tc>
        <w:tc>
          <w:tcPr>
            <w:tcW w:w="701" w:type="pct"/>
            <w:tcPrChange w:id="11131"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2" w:author="Author">
              <w:r w:rsidRPr="000320DD">
                <w:rPr>
                  <w:sz w:val="20"/>
                  <w:szCs w:val="20"/>
                </w:rPr>
                <w:t>IF192.12</w:t>
              </w:r>
              <w:del w:id="11133" w:author="Author">
                <w:r w:rsidRPr="000320DD" w:rsidDel="00ED2D61">
                  <w:rPr>
                    <w:rFonts w:cs="Arial"/>
                    <w:sz w:val="20"/>
                    <w:szCs w:val="20"/>
                  </w:rPr>
                  <w:delText>IF192.16</w:delText>
                </w:r>
              </w:del>
            </w:ins>
            <w:del w:id="11134"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35" w:author="Author"/>
          <w:trPrChange w:id="11136"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37"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38" w:author="Author"/>
                <w:del w:id="11139" w:author="Author"/>
                <w:rFonts w:cs="Arial"/>
                <w:sz w:val="20"/>
                <w:szCs w:val="20"/>
                <w:lang w:val="en-IE"/>
              </w:rPr>
            </w:pPr>
            <w:ins w:id="11140" w:author="Author">
              <w:r w:rsidRPr="000320DD">
                <w:rPr>
                  <w:sz w:val="20"/>
                  <w:szCs w:val="20"/>
                </w:rPr>
                <w:t>Campaign, NBA, Best Price Plan and Retention Information (MCCM)</w:t>
              </w:r>
              <w:del w:id="11141"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2" w:author="Author"/>
                <w:rFonts w:cs="Arial"/>
                <w:sz w:val="20"/>
                <w:szCs w:val="20"/>
                <w:lang w:val="en-IE"/>
              </w:rPr>
            </w:pPr>
            <w:ins w:id="11143" w:author="Author">
              <w:del w:id="11144" w:author="Author">
                <w:r w:rsidRPr="000320DD" w:rsidDel="00ED2D61">
                  <w:rPr>
                    <w:rFonts w:cs="Arial"/>
                    <w:sz w:val="20"/>
                    <w:szCs w:val="20"/>
                    <w:lang w:val="en-IE"/>
                  </w:rPr>
                  <w:delText>(MCCM)</w:delText>
                </w:r>
              </w:del>
            </w:ins>
          </w:p>
        </w:tc>
        <w:tc>
          <w:tcPr>
            <w:tcW w:w="2877" w:type="pct"/>
            <w:tcPrChange w:id="11145"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6" w:author="Author"/>
                <w:rFonts w:cs="Arial"/>
                <w:sz w:val="20"/>
                <w:szCs w:val="20"/>
                <w:lang w:val="en-IE"/>
              </w:rPr>
            </w:pPr>
            <w:ins w:id="11147" w:author="Author">
              <w:r w:rsidRPr="000320DD">
                <w:rPr>
                  <w:sz w:val="20"/>
                  <w:szCs w:val="20"/>
                </w:rPr>
                <w:t>Campaign, NBA, Best Price Plan and Retention Information</w:t>
              </w:r>
              <w:del w:id="11148"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49"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50" w:author="Author"/>
                <w:rFonts w:cs="Arial"/>
                <w:sz w:val="20"/>
                <w:szCs w:val="20"/>
                <w:lang w:val="en-IE"/>
              </w:rPr>
            </w:pPr>
            <w:ins w:id="11151" w:author="Author">
              <w:r w:rsidRPr="000320DD">
                <w:rPr>
                  <w:sz w:val="20"/>
                  <w:szCs w:val="20"/>
                </w:rPr>
                <w:t>IF192.16</w:t>
              </w:r>
              <w:del w:id="11152"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3" w:author="Author"/>
          <w:trPrChange w:id="11154"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5"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56" w:author="Author"/>
                <w:rFonts w:cs="Arial"/>
                <w:sz w:val="20"/>
                <w:szCs w:val="20"/>
                <w:lang w:val="en-US"/>
              </w:rPr>
            </w:pPr>
            <w:ins w:id="11157" w:author="Author">
              <w:del w:id="11158" w:author="Author">
                <w:r w:rsidRPr="000320DD" w:rsidDel="00ED2D61">
                  <w:rPr>
                    <w:rFonts w:cs="Arial"/>
                    <w:sz w:val="20"/>
                    <w:szCs w:val="20"/>
                  </w:rPr>
                  <w:delText>SIRO appointment scheduling (SIRO)</w:delText>
                </w:r>
              </w:del>
            </w:ins>
            <w:del w:id="11159" w:author="Author">
              <w:r w:rsidRPr="000320DD" w:rsidDel="00ED2D61">
                <w:rPr>
                  <w:rFonts w:cs="Arial"/>
                  <w:sz w:val="20"/>
                  <w:szCs w:val="20"/>
                  <w:lang w:val="en-IE"/>
                </w:rPr>
                <w:delText xml:space="preserve">Eircom </w:delText>
              </w:r>
            </w:del>
            <w:ins w:id="11160" w:author="Author">
              <w:del w:id="11161" w:author="Author">
                <w:r w:rsidRPr="000320DD" w:rsidDel="00ED2D61">
                  <w:rPr>
                    <w:rFonts w:cs="Arial"/>
                    <w:sz w:val="20"/>
                    <w:szCs w:val="20"/>
                    <w:lang w:val="en-IE"/>
                  </w:rPr>
                  <w:delText xml:space="preserve">SIRO </w:delText>
                </w:r>
              </w:del>
            </w:ins>
            <w:del w:id="11162" w:author="Author">
              <w:r w:rsidRPr="000320DD" w:rsidDel="00ED2D61">
                <w:rPr>
                  <w:rFonts w:cs="Arial"/>
                  <w:sz w:val="20"/>
                  <w:szCs w:val="20"/>
                  <w:lang w:val="en-IE"/>
                </w:rPr>
                <w:delText>appointment scheduling</w:delText>
              </w:r>
            </w:del>
            <w:ins w:id="11163" w:author="Author">
              <w:del w:id="11164" w:author="Author">
                <w:r w:rsidRPr="000320DD" w:rsidDel="00ED2D61">
                  <w:rPr>
                    <w:rFonts w:cs="Arial"/>
                    <w:sz w:val="20"/>
                    <w:szCs w:val="20"/>
                    <w:lang w:val="en-IE"/>
                  </w:rPr>
                  <w:delText xml:space="preserve"> (SIRO Gateway)</w:delText>
                </w:r>
              </w:del>
            </w:ins>
          </w:p>
        </w:tc>
        <w:tc>
          <w:tcPr>
            <w:tcW w:w="2877" w:type="pct"/>
            <w:tcPrChange w:id="11165"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66" w:author="Author"/>
                <w:rFonts w:cs="Arial"/>
                <w:sz w:val="20"/>
                <w:szCs w:val="20"/>
                <w:lang w:val="en-IE"/>
              </w:rPr>
            </w:pPr>
            <w:ins w:id="11167" w:author="Author">
              <w:del w:id="11168" w:author="Author">
                <w:r w:rsidRPr="000320DD" w:rsidDel="00ED2D61">
                  <w:rPr>
                    <w:rFonts w:cs="Arial"/>
                    <w:sz w:val="20"/>
                    <w:szCs w:val="20"/>
                  </w:rPr>
                  <w:delText>Retrieve available slots (according to SIRO) to be reserved by UFE on installations</w:delText>
                </w:r>
              </w:del>
            </w:ins>
            <w:del w:id="11169" w:author="Author">
              <w:r w:rsidRPr="000320DD" w:rsidDel="00ED2D61">
                <w:rPr>
                  <w:rFonts w:cs="Arial"/>
                  <w:sz w:val="20"/>
                  <w:szCs w:val="20"/>
                  <w:lang w:val="en-IE"/>
                </w:rPr>
                <w:delText>Retrieve available slots (according to Eircom</w:delText>
              </w:r>
            </w:del>
            <w:ins w:id="11170" w:author="Author">
              <w:del w:id="11171" w:author="Author">
                <w:r w:rsidRPr="000320DD" w:rsidDel="00ED2D61">
                  <w:rPr>
                    <w:rFonts w:cs="Arial"/>
                    <w:sz w:val="20"/>
                    <w:szCs w:val="20"/>
                    <w:lang w:val="en-IE"/>
                  </w:rPr>
                  <w:delText>SIRO</w:delText>
                </w:r>
              </w:del>
            </w:ins>
            <w:del w:id="11172" w:author="Author">
              <w:r w:rsidRPr="000320DD" w:rsidDel="00ED2D61">
                <w:rPr>
                  <w:rFonts w:cs="Arial"/>
                  <w:sz w:val="20"/>
                  <w:szCs w:val="20"/>
                  <w:lang w:val="en-IE"/>
                </w:rPr>
                <w:delText>) to be reserved by UFE on installations</w:delText>
              </w:r>
            </w:del>
          </w:p>
        </w:tc>
        <w:tc>
          <w:tcPr>
            <w:tcW w:w="701" w:type="pct"/>
            <w:tcPrChange w:id="11173"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4" w:author="Author"/>
                <w:rFonts w:cs="Arial"/>
                <w:sz w:val="20"/>
                <w:szCs w:val="20"/>
                <w:lang w:val="en-IE"/>
              </w:rPr>
            </w:pPr>
            <w:ins w:id="11175" w:author="Author">
              <w:del w:id="11176" w:author="Author">
                <w:r w:rsidRPr="000320DD" w:rsidDel="00ED2D61">
                  <w:rPr>
                    <w:rFonts w:cs="Arial"/>
                    <w:sz w:val="20"/>
                    <w:szCs w:val="20"/>
                  </w:rPr>
                  <w:delText>IF192.12</w:delText>
                </w:r>
              </w:del>
            </w:ins>
            <w:del w:id="11177" w:author="Author">
              <w:r w:rsidRPr="000320DD" w:rsidDel="00ED2D61">
                <w:rPr>
                  <w:rFonts w:cs="Arial"/>
                  <w:sz w:val="20"/>
                  <w:szCs w:val="20"/>
                  <w:lang w:val="en-IE"/>
                </w:rPr>
                <w:delText>IF192.33</w:delText>
              </w:r>
            </w:del>
            <w:ins w:id="11178" w:author="Author">
              <w:del w:id="11179"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80"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81"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2" w:author="Author">
              <w:r w:rsidRPr="000320DD">
                <w:rPr>
                  <w:sz w:val="20"/>
                  <w:szCs w:val="20"/>
                </w:rPr>
                <w:t>Create/Cancel Voucher (VM)</w:t>
              </w:r>
              <w:del w:id="11183"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84" w:author="Author">
              <w:r w:rsidRPr="000320DD" w:rsidDel="00ED2D61">
                <w:rPr>
                  <w:rFonts w:cs="Arial"/>
                  <w:sz w:val="20"/>
                  <w:szCs w:val="20"/>
                  <w:lang w:val="en-IE"/>
                </w:rPr>
                <w:delText>SIRO appointment scheduling</w:delText>
              </w:r>
            </w:del>
          </w:p>
        </w:tc>
        <w:tc>
          <w:tcPr>
            <w:tcW w:w="2877" w:type="pct"/>
            <w:tcPrChange w:id="11185"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86" w:author="Author">
              <w:r w:rsidRPr="000320DD">
                <w:rPr>
                  <w:sz w:val="20"/>
                  <w:szCs w:val="20"/>
                </w:rPr>
                <w:t>Create new top up voucher</w:t>
              </w:r>
              <w:del w:id="11187" w:author="Author">
                <w:r w:rsidRPr="000320DD" w:rsidDel="00ED2D61">
                  <w:rPr>
                    <w:rFonts w:cs="Arial"/>
                    <w:sz w:val="20"/>
                    <w:szCs w:val="20"/>
                  </w:rPr>
                  <w:delText>Get and redeem customer loyalty points</w:delText>
                </w:r>
              </w:del>
            </w:ins>
            <w:del w:id="11188" w:author="Author">
              <w:r w:rsidRPr="000320DD" w:rsidDel="00ED2D61">
                <w:rPr>
                  <w:rFonts w:cs="Arial"/>
                  <w:sz w:val="20"/>
                  <w:szCs w:val="20"/>
                  <w:lang w:val="en-IE"/>
                </w:rPr>
                <w:delText>Retrieve available slots (according to SIRO) to be reserved by UFE on installations</w:delText>
              </w:r>
            </w:del>
            <w:ins w:id="11189" w:author="Author">
              <w:del w:id="11190" w:author="Author">
                <w:r w:rsidRPr="000320DD" w:rsidDel="00ED2D61">
                  <w:rPr>
                    <w:rFonts w:cs="Arial"/>
                    <w:sz w:val="20"/>
                    <w:szCs w:val="20"/>
                    <w:lang w:val="en-IE"/>
                  </w:rPr>
                  <w:delText>Get and redeem customer loyalty points</w:delText>
                </w:r>
              </w:del>
            </w:ins>
          </w:p>
        </w:tc>
        <w:tc>
          <w:tcPr>
            <w:tcW w:w="701" w:type="pct"/>
            <w:tcPrChange w:id="11191"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2" w:author="Author">
              <w:r w:rsidRPr="000320DD">
                <w:rPr>
                  <w:sz w:val="20"/>
                  <w:szCs w:val="20"/>
                </w:rPr>
                <w:t>IF192.23</w:t>
              </w:r>
              <w:del w:id="11193" w:author="Author">
                <w:r w:rsidRPr="000320DD" w:rsidDel="00ED2D61">
                  <w:rPr>
                    <w:rFonts w:cs="Arial"/>
                    <w:sz w:val="20"/>
                    <w:szCs w:val="20"/>
                  </w:rPr>
                  <w:delText>IF192.01</w:delText>
                </w:r>
              </w:del>
            </w:ins>
            <w:del w:id="11194" w:author="Author">
              <w:r w:rsidRPr="000320DD" w:rsidDel="00ED2D61">
                <w:rPr>
                  <w:rFonts w:cs="Arial"/>
                  <w:sz w:val="20"/>
                  <w:szCs w:val="20"/>
                  <w:lang w:val="en-IE"/>
                </w:rPr>
                <w:delText>IF192.12</w:delText>
              </w:r>
            </w:del>
            <w:ins w:id="11195" w:author="Author">
              <w:del w:id="11196"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19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98"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199" w:author="Author">
              <w:r w:rsidRPr="000320DD">
                <w:rPr>
                  <w:sz w:val="20"/>
                  <w:szCs w:val="20"/>
                </w:rPr>
                <w:t>OL resource Management (ASRM)</w:t>
              </w:r>
              <w:del w:id="11200" w:author="Author">
                <w:r w:rsidRPr="000320DD" w:rsidDel="00ED2D61">
                  <w:rPr>
                    <w:rFonts w:cs="Arial"/>
                    <w:sz w:val="20"/>
                    <w:szCs w:val="20"/>
                  </w:rPr>
                  <w:delText>Credit Vetting (OSB)</w:delText>
                </w:r>
              </w:del>
            </w:ins>
            <w:del w:id="11201" w:author="Author">
              <w:r w:rsidRPr="000320DD" w:rsidDel="00ED2D61">
                <w:rPr>
                  <w:rFonts w:cs="Arial"/>
                  <w:sz w:val="20"/>
                  <w:szCs w:val="20"/>
                  <w:lang w:val="en-IE"/>
                </w:rPr>
                <w:delText>Credit Vetting (OSB)</w:delText>
              </w:r>
            </w:del>
          </w:p>
        </w:tc>
        <w:tc>
          <w:tcPr>
            <w:tcW w:w="2877" w:type="pct"/>
            <w:tcPrChange w:id="11202"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3" w:author="Author">
              <w:r w:rsidRPr="000320DD">
                <w:rPr>
                  <w:sz w:val="20"/>
                  <w:szCs w:val="20"/>
                </w:rPr>
                <w:t>Resource Number Management and allocation from OL</w:t>
              </w:r>
              <w:del w:id="11204" w:author="Author">
                <w:r w:rsidR="00DB25B0" w:rsidRPr="000320DD" w:rsidDel="00ED2D61">
                  <w:rPr>
                    <w:rFonts w:cs="Arial"/>
                    <w:sz w:val="20"/>
                    <w:szCs w:val="20"/>
                  </w:rPr>
                  <w:delText>Credit vetting</w:delText>
                </w:r>
              </w:del>
            </w:ins>
            <w:del w:id="11205" w:author="Author">
              <w:r w:rsidR="00DB25B0" w:rsidRPr="000320DD" w:rsidDel="00ED2D61">
                <w:rPr>
                  <w:rFonts w:cs="Arial"/>
                  <w:sz w:val="20"/>
                  <w:szCs w:val="20"/>
                  <w:lang w:val="en-IE"/>
                </w:rPr>
                <w:delText>Credit vetting</w:delText>
              </w:r>
            </w:del>
          </w:p>
        </w:tc>
        <w:tc>
          <w:tcPr>
            <w:tcW w:w="701" w:type="pct"/>
            <w:tcPrChange w:id="11206"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7" w:author="Author">
              <w:r w:rsidRPr="000320DD">
                <w:rPr>
                  <w:sz w:val="20"/>
                  <w:szCs w:val="20"/>
                </w:rPr>
                <w:t>IF192.27</w:t>
              </w:r>
              <w:del w:id="11208" w:author="Author">
                <w:r w:rsidRPr="000320DD" w:rsidDel="00ED2D61">
                  <w:rPr>
                    <w:rFonts w:cs="Arial"/>
                    <w:sz w:val="20"/>
                    <w:szCs w:val="20"/>
                  </w:rPr>
                  <w:delText>IF192.09</w:delText>
                </w:r>
              </w:del>
            </w:ins>
            <w:del w:id="11209"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10" w:author="Author"/>
          <w:trPrChange w:id="11211"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2" w:author="Author">
              <w:tcPr>
                <w:tcW w:w="2529" w:type="dxa"/>
              </w:tcPr>
            </w:tcPrChange>
          </w:tcPr>
          <w:p w14:paraId="4D18AB95" w14:textId="3FDEEF39" w:rsidR="00DB25B0" w:rsidRPr="000320DD" w:rsidRDefault="00DB25B0" w:rsidP="00DB25B0">
            <w:pPr>
              <w:tabs>
                <w:tab w:val="clear" w:pos="567"/>
              </w:tabs>
              <w:spacing w:before="0" w:after="0"/>
              <w:jc w:val="left"/>
              <w:rPr>
                <w:ins w:id="11213" w:author="Author"/>
                <w:rFonts w:cs="Arial"/>
                <w:sz w:val="20"/>
                <w:szCs w:val="20"/>
                <w:lang w:val="en-IE"/>
              </w:rPr>
            </w:pPr>
            <w:ins w:id="11214" w:author="Author">
              <w:r w:rsidRPr="000320DD">
                <w:rPr>
                  <w:sz w:val="20"/>
                  <w:szCs w:val="20"/>
                </w:rPr>
                <w:t>Manage Products and Orders Online (OMS)</w:t>
              </w:r>
              <w:del w:id="11215"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16"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7" w:author="Author"/>
                <w:sz w:val="20"/>
                <w:szCs w:val="20"/>
              </w:rPr>
            </w:pPr>
            <w:ins w:id="11218"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9" w:author="Author"/>
                <w:sz w:val="20"/>
                <w:szCs w:val="20"/>
              </w:rPr>
            </w:pPr>
            <w:ins w:id="11220"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1" w:author="Author"/>
                <w:sz w:val="20"/>
                <w:szCs w:val="20"/>
              </w:rPr>
            </w:pPr>
            <w:ins w:id="11222"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3" w:author="Author"/>
                <w:rFonts w:cs="Arial"/>
                <w:sz w:val="20"/>
                <w:szCs w:val="20"/>
                <w:lang w:val="en-IE"/>
              </w:rPr>
            </w:pPr>
            <w:ins w:id="11224" w:author="Author">
              <w:r w:rsidRPr="000320DD">
                <w:rPr>
                  <w:sz w:val="20"/>
                  <w:szCs w:val="20"/>
                </w:rPr>
                <w:t>Generate Contract PDF from OL application</w:t>
              </w:r>
              <w:del w:id="11225"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26"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7" w:author="Author"/>
                <w:rFonts w:cs="Arial"/>
                <w:sz w:val="20"/>
                <w:szCs w:val="20"/>
                <w:lang w:val="en-IE"/>
              </w:rPr>
            </w:pPr>
            <w:ins w:id="11228" w:author="Author">
              <w:r w:rsidRPr="000320DD">
                <w:rPr>
                  <w:sz w:val="20"/>
                  <w:szCs w:val="20"/>
                </w:rPr>
                <w:t>IF192.28</w:t>
              </w:r>
              <w:del w:id="11229"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30" w:author="Author"/>
          <w:del w:id="11231" w:author="Author"/>
          <w:trPrChange w:id="11232"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3"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34" w:author="Author"/>
                <w:del w:id="11235" w:author="Author"/>
                <w:rFonts w:cs="Arial"/>
                <w:sz w:val="20"/>
                <w:szCs w:val="20"/>
                <w:lang w:val="en-US" w:eastAsia="pt-PT"/>
              </w:rPr>
            </w:pPr>
            <w:ins w:id="11236" w:author="Author">
              <w:del w:id="11237"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38"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9" w:author="Author"/>
                <w:del w:id="11240" w:author="Author"/>
                <w:rFonts w:cs="Arial"/>
                <w:sz w:val="20"/>
                <w:szCs w:val="20"/>
                <w:lang w:val="en-US" w:eastAsia="pt-PT"/>
              </w:rPr>
            </w:pPr>
            <w:ins w:id="11241" w:author="Author">
              <w:del w:id="11242"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3"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4" w:author="Author"/>
                <w:del w:id="11245" w:author="Author"/>
                <w:rFonts w:cs="Arial"/>
                <w:sz w:val="20"/>
                <w:szCs w:val="20"/>
                <w:lang w:val="en-US" w:eastAsia="pt-PT"/>
              </w:rPr>
            </w:pPr>
            <w:ins w:id="11246" w:author="Author">
              <w:del w:id="11247"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48" w:author="Author"/>
          <w:trPrChange w:id="11249"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50" w:author="Author">
              <w:tcPr>
                <w:tcW w:w="2529" w:type="dxa"/>
              </w:tcPr>
            </w:tcPrChange>
          </w:tcPr>
          <w:p w14:paraId="567A1893" w14:textId="6B6C4B0F" w:rsidR="00DB25B0" w:rsidRPr="000320DD" w:rsidRDefault="00DB25B0" w:rsidP="00DB25B0">
            <w:pPr>
              <w:tabs>
                <w:tab w:val="clear" w:pos="567"/>
              </w:tabs>
              <w:spacing w:before="0" w:after="0"/>
              <w:jc w:val="left"/>
              <w:rPr>
                <w:ins w:id="11251" w:author="Author"/>
                <w:rFonts w:cs="Arial"/>
                <w:sz w:val="20"/>
                <w:szCs w:val="20"/>
                <w:lang w:val="en-US" w:eastAsia="pt-PT"/>
              </w:rPr>
            </w:pPr>
            <w:ins w:id="11252" w:author="Author">
              <w:r w:rsidRPr="000320DD">
                <w:rPr>
                  <w:sz w:val="20"/>
                  <w:szCs w:val="20"/>
                </w:rPr>
                <w:t>Manage coupon (MCCM)</w:t>
              </w:r>
              <w:del w:id="11253"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54"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5" w:author="Author"/>
                <w:rFonts w:cs="Arial"/>
                <w:sz w:val="20"/>
                <w:szCs w:val="20"/>
                <w:lang w:val="en-US" w:eastAsia="pt-PT"/>
              </w:rPr>
            </w:pPr>
            <w:ins w:id="11256" w:author="Author">
              <w:r w:rsidRPr="000320DD">
                <w:rPr>
                  <w:sz w:val="20"/>
                  <w:szCs w:val="20"/>
                </w:rPr>
                <w:t>Coupon management</w:t>
              </w:r>
              <w:del w:id="11257"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58"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9" w:author="Author"/>
                <w:rFonts w:cs="Arial"/>
                <w:sz w:val="20"/>
                <w:szCs w:val="20"/>
                <w:lang w:val="en-US" w:eastAsia="pt-PT"/>
              </w:rPr>
            </w:pPr>
            <w:ins w:id="11260" w:author="Author">
              <w:r w:rsidRPr="000320DD">
                <w:rPr>
                  <w:sz w:val="20"/>
                  <w:szCs w:val="20"/>
                </w:rPr>
                <w:t>IF192.30</w:t>
              </w:r>
              <w:del w:id="11261"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2" w:author="Author"/>
          <w:trPrChange w:id="11263"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4" w:author="Author">
              <w:tcPr>
                <w:tcW w:w="2529" w:type="dxa"/>
              </w:tcPr>
            </w:tcPrChange>
          </w:tcPr>
          <w:p w14:paraId="5D1AA01F" w14:textId="7F2050B3" w:rsidR="00DB25B0" w:rsidRPr="000320DD" w:rsidRDefault="00DB25B0" w:rsidP="00DB25B0">
            <w:pPr>
              <w:tabs>
                <w:tab w:val="clear" w:pos="567"/>
              </w:tabs>
              <w:spacing w:before="0" w:after="0"/>
              <w:jc w:val="left"/>
              <w:rPr>
                <w:ins w:id="11265" w:author="Author"/>
                <w:rFonts w:cs="Arial"/>
                <w:sz w:val="20"/>
                <w:szCs w:val="20"/>
                <w:lang w:val="en-US" w:eastAsia="pt-PT"/>
              </w:rPr>
            </w:pPr>
            <w:ins w:id="11266" w:author="Author">
              <w:r w:rsidRPr="000320DD">
                <w:rPr>
                  <w:sz w:val="20"/>
                  <w:szCs w:val="20"/>
                </w:rPr>
                <w:t>Upload Customer Documents (DMaaS)</w:t>
              </w:r>
              <w:del w:id="11267" w:author="Author">
                <w:r w:rsidRPr="000320DD" w:rsidDel="00ED2D61">
                  <w:rPr>
                    <w:rFonts w:cs="Arial"/>
                    <w:sz w:val="20"/>
                    <w:szCs w:val="20"/>
                  </w:rPr>
                  <w:delText>Fiber Serviceability (ESB)</w:delText>
                </w:r>
              </w:del>
            </w:ins>
          </w:p>
        </w:tc>
        <w:tc>
          <w:tcPr>
            <w:tcW w:w="2877" w:type="pct"/>
            <w:tcPrChange w:id="11268"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9" w:author="Author"/>
                <w:rFonts w:cs="Arial"/>
                <w:sz w:val="20"/>
                <w:szCs w:val="20"/>
                <w:lang w:val="en-US" w:eastAsia="pt-PT"/>
              </w:rPr>
            </w:pPr>
            <w:ins w:id="11270" w:author="Author">
              <w:r w:rsidRPr="000320DD">
                <w:rPr>
                  <w:sz w:val="20"/>
                  <w:szCs w:val="20"/>
                </w:rPr>
                <w:t>Save uploaded documents</w:t>
              </w:r>
              <w:del w:id="11271" w:author="Author">
                <w:r w:rsidRPr="000320DD" w:rsidDel="00ED2D61">
                  <w:rPr>
                    <w:rFonts w:cs="Arial"/>
                    <w:sz w:val="20"/>
                    <w:szCs w:val="20"/>
                  </w:rPr>
                  <w:delText>Serviceability Check</w:delText>
                </w:r>
              </w:del>
            </w:ins>
          </w:p>
        </w:tc>
        <w:tc>
          <w:tcPr>
            <w:tcW w:w="701" w:type="pct"/>
            <w:tcPrChange w:id="11272"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3" w:author="Author"/>
                <w:rFonts w:cs="Arial"/>
                <w:sz w:val="20"/>
                <w:szCs w:val="20"/>
                <w:lang w:val="en-US" w:eastAsia="pt-PT"/>
              </w:rPr>
            </w:pPr>
            <w:ins w:id="11274" w:author="Author">
              <w:r w:rsidRPr="000320DD">
                <w:rPr>
                  <w:sz w:val="20"/>
                  <w:szCs w:val="20"/>
                </w:rPr>
                <w:t>IF192.35</w:t>
              </w:r>
              <w:del w:id="11275"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76" w:author="Author"/>
          <w:trPrChange w:id="11277"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8"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79" w:author="Author"/>
                <w:rFonts w:cs="Arial"/>
                <w:sz w:val="20"/>
                <w:szCs w:val="20"/>
              </w:rPr>
            </w:pPr>
            <w:ins w:id="11280" w:author="Author">
              <w:r w:rsidRPr="000320DD">
                <w:rPr>
                  <w:sz w:val="20"/>
                  <w:szCs w:val="20"/>
                </w:rPr>
                <w:t>UFE Notifications (ANM)</w:t>
              </w:r>
              <w:del w:id="11281" w:author="Author">
                <w:r w:rsidRPr="000320DD" w:rsidDel="00ED2D61">
                  <w:rPr>
                    <w:rFonts w:cs="Arial"/>
                    <w:sz w:val="20"/>
                    <w:szCs w:val="20"/>
                  </w:rPr>
                  <w:delText>UFEBasket Interface</w:delText>
                </w:r>
              </w:del>
            </w:ins>
          </w:p>
        </w:tc>
        <w:tc>
          <w:tcPr>
            <w:tcW w:w="2877" w:type="pct"/>
            <w:tcPrChange w:id="11282"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3" w:author="Author"/>
                <w:rFonts w:cs="Arial"/>
                <w:sz w:val="20"/>
                <w:szCs w:val="20"/>
              </w:rPr>
            </w:pPr>
            <w:ins w:id="11284" w:author="Author">
              <w:r w:rsidRPr="000320DD">
                <w:rPr>
                  <w:sz w:val="20"/>
                  <w:szCs w:val="20"/>
                </w:rPr>
                <w:t>Send customer notification (email) with contract details</w:t>
              </w:r>
              <w:del w:id="11285"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86"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7" w:author="Author"/>
                <w:rFonts w:cs="Arial"/>
                <w:sz w:val="20"/>
                <w:szCs w:val="20"/>
              </w:rPr>
            </w:pPr>
            <w:ins w:id="11288" w:author="Author">
              <w:r w:rsidRPr="000320DD">
                <w:rPr>
                  <w:sz w:val="20"/>
                  <w:szCs w:val="20"/>
                </w:rPr>
                <w:t>IF192.41</w:t>
              </w:r>
              <w:del w:id="11289"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90" w:name="_Toc438449951"/>
    </w:p>
    <w:p w14:paraId="30E23469" w14:textId="77777777" w:rsidR="005E41B3" w:rsidRPr="00E73B40" w:rsidRDefault="005E41B3" w:rsidP="005E41B3">
      <w:pPr>
        <w:pStyle w:val="Heading3"/>
        <w:rPr>
          <w:ins w:id="11291" w:author="Author"/>
          <w:lang w:val="en-IE"/>
        </w:rPr>
      </w:pPr>
      <w:bookmarkStart w:id="11292" w:name="_Toc449541749"/>
      <w:bookmarkStart w:id="11293" w:name="_Toc471233004"/>
      <w:ins w:id="11294" w:author="Author">
        <w:r w:rsidRPr="00E73B40">
          <w:rPr>
            <w:lang w:val="en-IE"/>
          </w:rPr>
          <w:t>Service Calls</w:t>
        </w:r>
        <w:bookmarkEnd w:id="11292"/>
        <w:bookmarkEnd w:id="11293"/>
      </w:ins>
    </w:p>
    <w:p w14:paraId="71017FFA" w14:textId="77777777" w:rsidR="005E41B3" w:rsidRPr="00E73B40" w:rsidRDefault="005E41B3" w:rsidP="005E41B3">
      <w:pPr>
        <w:rPr>
          <w:ins w:id="11295" w:author="Author"/>
          <w:sz w:val="20"/>
          <w:szCs w:val="20"/>
          <w:lang w:val="en-IE" w:eastAsia="pt-PT"/>
        </w:rPr>
      </w:pPr>
      <w:ins w:id="11296"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297" w:author="Author"/>
          <w:sz w:val="20"/>
          <w:szCs w:val="20"/>
          <w:lang w:val="en-IE" w:eastAsia="pt-PT"/>
        </w:rPr>
      </w:pPr>
      <w:ins w:id="11298"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299" w:author="Author"/>
          <w:del w:id="11300" w:author="Author"/>
          <w:sz w:val="20"/>
          <w:szCs w:val="20"/>
          <w:lang w:val="en-IE" w:eastAsia="pt-PT"/>
        </w:rPr>
      </w:pPr>
    </w:p>
    <w:p w14:paraId="25AE1F39" w14:textId="77777777" w:rsidR="005E41B3" w:rsidRPr="00563671" w:rsidRDefault="005E41B3" w:rsidP="005E41B3">
      <w:pPr>
        <w:rPr>
          <w:ins w:id="11301"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3"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04" w:author="Author"/>
                <w:rFonts w:cs="Arial"/>
                <w:color w:val="auto"/>
                <w:sz w:val="20"/>
                <w:szCs w:val="20"/>
                <w:lang w:val="en-IE"/>
              </w:rPr>
            </w:pPr>
          </w:p>
        </w:tc>
      </w:tr>
      <w:tr w:rsidR="005E41B3" w:rsidRPr="00563671" w14:paraId="756F5F1D" w14:textId="77777777" w:rsidTr="00A834B1">
        <w:trPr>
          <w:ins w:id="11305"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06" w:author="Author"/>
                <w:rFonts w:cs="Arial"/>
                <w:sz w:val="20"/>
                <w:szCs w:val="20"/>
                <w:lang w:val="en-IE"/>
              </w:rPr>
            </w:pPr>
            <w:ins w:id="11307"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08" w:author="Author"/>
                <w:rFonts w:cs="Arial"/>
                <w:sz w:val="20"/>
                <w:szCs w:val="20"/>
                <w:lang w:val="en-IE"/>
              </w:rPr>
            </w:pPr>
            <w:ins w:id="11309" w:author="Author">
              <w:r w:rsidRPr="00563671">
                <w:rPr>
                  <w:rFonts w:cs="Arial"/>
                  <w:sz w:val="20"/>
                  <w:szCs w:val="20"/>
                  <w:lang w:val="en-IE"/>
                </w:rPr>
                <w:t>Search available phone numbers</w:t>
              </w:r>
            </w:ins>
          </w:p>
        </w:tc>
      </w:tr>
      <w:tr w:rsidR="005E41B3" w:rsidRPr="00563671" w14:paraId="0934E08E" w14:textId="77777777" w:rsidTr="00A834B1">
        <w:trPr>
          <w:ins w:id="11310"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11" w:author="Author"/>
                <w:rFonts w:cs="Arial"/>
                <w:sz w:val="20"/>
                <w:szCs w:val="20"/>
                <w:lang w:val="en-IE"/>
              </w:rPr>
            </w:pPr>
            <w:ins w:id="11312"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3" w:author="Author"/>
                <w:rFonts w:cs="Arial"/>
                <w:sz w:val="20"/>
                <w:szCs w:val="20"/>
                <w:lang w:val="en-IE"/>
              </w:rPr>
            </w:pPr>
            <w:ins w:id="11314" w:author="Author">
              <w:r w:rsidRPr="00563671">
                <w:rPr>
                  <w:rFonts w:cs="Arial"/>
                  <w:sz w:val="20"/>
                  <w:szCs w:val="20"/>
                  <w:lang w:val="en-IE"/>
                </w:rPr>
                <w:t>N/A</w:t>
              </w:r>
            </w:ins>
          </w:p>
        </w:tc>
      </w:tr>
      <w:tr w:rsidR="005E41B3" w:rsidRPr="00563671" w14:paraId="1DAC6126" w14:textId="77777777" w:rsidTr="00A834B1">
        <w:trPr>
          <w:ins w:id="11315"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16" w:author="Author"/>
                <w:rFonts w:cs="Arial"/>
                <w:sz w:val="20"/>
                <w:szCs w:val="20"/>
                <w:lang w:val="en-IE"/>
              </w:rPr>
            </w:pPr>
            <w:ins w:id="11317"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8" w:author="Author"/>
                <w:rFonts w:cs="Arial"/>
                <w:sz w:val="20"/>
                <w:szCs w:val="20"/>
                <w:lang w:val="en-IE"/>
              </w:rPr>
            </w:pPr>
            <w:ins w:id="11319" w:author="Author">
              <w:r w:rsidRPr="00563671">
                <w:rPr>
                  <w:rFonts w:cs="Arial"/>
                  <w:sz w:val="20"/>
                  <w:szCs w:val="20"/>
                  <w:lang w:val="en-IE"/>
                </w:rPr>
                <w:t>The response returns a list of available MSISDNs</w:t>
              </w:r>
            </w:ins>
          </w:p>
        </w:tc>
      </w:tr>
      <w:tr w:rsidR="005E41B3" w:rsidRPr="00563671" w14:paraId="76F3F209" w14:textId="77777777" w:rsidTr="00A834B1">
        <w:trPr>
          <w:ins w:id="11320"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21" w:author="Author"/>
                <w:rFonts w:cs="Arial"/>
                <w:sz w:val="20"/>
                <w:szCs w:val="20"/>
                <w:lang w:val="en-IE"/>
              </w:rPr>
            </w:pPr>
            <w:ins w:id="11322"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3" w:author="Author"/>
                <w:rFonts w:cs="Arial"/>
                <w:sz w:val="20"/>
                <w:szCs w:val="20"/>
                <w:lang w:val="en-IE"/>
              </w:rPr>
            </w:pPr>
            <w:ins w:id="11324" w:author="Author">
              <w:r w:rsidRPr="00563671">
                <w:rPr>
                  <w:rFonts w:cs="Arial"/>
                  <w:sz w:val="20"/>
                  <w:szCs w:val="20"/>
                  <w:lang w:val="en-IE" w:eastAsia="pt-PT"/>
                </w:rPr>
                <w:t>IF192.27</w:t>
              </w:r>
            </w:ins>
          </w:p>
        </w:tc>
      </w:tr>
      <w:tr w:rsidR="005E41B3" w:rsidRPr="00563671" w14:paraId="67E9FB61" w14:textId="77777777" w:rsidTr="00A834B1">
        <w:trPr>
          <w:ins w:id="11325"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26" w:author="Author"/>
                <w:rFonts w:cs="Arial"/>
                <w:sz w:val="20"/>
                <w:szCs w:val="20"/>
                <w:lang w:val="en-IE"/>
              </w:rPr>
            </w:pPr>
            <w:ins w:id="11327"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8" w:author="Author"/>
                <w:rFonts w:cs="Arial"/>
                <w:sz w:val="20"/>
                <w:szCs w:val="20"/>
                <w:lang w:val="en-IE"/>
              </w:rPr>
            </w:pPr>
            <w:ins w:id="11329" w:author="Author">
              <w:r>
                <w:rPr>
                  <w:rFonts w:cs="Arial"/>
                  <w:sz w:val="20"/>
                  <w:szCs w:val="20"/>
                  <w:lang w:val="en-IE"/>
                </w:rPr>
                <w:t>584</w:t>
              </w:r>
            </w:ins>
          </w:p>
        </w:tc>
      </w:tr>
      <w:tr w:rsidR="005E41B3" w:rsidRPr="00563671" w14:paraId="0806A31E" w14:textId="77777777" w:rsidTr="00A834B1">
        <w:trPr>
          <w:ins w:id="11330"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31" w:author="Author"/>
                <w:rFonts w:cs="Arial"/>
                <w:sz w:val="20"/>
                <w:szCs w:val="20"/>
                <w:lang w:val="en-IE"/>
              </w:rPr>
            </w:pPr>
            <w:ins w:id="11332"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3" w:author="Author"/>
                <w:rFonts w:cs="Arial"/>
                <w:sz w:val="20"/>
                <w:szCs w:val="20"/>
                <w:lang w:val="en-IE"/>
              </w:rPr>
            </w:pPr>
            <w:ins w:id="11334" w:author="Author">
              <w:r w:rsidRPr="00563671">
                <w:rPr>
                  <w:rFonts w:cs="Arial"/>
                  <w:sz w:val="20"/>
                  <w:szCs w:val="20"/>
                </w:rPr>
                <w:t>LogicalResourceInventoryItem</w:t>
              </w:r>
            </w:ins>
          </w:p>
        </w:tc>
      </w:tr>
      <w:tr w:rsidR="005E41B3" w:rsidRPr="00563671" w14:paraId="7DF566DE" w14:textId="77777777" w:rsidTr="00A834B1">
        <w:trPr>
          <w:ins w:id="11335"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36" w:author="Author"/>
                <w:rFonts w:cs="Arial"/>
                <w:sz w:val="20"/>
                <w:szCs w:val="20"/>
                <w:lang w:val="en-IE"/>
              </w:rPr>
            </w:pPr>
            <w:ins w:id="11337"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8" w:author="Author"/>
                <w:rFonts w:cs="Arial"/>
                <w:sz w:val="20"/>
                <w:szCs w:val="20"/>
                <w:lang w:val="en-IE"/>
              </w:rPr>
            </w:pPr>
            <w:ins w:id="11339"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40"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4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2"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3" w:author="Author"/>
                <w:rFonts w:cs="Arial"/>
                <w:color w:val="auto"/>
                <w:sz w:val="20"/>
                <w:szCs w:val="20"/>
                <w:lang w:val="en-IE"/>
              </w:rPr>
            </w:pPr>
          </w:p>
        </w:tc>
      </w:tr>
      <w:tr w:rsidR="005E41B3" w:rsidRPr="00563671" w14:paraId="7295D83B" w14:textId="77777777" w:rsidTr="00A834B1">
        <w:trPr>
          <w:ins w:id="11344"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45" w:author="Author"/>
                <w:rFonts w:cs="Arial"/>
                <w:sz w:val="20"/>
                <w:szCs w:val="20"/>
                <w:lang w:val="en-IE"/>
              </w:rPr>
            </w:pPr>
            <w:ins w:id="11346"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47" w:author="Author"/>
                <w:color w:val="auto"/>
                <w:sz w:val="20"/>
                <w:szCs w:val="20"/>
              </w:rPr>
            </w:pPr>
            <w:ins w:id="11348" w:author="Author">
              <w:r w:rsidRPr="00563671">
                <w:rPr>
                  <w:color w:val="auto"/>
                  <w:sz w:val="20"/>
                  <w:szCs w:val="20"/>
                </w:rPr>
                <w:t xml:space="preserve">Reserve phone number </w:t>
              </w:r>
            </w:ins>
          </w:p>
        </w:tc>
      </w:tr>
      <w:tr w:rsidR="005E41B3" w:rsidRPr="00563671" w14:paraId="0E546530" w14:textId="77777777" w:rsidTr="00A834B1">
        <w:trPr>
          <w:ins w:id="11349"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50" w:author="Author"/>
                <w:rFonts w:cs="Arial"/>
                <w:sz w:val="20"/>
                <w:szCs w:val="20"/>
                <w:lang w:val="en-IE"/>
              </w:rPr>
            </w:pPr>
            <w:ins w:id="11351"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2" w:author="Author"/>
                <w:rFonts w:cs="Arial"/>
                <w:sz w:val="20"/>
                <w:szCs w:val="20"/>
                <w:lang w:val="en-IE"/>
              </w:rPr>
            </w:pPr>
            <w:ins w:id="11353"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54"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55" w:author="Author"/>
                <w:rFonts w:cs="Arial"/>
                <w:sz w:val="20"/>
                <w:szCs w:val="20"/>
                <w:lang w:val="en-IE"/>
              </w:rPr>
            </w:pPr>
            <w:ins w:id="11356"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7" w:author="Author"/>
                <w:rFonts w:cs="Arial"/>
                <w:sz w:val="20"/>
                <w:szCs w:val="20"/>
                <w:lang w:val="en-IE"/>
              </w:rPr>
            </w:pPr>
            <w:ins w:id="11358" w:author="Author">
              <w:r w:rsidRPr="00563671">
                <w:rPr>
                  <w:rFonts w:cs="Arial"/>
                  <w:sz w:val="20"/>
                  <w:szCs w:val="20"/>
                  <w:lang w:val="en-IE"/>
                </w:rPr>
                <w:t>The response returns the reservation status</w:t>
              </w:r>
            </w:ins>
          </w:p>
        </w:tc>
      </w:tr>
      <w:tr w:rsidR="005E41B3" w:rsidRPr="00563671" w14:paraId="7D3C96A2" w14:textId="77777777" w:rsidTr="00A834B1">
        <w:trPr>
          <w:ins w:id="11359"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60" w:author="Author"/>
                <w:rFonts w:cs="Arial"/>
                <w:sz w:val="20"/>
                <w:szCs w:val="20"/>
                <w:lang w:val="en-IE"/>
              </w:rPr>
            </w:pPr>
            <w:ins w:id="11361"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2" w:author="Author"/>
                <w:rFonts w:cs="Arial"/>
                <w:sz w:val="20"/>
                <w:szCs w:val="20"/>
                <w:lang w:val="en-IE"/>
              </w:rPr>
            </w:pPr>
            <w:ins w:id="11363" w:author="Author">
              <w:r w:rsidRPr="00563671">
                <w:rPr>
                  <w:rFonts w:cs="Arial"/>
                  <w:sz w:val="20"/>
                  <w:szCs w:val="20"/>
                  <w:lang w:val="en-IE" w:eastAsia="pt-PT"/>
                </w:rPr>
                <w:t>IF192.27</w:t>
              </w:r>
            </w:ins>
          </w:p>
        </w:tc>
      </w:tr>
      <w:tr w:rsidR="005E41B3" w:rsidRPr="00563671" w14:paraId="5C3D5C75" w14:textId="77777777" w:rsidTr="00A834B1">
        <w:trPr>
          <w:ins w:id="11364"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65" w:author="Author"/>
                <w:rFonts w:cs="Arial"/>
                <w:sz w:val="20"/>
                <w:szCs w:val="20"/>
                <w:lang w:val="en-IE"/>
              </w:rPr>
            </w:pPr>
            <w:ins w:id="11366"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7" w:author="Author"/>
                <w:rFonts w:cs="Arial"/>
                <w:sz w:val="20"/>
                <w:szCs w:val="20"/>
                <w:lang w:val="en-IE"/>
              </w:rPr>
            </w:pPr>
            <w:ins w:id="11368" w:author="Author">
              <w:r>
                <w:rPr>
                  <w:rFonts w:cs="Arial"/>
                  <w:sz w:val="20"/>
                  <w:szCs w:val="20"/>
                  <w:lang w:val="en-IE"/>
                </w:rPr>
                <w:t>583</w:t>
              </w:r>
            </w:ins>
          </w:p>
        </w:tc>
      </w:tr>
      <w:tr w:rsidR="005E41B3" w:rsidRPr="00563671" w14:paraId="3789138A" w14:textId="77777777" w:rsidTr="00A834B1">
        <w:trPr>
          <w:ins w:id="11369"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70" w:author="Author"/>
                <w:rFonts w:cs="Arial"/>
                <w:sz w:val="20"/>
                <w:szCs w:val="20"/>
                <w:lang w:val="en-IE"/>
              </w:rPr>
            </w:pPr>
            <w:ins w:id="11371"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2" w:author="Author"/>
                <w:rFonts w:cs="Arial"/>
                <w:sz w:val="20"/>
                <w:szCs w:val="20"/>
                <w:lang w:val="en-IE"/>
              </w:rPr>
            </w:pPr>
            <w:ins w:id="11373" w:author="Author">
              <w:r w:rsidRPr="00563671">
                <w:rPr>
                  <w:rFonts w:cs="Arial"/>
                  <w:sz w:val="20"/>
                  <w:szCs w:val="20"/>
                </w:rPr>
                <w:t>LogicalResourceInventoryItem</w:t>
              </w:r>
            </w:ins>
          </w:p>
        </w:tc>
      </w:tr>
      <w:tr w:rsidR="005E41B3" w:rsidRPr="00563671" w14:paraId="291F9026" w14:textId="77777777" w:rsidTr="00A834B1">
        <w:trPr>
          <w:ins w:id="11374"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75" w:author="Author"/>
                <w:rFonts w:cs="Arial"/>
                <w:sz w:val="20"/>
                <w:szCs w:val="20"/>
                <w:lang w:val="en-IE"/>
              </w:rPr>
            </w:pPr>
            <w:ins w:id="11376"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7" w:author="Author"/>
                <w:rFonts w:cs="Arial"/>
                <w:sz w:val="20"/>
                <w:szCs w:val="20"/>
                <w:lang w:val="en-IE"/>
              </w:rPr>
            </w:pPr>
            <w:ins w:id="11378" w:author="Author">
              <w:r w:rsidRPr="00563671">
                <w:rPr>
                  <w:rFonts w:cs="Arial"/>
                  <w:sz w:val="20"/>
                  <w:szCs w:val="20"/>
                </w:rPr>
                <w:t>UpdateLogicalresourceInventoryItem</w:t>
              </w:r>
            </w:ins>
          </w:p>
        </w:tc>
      </w:tr>
    </w:tbl>
    <w:p w14:paraId="3AE9D726" w14:textId="77777777" w:rsidR="005E41B3" w:rsidRPr="00563671" w:rsidRDefault="005E41B3" w:rsidP="005E41B3">
      <w:pPr>
        <w:rPr>
          <w:ins w:id="113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81"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2" w:author="Author"/>
                <w:rFonts w:cs="Arial"/>
                <w:color w:val="auto"/>
                <w:sz w:val="20"/>
                <w:szCs w:val="20"/>
                <w:lang w:val="en-IE"/>
              </w:rPr>
            </w:pPr>
          </w:p>
        </w:tc>
      </w:tr>
      <w:tr w:rsidR="005E41B3" w:rsidRPr="00563671" w14:paraId="2EFB8218" w14:textId="77777777" w:rsidTr="00A834B1">
        <w:trPr>
          <w:ins w:id="11383"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84" w:author="Author"/>
                <w:rFonts w:cs="Arial"/>
                <w:sz w:val="20"/>
                <w:szCs w:val="20"/>
                <w:lang w:val="en-IE"/>
              </w:rPr>
            </w:pPr>
            <w:ins w:id="11385"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86" w:author="Author"/>
                <w:color w:val="auto"/>
                <w:sz w:val="20"/>
                <w:szCs w:val="20"/>
              </w:rPr>
            </w:pPr>
            <w:ins w:id="11387" w:author="Author">
              <w:r w:rsidRPr="00563671">
                <w:rPr>
                  <w:color w:val="auto"/>
                  <w:sz w:val="20"/>
                  <w:szCs w:val="20"/>
                </w:rPr>
                <w:t>Analyse and produce summary</w:t>
              </w:r>
            </w:ins>
          </w:p>
        </w:tc>
      </w:tr>
      <w:tr w:rsidR="005E41B3" w:rsidRPr="00563671" w14:paraId="0C7C9C28" w14:textId="77777777" w:rsidTr="00A834B1">
        <w:trPr>
          <w:ins w:id="11388"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89" w:author="Author"/>
                <w:rFonts w:cs="Arial"/>
                <w:sz w:val="20"/>
                <w:szCs w:val="20"/>
                <w:lang w:val="en-IE"/>
              </w:rPr>
            </w:pPr>
            <w:ins w:id="11390"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1" w:author="Author"/>
                <w:rFonts w:cs="Arial"/>
                <w:sz w:val="20"/>
                <w:szCs w:val="20"/>
                <w:lang w:val="en-IE"/>
              </w:rPr>
            </w:pPr>
            <w:ins w:id="11392"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3"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94" w:author="Author"/>
                <w:rFonts w:cs="Arial"/>
                <w:sz w:val="20"/>
                <w:szCs w:val="20"/>
                <w:lang w:val="en-IE"/>
              </w:rPr>
            </w:pPr>
            <w:ins w:id="11395"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6" w:author="Author"/>
                <w:rFonts w:cs="Arial"/>
                <w:sz w:val="20"/>
                <w:szCs w:val="20"/>
                <w:lang w:val="en-IE"/>
              </w:rPr>
            </w:pPr>
            <w:ins w:id="11397"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398"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399" w:author="Author"/>
                <w:rFonts w:cs="Arial"/>
                <w:sz w:val="20"/>
                <w:szCs w:val="20"/>
                <w:lang w:val="en-IE"/>
              </w:rPr>
            </w:pPr>
            <w:ins w:id="11400"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1" w:author="Author"/>
                <w:rFonts w:cs="Arial"/>
                <w:sz w:val="20"/>
                <w:szCs w:val="20"/>
                <w:lang w:val="en-IE"/>
              </w:rPr>
            </w:pPr>
            <w:ins w:id="11402" w:author="Author">
              <w:r w:rsidRPr="00563671">
                <w:rPr>
                  <w:rFonts w:cs="Arial"/>
                  <w:sz w:val="20"/>
                  <w:szCs w:val="20"/>
                  <w:lang w:val="en-IE" w:eastAsia="pt-PT"/>
                </w:rPr>
                <w:t>IF192.28</w:t>
              </w:r>
            </w:ins>
          </w:p>
        </w:tc>
      </w:tr>
      <w:tr w:rsidR="005E41B3" w:rsidRPr="00563671" w14:paraId="1C5104F4" w14:textId="77777777" w:rsidTr="00A834B1">
        <w:trPr>
          <w:ins w:id="11403"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04" w:author="Author"/>
                <w:rFonts w:cs="Arial"/>
                <w:sz w:val="20"/>
                <w:szCs w:val="20"/>
                <w:lang w:val="en-IE"/>
              </w:rPr>
            </w:pPr>
            <w:ins w:id="11405"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6" w:author="Author"/>
                <w:rFonts w:cs="Arial"/>
                <w:sz w:val="20"/>
                <w:szCs w:val="20"/>
                <w:lang w:val="en-IE"/>
              </w:rPr>
            </w:pPr>
            <w:ins w:id="11407" w:author="Author">
              <w:r>
                <w:rPr>
                  <w:rFonts w:cs="Arial"/>
                  <w:sz w:val="20"/>
                  <w:szCs w:val="20"/>
                  <w:lang w:val="en-IE"/>
                </w:rPr>
                <w:t>714</w:t>
              </w:r>
            </w:ins>
          </w:p>
        </w:tc>
      </w:tr>
      <w:tr w:rsidR="005E41B3" w:rsidRPr="00563671" w14:paraId="5A3621E7" w14:textId="77777777" w:rsidTr="00A834B1">
        <w:trPr>
          <w:ins w:id="11408"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09" w:author="Author"/>
                <w:rFonts w:cs="Arial"/>
                <w:sz w:val="20"/>
                <w:szCs w:val="20"/>
                <w:lang w:val="en-IE"/>
              </w:rPr>
            </w:pPr>
            <w:ins w:id="11410"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11" w:author="Author"/>
                <w:rFonts w:cs="Arial"/>
                <w:sz w:val="20"/>
                <w:szCs w:val="20"/>
                <w:lang w:val="en-IE"/>
              </w:rPr>
            </w:pPr>
            <w:ins w:id="11412" w:author="Author">
              <w:r>
                <w:rPr>
                  <w:sz w:val="20"/>
                  <w:szCs w:val="20"/>
                  <w:lang w:eastAsia="pt-PT"/>
                </w:rPr>
                <w:t>CompareOffer</w:t>
              </w:r>
              <w:del w:id="11413"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14"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15" w:author="Author"/>
                <w:rFonts w:cs="Arial"/>
                <w:sz w:val="20"/>
                <w:szCs w:val="20"/>
                <w:lang w:val="en-IE"/>
              </w:rPr>
            </w:pPr>
            <w:ins w:id="11416"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17" w:author="Author"/>
                <w:rFonts w:cs="Arial"/>
                <w:sz w:val="20"/>
                <w:szCs w:val="20"/>
                <w:lang w:val="en-IE"/>
              </w:rPr>
            </w:pPr>
            <w:ins w:id="11418" w:author="Author">
              <w:r w:rsidRPr="00DB25B0">
                <w:rPr>
                  <w:sz w:val="20"/>
                  <w:szCs w:val="20"/>
                  <w:lang w:eastAsia="pt-PT"/>
                </w:rPr>
                <w:t xml:space="preserve">Compare </w:t>
              </w:r>
              <w:del w:id="11419"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20" w:author="Author"/>
          <w:del w:id="114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2" w:author="Author"/>
          <w:del w:id="114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24" w:author="Author"/>
                <w:del w:id="11425"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26" w:author="Author"/>
                <w:del w:id="11427" w:author="Author"/>
                <w:rFonts w:cs="Arial"/>
                <w:color w:val="auto"/>
                <w:sz w:val="20"/>
                <w:szCs w:val="20"/>
                <w:lang w:val="en-IE"/>
              </w:rPr>
            </w:pPr>
          </w:p>
        </w:tc>
      </w:tr>
      <w:tr w:rsidR="005E41B3" w:rsidRPr="00DD33C6" w:rsidDel="005E7B85" w14:paraId="7F92F40A" w14:textId="0C44675C" w:rsidTr="00A834B1">
        <w:trPr>
          <w:ins w:id="11428" w:author="Author"/>
          <w:del w:id="11429"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30" w:author="Author"/>
                <w:del w:id="11431" w:author="Author"/>
                <w:rFonts w:cs="Arial"/>
                <w:sz w:val="20"/>
                <w:szCs w:val="20"/>
                <w:lang w:val="en-IE"/>
              </w:rPr>
            </w:pPr>
            <w:ins w:id="11432" w:author="Author">
              <w:del w:id="11433"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34" w:author="Author"/>
                <w:del w:id="11435" w:author="Author"/>
                <w:color w:val="auto"/>
                <w:sz w:val="20"/>
                <w:szCs w:val="20"/>
              </w:rPr>
            </w:pPr>
            <w:ins w:id="11436" w:author="Author">
              <w:del w:id="11437" w:author="Author">
                <w:r w:rsidRPr="000A6FB9" w:rsidDel="005E7B85">
                  <w:rPr>
                    <w:sz w:val="20"/>
                  </w:rPr>
                  <w:delText>Redeem coupon</w:delText>
                </w:r>
              </w:del>
            </w:ins>
          </w:p>
        </w:tc>
      </w:tr>
      <w:tr w:rsidR="005E41B3" w:rsidRPr="00DD33C6" w:rsidDel="005E7B85" w14:paraId="2FD1BE9E" w14:textId="28C886D5" w:rsidTr="00A834B1">
        <w:trPr>
          <w:ins w:id="11438" w:author="Author"/>
          <w:del w:id="11439"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40" w:author="Author"/>
                <w:del w:id="11441" w:author="Author"/>
                <w:rFonts w:cs="Arial"/>
                <w:sz w:val="20"/>
                <w:szCs w:val="20"/>
                <w:lang w:val="en-IE"/>
              </w:rPr>
            </w:pPr>
            <w:ins w:id="11442" w:author="Author">
              <w:del w:id="11443"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4" w:author="Author"/>
                <w:del w:id="11445" w:author="Author"/>
                <w:rFonts w:cs="Arial"/>
                <w:sz w:val="20"/>
                <w:szCs w:val="20"/>
                <w:lang w:val="en-IE"/>
              </w:rPr>
            </w:pPr>
            <w:ins w:id="11446" w:author="Author">
              <w:del w:id="11447"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48" w:author="Author"/>
          <w:del w:id="11449"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50" w:author="Author"/>
                <w:del w:id="11451" w:author="Author"/>
                <w:rFonts w:cs="Arial"/>
                <w:sz w:val="20"/>
                <w:szCs w:val="20"/>
                <w:lang w:val="en-IE"/>
              </w:rPr>
            </w:pPr>
            <w:ins w:id="11452" w:author="Author">
              <w:del w:id="11453"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4" w:author="Author"/>
                <w:del w:id="11455" w:author="Author"/>
                <w:rFonts w:cs="Arial"/>
                <w:sz w:val="20"/>
                <w:szCs w:val="20"/>
                <w:lang w:val="en-IE"/>
              </w:rPr>
            </w:pPr>
            <w:ins w:id="11456" w:author="Author">
              <w:del w:id="11457"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58" w:author="Author"/>
          <w:del w:id="11459"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60" w:author="Author"/>
                <w:del w:id="11461" w:author="Author"/>
                <w:rFonts w:cs="Arial"/>
                <w:sz w:val="20"/>
                <w:szCs w:val="20"/>
                <w:lang w:val="en-IE"/>
              </w:rPr>
            </w:pPr>
            <w:ins w:id="11462" w:author="Author">
              <w:del w:id="11463"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4" w:author="Author"/>
                <w:del w:id="11465" w:author="Author"/>
                <w:rFonts w:cs="Arial"/>
                <w:sz w:val="20"/>
                <w:szCs w:val="20"/>
                <w:lang w:val="en-IE"/>
              </w:rPr>
            </w:pPr>
            <w:ins w:id="11466" w:author="Author">
              <w:del w:id="11467"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68" w:author="Author"/>
          <w:del w:id="11469"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70" w:author="Author"/>
                <w:del w:id="11471" w:author="Author"/>
                <w:rFonts w:cs="Arial"/>
                <w:sz w:val="20"/>
                <w:szCs w:val="20"/>
                <w:lang w:val="en-IE"/>
              </w:rPr>
            </w:pPr>
            <w:ins w:id="11472" w:author="Author">
              <w:del w:id="11473"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4" w:author="Author"/>
                <w:del w:id="11475" w:author="Author"/>
                <w:rFonts w:cs="Arial"/>
                <w:sz w:val="20"/>
                <w:szCs w:val="20"/>
                <w:lang w:val="en-IE"/>
              </w:rPr>
            </w:pPr>
            <w:ins w:id="11476" w:author="Author">
              <w:del w:id="11477" w:author="Author">
                <w:r w:rsidDel="005E7B85">
                  <w:rPr>
                    <w:rFonts w:cs="Arial"/>
                    <w:sz w:val="20"/>
                    <w:szCs w:val="20"/>
                    <w:lang w:val="en-IE"/>
                  </w:rPr>
                  <w:delText>428</w:delText>
                </w:r>
              </w:del>
            </w:ins>
          </w:p>
        </w:tc>
      </w:tr>
      <w:tr w:rsidR="005E41B3" w:rsidRPr="00DD33C6" w:rsidDel="005E7B85" w14:paraId="5A169CE8" w14:textId="5743AFA2" w:rsidTr="00A834B1">
        <w:trPr>
          <w:ins w:id="11478" w:author="Author"/>
          <w:del w:id="11479"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80" w:author="Author"/>
                <w:del w:id="11481" w:author="Author"/>
                <w:rFonts w:cs="Arial"/>
                <w:sz w:val="20"/>
                <w:szCs w:val="20"/>
                <w:lang w:val="en-IE"/>
              </w:rPr>
            </w:pPr>
            <w:ins w:id="11482" w:author="Author">
              <w:del w:id="11483"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4" w:author="Author"/>
                <w:del w:id="11485" w:author="Author"/>
                <w:rFonts w:cs="Arial"/>
                <w:sz w:val="20"/>
                <w:szCs w:val="20"/>
                <w:lang w:val="en-IE"/>
              </w:rPr>
            </w:pPr>
            <w:ins w:id="11486" w:author="Author">
              <w:del w:id="11487"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88" w:author="Author"/>
          <w:del w:id="11489"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90" w:author="Author"/>
                <w:del w:id="11491" w:author="Author"/>
                <w:rFonts w:cs="Arial"/>
                <w:sz w:val="20"/>
                <w:szCs w:val="20"/>
                <w:lang w:val="en-IE"/>
              </w:rPr>
            </w:pPr>
            <w:ins w:id="11492" w:author="Author">
              <w:del w:id="11493"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4" w:author="Author"/>
                <w:del w:id="11495" w:author="Author"/>
                <w:rFonts w:cs="Arial"/>
                <w:sz w:val="20"/>
                <w:szCs w:val="20"/>
                <w:lang w:val="en-IE"/>
              </w:rPr>
            </w:pPr>
            <w:ins w:id="11496" w:author="Author">
              <w:del w:id="11497"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49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4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500"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01" w:author="Author"/>
                <w:rFonts w:cs="Arial"/>
                <w:color w:val="auto"/>
                <w:sz w:val="20"/>
                <w:szCs w:val="20"/>
                <w:lang w:val="en-IE"/>
              </w:rPr>
            </w:pPr>
          </w:p>
        </w:tc>
      </w:tr>
      <w:tr w:rsidR="005E41B3" w:rsidRPr="00DD33C6" w14:paraId="6E518A15" w14:textId="77777777" w:rsidTr="00A834B1">
        <w:trPr>
          <w:ins w:id="11502"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3" w:author="Author"/>
                <w:rFonts w:cs="Arial"/>
                <w:sz w:val="20"/>
                <w:szCs w:val="20"/>
                <w:lang w:val="en-IE"/>
              </w:rPr>
            </w:pPr>
            <w:ins w:id="11504"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05" w:author="Author"/>
                <w:color w:val="auto"/>
                <w:sz w:val="20"/>
                <w:szCs w:val="20"/>
              </w:rPr>
            </w:pPr>
            <w:ins w:id="11506" w:author="Author">
              <w:r w:rsidRPr="000A6FB9">
                <w:rPr>
                  <w:sz w:val="20"/>
                </w:rPr>
                <w:t>Validate coupon</w:t>
              </w:r>
            </w:ins>
          </w:p>
        </w:tc>
      </w:tr>
      <w:tr w:rsidR="005E41B3" w:rsidRPr="00DD33C6" w14:paraId="1FB29355" w14:textId="77777777" w:rsidTr="00A834B1">
        <w:trPr>
          <w:ins w:id="11507"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08" w:author="Author"/>
                <w:rFonts w:cs="Arial"/>
                <w:sz w:val="20"/>
                <w:szCs w:val="20"/>
                <w:lang w:val="en-IE"/>
              </w:rPr>
            </w:pPr>
            <w:ins w:id="11509"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0" w:author="Author"/>
                <w:rFonts w:cs="Arial"/>
                <w:sz w:val="20"/>
                <w:szCs w:val="20"/>
                <w:lang w:val="en-IE"/>
              </w:rPr>
            </w:pPr>
            <w:ins w:id="11511" w:author="Author">
              <w:r w:rsidRPr="000A6FB9">
                <w:rPr>
                  <w:rFonts w:cs="Arial"/>
                  <w:sz w:val="20"/>
                  <w:szCs w:val="20"/>
                  <w:lang w:val="en-IE"/>
                </w:rPr>
                <w:t>The request is made against the typed coupon ID</w:t>
              </w:r>
            </w:ins>
          </w:p>
        </w:tc>
      </w:tr>
      <w:tr w:rsidR="005E41B3" w:rsidRPr="00DD33C6" w14:paraId="7322AABB" w14:textId="77777777" w:rsidTr="00A834B1">
        <w:trPr>
          <w:ins w:id="11512"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3" w:author="Author"/>
                <w:rFonts w:cs="Arial"/>
                <w:sz w:val="20"/>
                <w:szCs w:val="20"/>
                <w:lang w:val="en-IE"/>
              </w:rPr>
            </w:pPr>
            <w:ins w:id="11514"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5" w:author="Author"/>
                <w:rFonts w:cs="Arial"/>
                <w:sz w:val="20"/>
                <w:szCs w:val="20"/>
                <w:lang w:val="en-IE"/>
              </w:rPr>
            </w:pPr>
            <w:ins w:id="11516"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17"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18" w:author="Author"/>
                <w:rFonts w:cs="Arial"/>
                <w:sz w:val="20"/>
                <w:szCs w:val="20"/>
                <w:lang w:val="en-IE"/>
              </w:rPr>
            </w:pPr>
            <w:ins w:id="11519"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0" w:author="Author"/>
                <w:rFonts w:cs="Arial"/>
                <w:sz w:val="20"/>
                <w:szCs w:val="20"/>
                <w:lang w:val="en-IE"/>
              </w:rPr>
            </w:pPr>
            <w:ins w:id="11521"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2"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3" w:author="Author"/>
                <w:rFonts w:cs="Arial"/>
                <w:sz w:val="20"/>
                <w:szCs w:val="20"/>
                <w:lang w:val="en-IE"/>
              </w:rPr>
            </w:pPr>
            <w:ins w:id="11524"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5" w:author="Author"/>
                <w:rFonts w:cs="Arial"/>
                <w:sz w:val="20"/>
                <w:szCs w:val="20"/>
                <w:lang w:val="en-IE"/>
              </w:rPr>
            </w:pPr>
            <w:ins w:id="11526" w:author="Author">
              <w:r w:rsidRPr="000A6FB9">
                <w:rPr>
                  <w:rFonts w:cs="Arial"/>
                  <w:sz w:val="20"/>
                  <w:szCs w:val="20"/>
                  <w:lang w:val="en-IE"/>
                </w:rPr>
                <w:t>547</w:t>
              </w:r>
            </w:ins>
          </w:p>
        </w:tc>
      </w:tr>
      <w:tr w:rsidR="005E41B3" w:rsidRPr="00DD33C6" w14:paraId="14BBF3E0" w14:textId="77777777" w:rsidTr="00A834B1">
        <w:trPr>
          <w:ins w:id="11527"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28" w:author="Author"/>
                <w:rFonts w:cs="Arial"/>
                <w:sz w:val="20"/>
                <w:szCs w:val="20"/>
                <w:lang w:val="en-IE"/>
              </w:rPr>
            </w:pPr>
            <w:ins w:id="11529"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0" w:author="Author"/>
                <w:rFonts w:cs="Arial"/>
                <w:sz w:val="20"/>
                <w:szCs w:val="20"/>
                <w:lang w:val="en-IE"/>
              </w:rPr>
            </w:pPr>
            <w:ins w:id="11531" w:author="Author">
              <w:r w:rsidRPr="000A6FB9">
                <w:rPr>
                  <w:rFonts w:cs="Arial"/>
                  <w:sz w:val="20"/>
                  <w:szCs w:val="20"/>
                  <w:lang w:val="en-IE"/>
                </w:rPr>
                <w:t>PaymentVoucher</w:t>
              </w:r>
            </w:ins>
          </w:p>
        </w:tc>
      </w:tr>
      <w:tr w:rsidR="005E41B3" w:rsidRPr="00563671" w14:paraId="4632C3C1" w14:textId="77777777" w:rsidTr="00A834B1">
        <w:trPr>
          <w:ins w:id="11532"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3" w:author="Author"/>
                <w:rFonts w:cs="Arial"/>
                <w:sz w:val="20"/>
                <w:szCs w:val="20"/>
                <w:lang w:val="en-IE"/>
              </w:rPr>
            </w:pPr>
            <w:ins w:id="11534"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5" w:author="Author"/>
                <w:rFonts w:cs="Arial"/>
                <w:sz w:val="20"/>
                <w:szCs w:val="20"/>
                <w:lang w:val="en-IE"/>
              </w:rPr>
            </w:pPr>
            <w:ins w:id="11536" w:author="Author">
              <w:r w:rsidRPr="000A6FB9">
                <w:rPr>
                  <w:rFonts w:cs="Arial"/>
                  <w:sz w:val="20"/>
                  <w:szCs w:val="20"/>
                  <w:lang w:val="en-IE"/>
                </w:rPr>
                <w:t>GetPaymentVoucherList</w:t>
              </w:r>
            </w:ins>
          </w:p>
        </w:tc>
      </w:tr>
    </w:tbl>
    <w:p w14:paraId="248C92FD" w14:textId="77777777" w:rsidR="005E41B3" w:rsidRDefault="005E41B3" w:rsidP="005E41B3">
      <w:pPr>
        <w:rPr>
          <w:ins w:id="115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39"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40" w:author="Author"/>
                <w:sz w:val="20"/>
              </w:rPr>
            </w:pPr>
          </w:p>
        </w:tc>
      </w:tr>
      <w:tr w:rsidR="005E41B3" w:rsidRPr="0029387C" w14:paraId="745A114A" w14:textId="77777777" w:rsidTr="00A834B1">
        <w:trPr>
          <w:ins w:id="11541"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2" w:author="Author"/>
                <w:sz w:val="20"/>
              </w:rPr>
            </w:pPr>
            <w:ins w:id="11543"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4" w:author="Author"/>
                <w:sz w:val="20"/>
                <w:lang w:val="en-US"/>
              </w:rPr>
            </w:pPr>
            <w:ins w:id="11545" w:author="Author">
              <w:r w:rsidRPr="0029387C">
                <w:rPr>
                  <w:sz w:val="20"/>
                </w:rPr>
                <w:t>Create voucher</w:t>
              </w:r>
            </w:ins>
          </w:p>
        </w:tc>
      </w:tr>
      <w:tr w:rsidR="005E41B3" w:rsidRPr="0029387C" w14:paraId="57D96A83" w14:textId="77777777" w:rsidTr="00A834B1">
        <w:trPr>
          <w:ins w:id="11546"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47" w:author="Author"/>
                <w:sz w:val="20"/>
              </w:rPr>
            </w:pPr>
            <w:ins w:id="11548"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9" w:author="Author"/>
                <w:sz w:val="20"/>
                <w:highlight w:val="yellow"/>
              </w:rPr>
            </w:pPr>
            <w:ins w:id="11550" w:author="Author">
              <w:r w:rsidRPr="0029387C">
                <w:rPr>
                  <w:sz w:val="20"/>
                </w:rPr>
                <w:t>The request sends a voucher value and type</w:t>
              </w:r>
            </w:ins>
          </w:p>
        </w:tc>
      </w:tr>
      <w:tr w:rsidR="005E41B3" w:rsidRPr="0029387C" w14:paraId="2A74E5B9" w14:textId="77777777" w:rsidTr="00A834B1">
        <w:trPr>
          <w:ins w:id="11551"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2" w:author="Author"/>
                <w:sz w:val="20"/>
              </w:rPr>
            </w:pPr>
            <w:ins w:id="11553"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4" w:author="Author"/>
                <w:sz w:val="20"/>
                <w:highlight w:val="yellow"/>
              </w:rPr>
            </w:pPr>
            <w:ins w:id="11555" w:author="Author">
              <w:r w:rsidRPr="0029387C">
                <w:rPr>
                  <w:sz w:val="20"/>
                </w:rPr>
                <w:t>The response should return the status and amount of voucher</w:t>
              </w:r>
            </w:ins>
          </w:p>
        </w:tc>
      </w:tr>
      <w:tr w:rsidR="005E41B3" w:rsidRPr="0029387C" w14:paraId="699DA697" w14:textId="77777777" w:rsidTr="00A834B1">
        <w:trPr>
          <w:ins w:id="11556"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57" w:author="Author"/>
                <w:sz w:val="20"/>
              </w:rPr>
            </w:pPr>
            <w:ins w:id="11558"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9" w:author="Author"/>
                <w:sz w:val="20"/>
              </w:rPr>
            </w:pPr>
            <w:ins w:id="11560" w:author="Author">
              <w:r w:rsidRPr="0029387C">
                <w:rPr>
                  <w:sz w:val="20"/>
                  <w:lang w:val="en-US"/>
                </w:rPr>
                <w:t>IF192.23</w:t>
              </w:r>
            </w:ins>
          </w:p>
        </w:tc>
      </w:tr>
      <w:tr w:rsidR="005E41B3" w:rsidRPr="0029387C" w14:paraId="7427C713" w14:textId="77777777" w:rsidTr="00A834B1">
        <w:trPr>
          <w:ins w:id="11561"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2" w:author="Author"/>
                <w:sz w:val="20"/>
              </w:rPr>
            </w:pPr>
            <w:ins w:id="11563"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4" w:author="Author"/>
                <w:sz w:val="20"/>
              </w:rPr>
            </w:pPr>
            <w:ins w:id="11565" w:author="Author">
              <w:r w:rsidRPr="0029387C">
                <w:rPr>
                  <w:sz w:val="20"/>
                </w:rPr>
                <w:t>547</w:t>
              </w:r>
            </w:ins>
          </w:p>
        </w:tc>
      </w:tr>
      <w:tr w:rsidR="005E41B3" w:rsidRPr="0029387C" w14:paraId="0C3A5638" w14:textId="77777777" w:rsidTr="00A834B1">
        <w:trPr>
          <w:ins w:id="11566"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67" w:author="Author"/>
                <w:sz w:val="20"/>
              </w:rPr>
            </w:pPr>
            <w:ins w:id="11568"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9" w:author="Author"/>
                <w:sz w:val="20"/>
              </w:rPr>
            </w:pPr>
            <w:ins w:id="11570" w:author="Author">
              <w:r w:rsidRPr="0029387C">
                <w:rPr>
                  <w:sz w:val="20"/>
                </w:rPr>
                <w:t>PaymentVoucher</w:t>
              </w:r>
            </w:ins>
          </w:p>
        </w:tc>
      </w:tr>
      <w:tr w:rsidR="005E41B3" w:rsidRPr="0029387C" w14:paraId="6EBF616B" w14:textId="77777777" w:rsidTr="00A834B1">
        <w:trPr>
          <w:ins w:id="11571"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2" w:author="Author"/>
                <w:sz w:val="20"/>
              </w:rPr>
            </w:pPr>
            <w:ins w:id="11573"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4" w:author="Author"/>
                <w:sz w:val="20"/>
              </w:rPr>
            </w:pPr>
            <w:ins w:id="11575" w:author="Author">
              <w:r w:rsidRPr="0029387C">
                <w:rPr>
                  <w:sz w:val="20"/>
                </w:rPr>
                <w:t>GetPaymentVoucherList</w:t>
              </w:r>
            </w:ins>
          </w:p>
        </w:tc>
      </w:tr>
    </w:tbl>
    <w:p w14:paraId="3F094B78" w14:textId="77777777" w:rsidR="005E41B3" w:rsidRPr="00563671" w:rsidRDefault="005E41B3" w:rsidP="005E41B3">
      <w:pPr>
        <w:rPr>
          <w:ins w:id="1157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78"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79" w:author="Author"/>
                <w:rFonts w:cs="Arial"/>
                <w:color w:val="auto"/>
                <w:sz w:val="20"/>
                <w:szCs w:val="20"/>
                <w:lang w:val="en-IE"/>
              </w:rPr>
            </w:pPr>
          </w:p>
        </w:tc>
      </w:tr>
      <w:tr w:rsidR="005E41B3" w:rsidRPr="00563671" w14:paraId="4EC59E21" w14:textId="77777777" w:rsidTr="00A834B1">
        <w:trPr>
          <w:ins w:id="11580"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81" w:author="Author"/>
                <w:rFonts w:cs="Arial"/>
                <w:sz w:val="20"/>
                <w:szCs w:val="20"/>
                <w:lang w:val="en-IE"/>
              </w:rPr>
            </w:pPr>
            <w:ins w:id="11582"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3" w:author="Author"/>
                <w:color w:val="auto"/>
                <w:sz w:val="20"/>
                <w:szCs w:val="20"/>
              </w:rPr>
            </w:pPr>
            <w:ins w:id="11584" w:author="Author">
              <w:r w:rsidRPr="00563671">
                <w:rPr>
                  <w:color w:val="auto"/>
                  <w:sz w:val="20"/>
                  <w:szCs w:val="20"/>
                </w:rPr>
                <w:t>Get asset details</w:t>
              </w:r>
            </w:ins>
          </w:p>
        </w:tc>
      </w:tr>
      <w:tr w:rsidR="005E41B3" w:rsidRPr="00563671" w14:paraId="71803BFA" w14:textId="77777777" w:rsidTr="00A834B1">
        <w:trPr>
          <w:ins w:id="11585"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86" w:author="Author"/>
                <w:rFonts w:cs="Arial"/>
                <w:sz w:val="20"/>
                <w:szCs w:val="20"/>
                <w:lang w:val="en-IE"/>
              </w:rPr>
            </w:pPr>
            <w:ins w:id="11587"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8" w:author="Author"/>
                <w:rFonts w:cs="Arial"/>
                <w:sz w:val="20"/>
                <w:szCs w:val="20"/>
                <w:lang w:val="en-IE"/>
              </w:rPr>
            </w:pPr>
            <w:ins w:id="11589" w:author="Author">
              <w:r w:rsidRPr="00563671">
                <w:rPr>
                  <w:rFonts w:cs="Arial"/>
                  <w:sz w:val="20"/>
                  <w:szCs w:val="20"/>
                  <w:lang w:val="en-IE"/>
                </w:rPr>
                <w:t>The request is made against a given asset</w:t>
              </w:r>
            </w:ins>
          </w:p>
        </w:tc>
      </w:tr>
      <w:tr w:rsidR="005E41B3" w:rsidRPr="00563671" w14:paraId="68593A8F" w14:textId="77777777" w:rsidTr="00A834B1">
        <w:trPr>
          <w:ins w:id="11590"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91" w:author="Author"/>
                <w:rFonts w:cs="Arial"/>
                <w:sz w:val="20"/>
                <w:szCs w:val="20"/>
                <w:lang w:val="en-IE"/>
              </w:rPr>
            </w:pPr>
            <w:ins w:id="11592"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3" w:author="Author"/>
                <w:rFonts w:cs="Arial"/>
                <w:sz w:val="20"/>
                <w:szCs w:val="20"/>
                <w:lang w:val="en-IE"/>
              </w:rPr>
            </w:pPr>
            <w:ins w:id="11594"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595"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596" w:author="Author"/>
                <w:rFonts w:cs="Arial"/>
                <w:sz w:val="20"/>
                <w:szCs w:val="20"/>
                <w:lang w:val="en-IE"/>
              </w:rPr>
            </w:pPr>
            <w:ins w:id="11597"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8" w:author="Author"/>
                <w:rFonts w:cs="Arial"/>
                <w:sz w:val="20"/>
                <w:szCs w:val="20"/>
                <w:lang w:val="en-IE"/>
              </w:rPr>
            </w:pPr>
            <w:ins w:id="11599"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600"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601" w:author="Author"/>
                <w:rFonts w:cs="Arial"/>
                <w:sz w:val="20"/>
                <w:szCs w:val="20"/>
                <w:lang w:val="en-IE"/>
              </w:rPr>
            </w:pPr>
            <w:ins w:id="11602"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3" w:author="Author"/>
                <w:rFonts w:cs="Arial"/>
                <w:sz w:val="20"/>
                <w:szCs w:val="20"/>
                <w:lang w:val="en-IE"/>
              </w:rPr>
            </w:pPr>
            <w:ins w:id="11604" w:author="Author">
              <w:del w:id="11605"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06"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07" w:author="Author"/>
                <w:rFonts w:cs="Arial"/>
                <w:sz w:val="20"/>
                <w:szCs w:val="20"/>
                <w:lang w:val="en-IE"/>
              </w:rPr>
            </w:pPr>
            <w:ins w:id="11608"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09" w:author="Author"/>
                <w:rFonts w:cs="Arial"/>
                <w:sz w:val="20"/>
                <w:szCs w:val="20"/>
                <w:lang w:val="en-IE"/>
              </w:rPr>
            </w:pPr>
            <w:ins w:id="11610" w:author="Author">
              <w:r w:rsidRPr="00EC1644">
                <w:rPr>
                  <w:rFonts w:cs="Arial"/>
                  <w:sz w:val="20"/>
                  <w:szCs w:val="20"/>
                  <w:lang w:val="en-IE"/>
                </w:rPr>
                <w:t>PhysicalResourceInventoryItem</w:t>
              </w:r>
              <w:del w:id="11611"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2"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3" w:author="Author"/>
                <w:rFonts w:cs="Arial"/>
                <w:sz w:val="20"/>
                <w:szCs w:val="20"/>
                <w:lang w:val="en-IE"/>
              </w:rPr>
            </w:pPr>
            <w:ins w:id="11614"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5" w:author="Author"/>
                <w:rFonts w:cs="Arial"/>
                <w:sz w:val="20"/>
                <w:szCs w:val="20"/>
                <w:lang w:val="en-IE"/>
              </w:rPr>
            </w:pPr>
            <w:ins w:id="11616" w:author="Author">
              <w:r w:rsidRPr="00EC1644">
                <w:rPr>
                  <w:rFonts w:cs="Arial"/>
                  <w:sz w:val="20"/>
                  <w:szCs w:val="20"/>
                  <w:lang w:val="en-IE"/>
                </w:rPr>
                <w:t>GetPhysicalResourceInventoryItemList</w:t>
              </w:r>
              <w:del w:id="11617"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1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20"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21" w:author="Author"/>
                <w:rFonts w:cs="Arial"/>
                <w:color w:val="auto"/>
                <w:sz w:val="20"/>
                <w:szCs w:val="20"/>
                <w:lang w:val="en-IE"/>
              </w:rPr>
            </w:pPr>
          </w:p>
        </w:tc>
      </w:tr>
      <w:tr w:rsidR="005E41B3" w:rsidRPr="00563671" w14:paraId="64BE9EF3" w14:textId="77777777" w:rsidTr="00A834B1">
        <w:trPr>
          <w:ins w:id="11622"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3" w:author="Author"/>
                <w:rFonts w:cs="Arial"/>
                <w:sz w:val="20"/>
                <w:szCs w:val="20"/>
                <w:lang w:val="en-IE"/>
              </w:rPr>
            </w:pPr>
            <w:ins w:id="11624"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25" w:author="Author"/>
                <w:color w:val="auto"/>
                <w:sz w:val="20"/>
                <w:szCs w:val="20"/>
              </w:rPr>
            </w:pPr>
            <w:ins w:id="11626" w:author="Author">
              <w:r w:rsidRPr="00563671">
                <w:rPr>
                  <w:iCs/>
                  <w:color w:val="auto"/>
                  <w:sz w:val="20"/>
                  <w:szCs w:val="20"/>
                </w:rPr>
                <w:t>Reserve asset</w:t>
              </w:r>
            </w:ins>
          </w:p>
        </w:tc>
      </w:tr>
      <w:tr w:rsidR="005E41B3" w:rsidRPr="00563671" w14:paraId="6EA0DCE6" w14:textId="77777777" w:rsidTr="00A834B1">
        <w:trPr>
          <w:ins w:id="11627"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28" w:author="Author"/>
                <w:rFonts w:cs="Arial"/>
                <w:sz w:val="20"/>
                <w:szCs w:val="20"/>
                <w:lang w:val="en-IE"/>
              </w:rPr>
            </w:pPr>
            <w:ins w:id="11629"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0" w:author="Author"/>
                <w:rFonts w:cs="Arial"/>
                <w:sz w:val="20"/>
                <w:szCs w:val="20"/>
                <w:lang w:val="en-IE"/>
              </w:rPr>
            </w:pPr>
            <w:ins w:id="11631"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2"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3" w:author="Author"/>
                <w:rFonts w:cs="Arial"/>
                <w:sz w:val="20"/>
                <w:szCs w:val="20"/>
                <w:lang w:val="en-IE"/>
              </w:rPr>
            </w:pPr>
            <w:ins w:id="11634"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5" w:author="Author"/>
                <w:rFonts w:cs="Arial"/>
                <w:sz w:val="20"/>
                <w:szCs w:val="20"/>
                <w:lang w:val="en-IE"/>
              </w:rPr>
            </w:pPr>
            <w:ins w:id="11636"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37"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38" w:author="Author"/>
                <w:rFonts w:cs="Arial"/>
                <w:sz w:val="20"/>
                <w:szCs w:val="20"/>
                <w:lang w:val="en-IE"/>
              </w:rPr>
            </w:pPr>
            <w:ins w:id="11639"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40" w:author="Author"/>
                <w:rFonts w:cs="Arial"/>
                <w:iCs/>
                <w:sz w:val="20"/>
                <w:szCs w:val="20"/>
                <w:lang w:val="en-IE"/>
              </w:rPr>
            </w:pPr>
            <w:ins w:id="11641" w:author="Author">
              <w:r w:rsidRPr="00563671">
                <w:rPr>
                  <w:rFonts w:cs="Arial"/>
                  <w:sz w:val="20"/>
                  <w:szCs w:val="20"/>
                  <w:lang w:val="en-IE" w:eastAsia="pt-PT"/>
                </w:rPr>
                <w:t>IF192.07</w:t>
              </w:r>
            </w:ins>
          </w:p>
        </w:tc>
      </w:tr>
      <w:tr w:rsidR="005E41B3" w:rsidRPr="00563671" w14:paraId="0E590555" w14:textId="77777777" w:rsidTr="00A834B1">
        <w:trPr>
          <w:ins w:id="11642"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3" w:author="Author"/>
                <w:rFonts w:cs="Arial"/>
                <w:sz w:val="20"/>
                <w:szCs w:val="20"/>
                <w:lang w:val="en-IE"/>
              </w:rPr>
            </w:pPr>
            <w:ins w:id="11644"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5" w:author="Author"/>
                <w:rFonts w:cs="Arial"/>
                <w:sz w:val="20"/>
                <w:szCs w:val="20"/>
                <w:lang w:val="en-IE"/>
              </w:rPr>
            </w:pPr>
            <w:ins w:id="11646" w:author="Author">
              <w:r w:rsidRPr="009473BF">
                <w:rPr>
                  <w:rFonts w:cs="Arial"/>
                  <w:sz w:val="20"/>
                  <w:szCs w:val="20"/>
                  <w:lang w:val="en-IE"/>
                </w:rPr>
                <w:t>499</w:t>
              </w:r>
              <w:del w:id="11647" w:author="Author">
                <w:r w:rsidR="005E41B3" w:rsidDel="009473BF">
                  <w:rPr>
                    <w:rFonts w:cs="Arial"/>
                    <w:sz w:val="20"/>
                    <w:szCs w:val="20"/>
                    <w:lang w:val="en-IE"/>
                  </w:rPr>
                  <w:delText>499</w:delText>
                </w:r>
              </w:del>
            </w:ins>
          </w:p>
        </w:tc>
      </w:tr>
      <w:tr w:rsidR="005E41B3" w:rsidRPr="00563671" w14:paraId="15BE388B" w14:textId="77777777" w:rsidTr="00A834B1">
        <w:trPr>
          <w:ins w:id="11648"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49" w:author="Author"/>
                <w:rFonts w:cs="Arial"/>
                <w:sz w:val="20"/>
                <w:szCs w:val="20"/>
                <w:lang w:val="en-IE"/>
              </w:rPr>
            </w:pPr>
            <w:ins w:id="11650"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1" w:author="Author"/>
                <w:rFonts w:cs="Arial"/>
                <w:sz w:val="20"/>
                <w:szCs w:val="20"/>
                <w:lang w:val="en-IE"/>
              </w:rPr>
            </w:pPr>
            <w:ins w:id="11652" w:author="Author">
              <w:r w:rsidRPr="009473BF">
                <w:rPr>
                  <w:rFonts w:cs="Arial"/>
                  <w:sz w:val="20"/>
                  <w:szCs w:val="20"/>
                </w:rPr>
                <w:t>ProductStockReservation</w:t>
              </w:r>
              <w:del w:id="11653"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54"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55" w:author="Author"/>
                <w:rFonts w:cs="Arial"/>
                <w:sz w:val="20"/>
                <w:szCs w:val="20"/>
                <w:lang w:val="en-IE"/>
              </w:rPr>
            </w:pPr>
            <w:ins w:id="11656"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7" w:author="Author"/>
                <w:rFonts w:cs="Arial"/>
                <w:sz w:val="20"/>
                <w:szCs w:val="20"/>
                <w:lang w:val="en-IE"/>
              </w:rPr>
            </w:pPr>
            <w:ins w:id="11658" w:author="Author">
              <w:r w:rsidRPr="009473BF">
                <w:rPr>
                  <w:rFonts w:cs="Arial"/>
                  <w:sz w:val="20"/>
                  <w:szCs w:val="20"/>
                </w:rPr>
                <w:t>CreateProductStockReservation</w:t>
              </w:r>
              <w:del w:id="11659"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60" w:author="Author"/>
          <w:del w:id="116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2" w:author="Author"/>
          <w:del w:id="116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64" w:author="Author"/>
                <w:del w:id="11665"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66" w:author="Author"/>
                <w:del w:id="11667" w:author="Author"/>
                <w:rFonts w:cs="Arial"/>
                <w:color w:val="auto"/>
                <w:sz w:val="20"/>
                <w:szCs w:val="20"/>
                <w:lang w:val="en-IE"/>
              </w:rPr>
            </w:pPr>
          </w:p>
        </w:tc>
      </w:tr>
      <w:tr w:rsidR="005E41B3" w:rsidRPr="00563671" w:rsidDel="004B232E" w14:paraId="078568F2" w14:textId="2D1A0CC5" w:rsidTr="00A834B1">
        <w:trPr>
          <w:ins w:id="11668" w:author="Author"/>
          <w:del w:id="11669"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70" w:author="Author"/>
                <w:del w:id="11671" w:author="Author"/>
                <w:rFonts w:cs="Arial"/>
                <w:sz w:val="20"/>
                <w:szCs w:val="20"/>
                <w:lang w:val="en-IE"/>
              </w:rPr>
            </w:pPr>
            <w:ins w:id="11672" w:author="Author">
              <w:del w:id="11673"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74" w:author="Author"/>
                <w:del w:id="11675" w:author="Author"/>
                <w:color w:val="auto"/>
                <w:sz w:val="20"/>
                <w:szCs w:val="20"/>
              </w:rPr>
            </w:pPr>
            <w:ins w:id="11676" w:author="Author">
              <w:del w:id="11677"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78" w:author="Author"/>
          <w:del w:id="11679"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80" w:author="Author"/>
                <w:del w:id="11681" w:author="Author"/>
                <w:rFonts w:cs="Arial"/>
                <w:sz w:val="20"/>
                <w:szCs w:val="20"/>
                <w:lang w:val="en-IE"/>
              </w:rPr>
            </w:pPr>
            <w:ins w:id="11682" w:author="Author">
              <w:del w:id="11683"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4" w:author="Author"/>
                <w:del w:id="11685" w:author="Author"/>
                <w:rFonts w:cs="Arial"/>
                <w:sz w:val="20"/>
                <w:szCs w:val="20"/>
                <w:lang w:val="en-IE"/>
              </w:rPr>
            </w:pPr>
            <w:ins w:id="11686" w:author="Author">
              <w:del w:id="11687"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88" w:author="Author"/>
          <w:del w:id="11689"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90" w:author="Author"/>
                <w:del w:id="11691" w:author="Author"/>
                <w:rFonts w:cs="Arial"/>
                <w:sz w:val="20"/>
                <w:szCs w:val="20"/>
                <w:lang w:val="en-IE"/>
              </w:rPr>
            </w:pPr>
            <w:ins w:id="11692" w:author="Author">
              <w:del w:id="11693"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4" w:author="Author"/>
                <w:del w:id="11695" w:author="Author"/>
                <w:rFonts w:cs="Arial"/>
                <w:sz w:val="20"/>
                <w:szCs w:val="20"/>
                <w:lang w:val="en-IE"/>
              </w:rPr>
            </w:pPr>
            <w:ins w:id="11696" w:author="Author">
              <w:del w:id="11697"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698" w:author="Author"/>
          <w:del w:id="11699"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700" w:author="Author"/>
                <w:del w:id="11701" w:author="Author"/>
                <w:rFonts w:cs="Arial"/>
                <w:sz w:val="20"/>
                <w:szCs w:val="20"/>
                <w:lang w:val="en-IE"/>
              </w:rPr>
            </w:pPr>
            <w:ins w:id="11702" w:author="Author">
              <w:del w:id="11703"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4" w:author="Author"/>
                <w:del w:id="11705" w:author="Author"/>
                <w:rFonts w:cs="Arial"/>
                <w:sz w:val="20"/>
                <w:szCs w:val="20"/>
                <w:lang w:val="en-IE"/>
              </w:rPr>
            </w:pPr>
            <w:ins w:id="11706" w:author="Author">
              <w:del w:id="11707"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08" w:author="Author"/>
          <w:del w:id="11709"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10" w:author="Author"/>
                <w:del w:id="11711" w:author="Author"/>
                <w:rFonts w:cs="Arial"/>
                <w:sz w:val="20"/>
                <w:szCs w:val="20"/>
                <w:lang w:val="en-IE"/>
              </w:rPr>
            </w:pPr>
            <w:ins w:id="11712" w:author="Author">
              <w:del w:id="11713"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4" w:author="Author"/>
                <w:del w:id="11715" w:author="Author"/>
                <w:rFonts w:cs="Arial"/>
                <w:sz w:val="20"/>
                <w:szCs w:val="20"/>
                <w:lang w:val="en-IE"/>
              </w:rPr>
            </w:pPr>
            <w:ins w:id="11716" w:author="Author">
              <w:del w:id="11717" w:author="Author">
                <w:r w:rsidDel="004B232E">
                  <w:rPr>
                    <w:rFonts w:cs="Arial"/>
                    <w:sz w:val="20"/>
                    <w:szCs w:val="20"/>
                    <w:lang w:val="en-IE"/>
                  </w:rPr>
                  <w:delText>718</w:delText>
                </w:r>
              </w:del>
            </w:ins>
          </w:p>
        </w:tc>
      </w:tr>
      <w:tr w:rsidR="005E41B3" w:rsidRPr="00563671" w:rsidDel="004B232E" w14:paraId="07077DE2" w14:textId="1A57E587" w:rsidTr="00A834B1">
        <w:trPr>
          <w:ins w:id="11718" w:author="Author"/>
          <w:del w:id="11719"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20" w:author="Author"/>
                <w:del w:id="11721" w:author="Author"/>
                <w:rFonts w:cs="Arial"/>
                <w:sz w:val="20"/>
                <w:szCs w:val="20"/>
                <w:lang w:val="en-IE"/>
              </w:rPr>
            </w:pPr>
            <w:ins w:id="11722" w:author="Author">
              <w:del w:id="11723"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4" w:author="Author"/>
                <w:del w:id="11725" w:author="Author"/>
                <w:rFonts w:cs="Arial"/>
                <w:sz w:val="20"/>
                <w:szCs w:val="20"/>
                <w:lang w:val="en-IE"/>
              </w:rPr>
            </w:pPr>
            <w:ins w:id="11726" w:author="Author">
              <w:del w:id="11727"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28" w:author="Author"/>
          <w:del w:id="11729"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30" w:author="Author"/>
                <w:del w:id="11731" w:author="Author"/>
                <w:rFonts w:cs="Arial"/>
                <w:sz w:val="20"/>
                <w:szCs w:val="20"/>
                <w:lang w:val="en-IE"/>
              </w:rPr>
            </w:pPr>
            <w:ins w:id="11732" w:author="Author">
              <w:del w:id="11733"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4" w:author="Author"/>
                <w:del w:id="11735" w:author="Author"/>
                <w:rFonts w:cs="Arial"/>
                <w:sz w:val="20"/>
                <w:szCs w:val="20"/>
                <w:lang w:val="en-IE"/>
              </w:rPr>
            </w:pPr>
            <w:ins w:id="11736" w:author="Author">
              <w:del w:id="11737"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38" w:author="Author"/>
          <w:del w:id="1173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40" w:author="Author"/>
          <w:del w:id="1174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2" w:author="Author"/>
                <w:del w:id="11743"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44" w:author="Author"/>
                <w:del w:id="11745" w:author="Author"/>
                <w:rFonts w:cs="Arial"/>
                <w:color w:val="auto"/>
                <w:sz w:val="20"/>
                <w:szCs w:val="20"/>
                <w:lang w:val="en-IE"/>
              </w:rPr>
            </w:pPr>
          </w:p>
        </w:tc>
      </w:tr>
      <w:tr w:rsidR="005E41B3" w:rsidRPr="00563671" w:rsidDel="00B17838" w14:paraId="1E1AF4B3" w14:textId="0FDF23E9" w:rsidTr="00A834B1">
        <w:trPr>
          <w:ins w:id="11746" w:author="Author"/>
          <w:del w:id="11747"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48" w:author="Author"/>
                <w:del w:id="11749" w:author="Author"/>
                <w:rFonts w:cs="Arial"/>
                <w:sz w:val="20"/>
                <w:szCs w:val="20"/>
                <w:lang w:val="en-IE"/>
              </w:rPr>
            </w:pPr>
            <w:ins w:id="11750" w:author="Author">
              <w:del w:id="11751"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2" w:author="Author"/>
                <w:del w:id="11753" w:author="Author"/>
                <w:color w:val="auto"/>
                <w:sz w:val="20"/>
                <w:szCs w:val="20"/>
              </w:rPr>
            </w:pPr>
            <w:ins w:id="11754" w:author="Author">
              <w:del w:id="11755"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56" w:author="Author"/>
          <w:del w:id="11757"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58" w:author="Author"/>
                <w:del w:id="11759" w:author="Author"/>
                <w:rFonts w:cs="Arial"/>
                <w:sz w:val="20"/>
                <w:szCs w:val="20"/>
                <w:lang w:val="en-IE"/>
              </w:rPr>
            </w:pPr>
            <w:ins w:id="11760" w:author="Author">
              <w:del w:id="11761"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2" w:author="Author"/>
                <w:del w:id="11763" w:author="Author"/>
                <w:rFonts w:cs="Arial"/>
                <w:sz w:val="20"/>
                <w:szCs w:val="20"/>
                <w:lang w:val="en-IE"/>
              </w:rPr>
            </w:pPr>
            <w:ins w:id="11764" w:author="Author">
              <w:del w:id="11765"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66" w:author="Author"/>
          <w:del w:id="11767"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68" w:author="Author"/>
                <w:del w:id="11769" w:author="Author"/>
                <w:rFonts w:cs="Arial"/>
                <w:sz w:val="20"/>
                <w:szCs w:val="20"/>
                <w:lang w:val="en-IE"/>
              </w:rPr>
            </w:pPr>
            <w:ins w:id="11770" w:author="Author">
              <w:del w:id="11771"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2" w:author="Author"/>
                <w:del w:id="11773" w:author="Author"/>
                <w:rFonts w:cs="Arial"/>
                <w:sz w:val="20"/>
                <w:szCs w:val="20"/>
                <w:lang w:val="en-IE"/>
              </w:rPr>
            </w:pPr>
            <w:ins w:id="11774" w:author="Author">
              <w:del w:id="11775"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76" w:author="Author"/>
          <w:del w:id="11777"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78" w:author="Author"/>
                <w:del w:id="11779" w:author="Author"/>
                <w:rFonts w:cs="Arial"/>
                <w:sz w:val="20"/>
                <w:szCs w:val="20"/>
                <w:lang w:val="en-IE"/>
              </w:rPr>
            </w:pPr>
            <w:ins w:id="11780" w:author="Author">
              <w:del w:id="11781"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2" w:author="Author"/>
                <w:del w:id="11783" w:author="Author"/>
                <w:rFonts w:cs="Arial"/>
                <w:sz w:val="20"/>
                <w:szCs w:val="20"/>
                <w:lang w:val="en-IE"/>
              </w:rPr>
            </w:pPr>
            <w:ins w:id="11784" w:author="Author">
              <w:del w:id="11785"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86" w:author="Author"/>
          <w:del w:id="11787"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88" w:author="Author"/>
                <w:del w:id="11789" w:author="Author"/>
                <w:rFonts w:cs="Arial"/>
                <w:sz w:val="20"/>
                <w:szCs w:val="20"/>
                <w:lang w:val="en-IE"/>
              </w:rPr>
            </w:pPr>
            <w:ins w:id="11790" w:author="Author">
              <w:del w:id="11791"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2" w:author="Author"/>
                <w:del w:id="11793" w:author="Author"/>
                <w:rFonts w:cs="Arial"/>
                <w:sz w:val="20"/>
                <w:szCs w:val="20"/>
                <w:lang w:val="en-IE"/>
              </w:rPr>
            </w:pPr>
            <w:ins w:id="11794" w:author="Author">
              <w:del w:id="11795" w:author="Author">
                <w:r w:rsidDel="00B17838">
                  <w:rPr>
                    <w:rFonts w:cs="Arial"/>
                    <w:sz w:val="20"/>
                    <w:szCs w:val="20"/>
                    <w:lang w:val="en-IE"/>
                  </w:rPr>
                  <w:delText>531</w:delText>
                </w:r>
              </w:del>
            </w:ins>
          </w:p>
        </w:tc>
      </w:tr>
      <w:tr w:rsidR="005E41B3" w:rsidRPr="00563671" w:rsidDel="00B17838" w14:paraId="4C8F3960" w14:textId="47FCD79E" w:rsidTr="00A834B1">
        <w:trPr>
          <w:ins w:id="11796" w:author="Author"/>
          <w:del w:id="11797"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798" w:author="Author"/>
                <w:del w:id="11799" w:author="Author"/>
                <w:rFonts w:cs="Arial"/>
                <w:sz w:val="20"/>
                <w:szCs w:val="20"/>
                <w:lang w:val="en-IE"/>
              </w:rPr>
            </w:pPr>
            <w:ins w:id="11800" w:author="Author">
              <w:del w:id="11801"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2" w:author="Author"/>
                <w:del w:id="11803" w:author="Author"/>
                <w:rFonts w:cs="Arial"/>
                <w:sz w:val="20"/>
                <w:szCs w:val="20"/>
                <w:lang w:val="en-IE"/>
              </w:rPr>
            </w:pPr>
            <w:ins w:id="11804" w:author="Author">
              <w:del w:id="11805"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06" w:author="Author"/>
          <w:del w:id="11807"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08" w:author="Author"/>
                <w:del w:id="11809" w:author="Author"/>
                <w:rFonts w:cs="Arial"/>
                <w:sz w:val="20"/>
                <w:szCs w:val="20"/>
                <w:lang w:val="en-IE"/>
              </w:rPr>
            </w:pPr>
            <w:ins w:id="11810" w:author="Author">
              <w:del w:id="11811"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2" w:author="Author"/>
                <w:del w:id="11813" w:author="Author"/>
                <w:rFonts w:cs="Arial"/>
                <w:sz w:val="20"/>
                <w:szCs w:val="20"/>
              </w:rPr>
            </w:pPr>
            <w:ins w:id="11814" w:author="Author">
              <w:del w:id="11815" w:author="Author">
                <w:r w:rsidRPr="000A6FB9" w:rsidDel="00B17838">
                  <w:rPr>
                    <w:rFonts w:cs="Arial"/>
                    <w:sz w:val="20"/>
                    <w:szCs w:val="20"/>
                  </w:rPr>
                  <w:delText>CheckPortContact</w:delText>
                </w:r>
              </w:del>
            </w:ins>
          </w:p>
        </w:tc>
      </w:tr>
    </w:tbl>
    <w:p w14:paraId="3CE73F9F" w14:textId="77777777" w:rsidR="005E41B3" w:rsidRDefault="005E41B3" w:rsidP="005E41B3">
      <w:pPr>
        <w:rPr>
          <w:ins w:id="118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18"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19" w:author="Author"/>
                <w:rFonts w:cs="Arial"/>
                <w:color w:val="auto"/>
                <w:sz w:val="20"/>
                <w:szCs w:val="20"/>
                <w:lang w:val="en-IE"/>
              </w:rPr>
            </w:pPr>
          </w:p>
        </w:tc>
      </w:tr>
      <w:tr w:rsidR="005E41B3" w:rsidRPr="00563671" w14:paraId="6A964AD7" w14:textId="77777777" w:rsidTr="00A834B1">
        <w:trPr>
          <w:ins w:id="11820"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21" w:author="Author"/>
                <w:rFonts w:cs="Arial"/>
                <w:sz w:val="20"/>
                <w:szCs w:val="20"/>
                <w:lang w:val="en-IE"/>
              </w:rPr>
            </w:pPr>
            <w:ins w:id="11822"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3" w:author="Author"/>
                <w:color w:val="auto"/>
                <w:sz w:val="20"/>
                <w:szCs w:val="20"/>
              </w:rPr>
            </w:pPr>
            <w:ins w:id="11824" w:author="Author">
              <w:r w:rsidRPr="00563671">
                <w:rPr>
                  <w:color w:val="auto"/>
                  <w:sz w:val="20"/>
                  <w:szCs w:val="20"/>
                </w:rPr>
                <w:t>Get stock availability</w:t>
              </w:r>
            </w:ins>
          </w:p>
        </w:tc>
      </w:tr>
      <w:tr w:rsidR="005E41B3" w:rsidRPr="00563671" w14:paraId="00DEF313" w14:textId="77777777" w:rsidTr="00A834B1">
        <w:trPr>
          <w:ins w:id="11825"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26" w:author="Author"/>
                <w:rFonts w:cs="Arial"/>
                <w:sz w:val="20"/>
                <w:szCs w:val="20"/>
                <w:lang w:val="en-IE"/>
              </w:rPr>
            </w:pPr>
            <w:ins w:id="11827"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28" w:author="Author"/>
                <w:rFonts w:cs="Arial"/>
                <w:sz w:val="20"/>
                <w:szCs w:val="20"/>
                <w:lang w:val="en-IE"/>
              </w:rPr>
            </w:pPr>
            <w:ins w:id="11829"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30"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31" w:author="Author"/>
                <w:rFonts w:cs="Arial"/>
                <w:sz w:val="20"/>
                <w:szCs w:val="20"/>
                <w:lang w:val="en-IE"/>
              </w:rPr>
            </w:pPr>
            <w:ins w:id="11832"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3" w:author="Author"/>
                <w:rFonts w:cs="Arial"/>
                <w:sz w:val="20"/>
                <w:szCs w:val="20"/>
                <w:lang w:val="en-IE"/>
              </w:rPr>
            </w:pPr>
            <w:ins w:id="11834" w:author="Author">
              <w:r w:rsidRPr="00563671">
                <w:rPr>
                  <w:rFonts w:cs="Arial"/>
                  <w:sz w:val="20"/>
                  <w:szCs w:val="20"/>
                  <w:lang w:val="en-IE"/>
                </w:rPr>
                <w:t>The response returns the stock availability</w:t>
              </w:r>
            </w:ins>
          </w:p>
        </w:tc>
      </w:tr>
      <w:tr w:rsidR="005E41B3" w:rsidRPr="00563671" w14:paraId="317631EE" w14:textId="77777777" w:rsidTr="00A834B1">
        <w:trPr>
          <w:ins w:id="11835"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36" w:author="Author"/>
                <w:rFonts w:cs="Arial"/>
                <w:sz w:val="20"/>
                <w:szCs w:val="20"/>
                <w:lang w:val="en-IE"/>
              </w:rPr>
            </w:pPr>
            <w:ins w:id="11837"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8" w:author="Author"/>
                <w:rFonts w:cs="Arial"/>
                <w:sz w:val="20"/>
                <w:szCs w:val="20"/>
                <w:lang w:val="en-IE"/>
              </w:rPr>
            </w:pPr>
            <w:ins w:id="11839" w:author="Author">
              <w:r w:rsidRPr="00563671">
                <w:rPr>
                  <w:rFonts w:cs="Arial"/>
                  <w:sz w:val="20"/>
                  <w:szCs w:val="20"/>
                  <w:lang w:val="en-IE"/>
                </w:rPr>
                <w:t>IF192.07</w:t>
              </w:r>
            </w:ins>
          </w:p>
        </w:tc>
      </w:tr>
      <w:tr w:rsidR="005E41B3" w:rsidRPr="00563671" w14:paraId="1797C5E6" w14:textId="77777777" w:rsidTr="00A834B1">
        <w:trPr>
          <w:ins w:id="11840"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41" w:author="Author"/>
                <w:rFonts w:cs="Arial"/>
                <w:sz w:val="20"/>
                <w:szCs w:val="20"/>
                <w:lang w:val="en-IE"/>
              </w:rPr>
            </w:pPr>
            <w:ins w:id="11842"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3" w:author="Author"/>
                <w:rFonts w:cs="Arial"/>
                <w:sz w:val="20"/>
                <w:szCs w:val="20"/>
                <w:lang w:val="en-IE"/>
              </w:rPr>
            </w:pPr>
            <w:ins w:id="11844" w:author="Author">
              <w:r>
                <w:rPr>
                  <w:rFonts w:cs="Arial"/>
                  <w:sz w:val="20"/>
                  <w:szCs w:val="20"/>
                  <w:lang w:val="en-IE"/>
                </w:rPr>
                <w:t>501</w:t>
              </w:r>
            </w:ins>
          </w:p>
        </w:tc>
      </w:tr>
      <w:tr w:rsidR="005E41B3" w:rsidRPr="00563671" w14:paraId="08ECCF01" w14:textId="77777777" w:rsidTr="00A834B1">
        <w:trPr>
          <w:ins w:id="11845"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46" w:author="Author"/>
                <w:rFonts w:cs="Arial"/>
                <w:sz w:val="20"/>
                <w:szCs w:val="20"/>
                <w:lang w:val="en-IE"/>
              </w:rPr>
            </w:pPr>
            <w:ins w:id="11847"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8" w:author="Author"/>
                <w:rFonts w:cs="Arial"/>
                <w:sz w:val="20"/>
                <w:szCs w:val="20"/>
                <w:lang w:val="en-IE"/>
              </w:rPr>
            </w:pPr>
            <w:ins w:id="11849" w:author="Author">
              <w:r w:rsidRPr="00B95908">
                <w:rPr>
                  <w:rFonts w:cs="Arial"/>
                  <w:sz w:val="20"/>
                  <w:szCs w:val="20"/>
                </w:rPr>
                <w:t>ProductStock</w:t>
              </w:r>
            </w:ins>
          </w:p>
        </w:tc>
      </w:tr>
      <w:tr w:rsidR="005E41B3" w:rsidRPr="00563671" w14:paraId="2920D6EF" w14:textId="77777777" w:rsidTr="00A834B1">
        <w:trPr>
          <w:ins w:id="11850"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51" w:author="Author"/>
                <w:rFonts w:cs="Arial"/>
                <w:sz w:val="20"/>
                <w:szCs w:val="20"/>
                <w:lang w:val="en-IE"/>
              </w:rPr>
            </w:pPr>
            <w:ins w:id="11852"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3" w:author="Author"/>
                <w:rFonts w:cs="Arial"/>
                <w:sz w:val="20"/>
                <w:szCs w:val="20"/>
                <w:lang w:val="en-IE"/>
              </w:rPr>
            </w:pPr>
            <w:ins w:id="11854"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55" w:author="Author"/>
          <w:del w:id="118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57" w:author="Author"/>
          <w:del w:id="1185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59" w:author="Author"/>
                <w:del w:id="11860"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61" w:author="Author"/>
                <w:del w:id="11862" w:author="Author"/>
                <w:rFonts w:cs="Arial"/>
                <w:color w:val="auto"/>
                <w:sz w:val="20"/>
                <w:szCs w:val="20"/>
                <w:lang w:val="en-IE"/>
              </w:rPr>
            </w:pPr>
          </w:p>
        </w:tc>
      </w:tr>
      <w:tr w:rsidR="005E41B3" w:rsidRPr="00563671" w:rsidDel="005E7B85" w14:paraId="33979A76" w14:textId="059F6691" w:rsidTr="00A834B1">
        <w:trPr>
          <w:ins w:id="11863" w:author="Author"/>
          <w:del w:id="11864"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65" w:author="Author"/>
                <w:del w:id="11866" w:author="Author"/>
                <w:rFonts w:cs="Arial"/>
                <w:sz w:val="20"/>
                <w:szCs w:val="20"/>
                <w:lang w:val="en-IE"/>
              </w:rPr>
            </w:pPr>
            <w:ins w:id="11867" w:author="Author">
              <w:del w:id="11868"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69" w:author="Author"/>
                <w:del w:id="11870" w:author="Author"/>
                <w:color w:val="auto"/>
                <w:sz w:val="20"/>
                <w:szCs w:val="20"/>
              </w:rPr>
            </w:pPr>
            <w:ins w:id="11871" w:author="Author">
              <w:del w:id="11872"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3" w:author="Author"/>
          <w:del w:id="11874"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75" w:author="Author"/>
                <w:del w:id="11876" w:author="Author"/>
                <w:rFonts w:cs="Arial"/>
                <w:sz w:val="20"/>
                <w:szCs w:val="20"/>
                <w:lang w:val="en-IE"/>
              </w:rPr>
            </w:pPr>
            <w:ins w:id="11877" w:author="Author">
              <w:del w:id="11878"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79" w:author="Author"/>
                <w:del w:id="11880" w:author="Author"/>
                <w:rFonts w:cs="Arial"/>
                <w:sz w:val="20"/>
                <w:szCs w:val="20"/>
                <w:lang w:val="en-IE"/>
              </w:rPr>
            </w:pPr>
            <w:ins w:id="11881" w:author="Author">
              <w:del w:id="11882"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3" w:author="Author"/>
          <w:del w:id="11884"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85" w:author="Author"/>
                <w:del w:id="11886" w:author="Author"/>
                <w:rFonts w:cs="Arial"/>
                <w:sz w:val="20"/>
                <w:szCs w:val="20"/>
                <w:lang w:val="en-IE"/>
              </w:rPr>
            </w:pPr>
            <w:ins w:id="11887" w:author="Author">
              <w:del w:id="11888"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9" w:author="Author"/>
                <w:del w:id="11890" w:author="Author"/>
                <w:rFonts w:cs="Arial"/>
                <w:sz w:val="20"/>
                <w:szCs w:val="20"/>
                <w:lang w:val="en-IE"/>
              </w:rPr>
            </w:pPr>
            <w:ins w:id="11891" w:author="Author">
              <w:del w:id="11892"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3" w:author="Author"/>
          <w:del w:id="11894"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895" w:author="Author"/>
                <w:del w:id="11896" w:author="Author"/>
                <w:rFonts w:cs="Arial"/>
                <w:sz w:val="20"/>
                <w:szCs w:val="20"/>
                <w:lang w:val="en-IE"/>
              </w:rPr>
            </w:pPr>
            <w:ins w:id="11897" w:author="Author">
              <w:del w:id="11898"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9" w:author="Author"/>
                <w:del w:id="11900" w:author="Author"/>
                <w:rFonts w:cs="Arial"/>
                <w:sz w:val="20"/>
                <w:szCs w:val="20"/>
                <w:lang w:val="en-IE"/>
              </w:rPr>
            </w:pPr>
            <w:ins w:id="11901" w:author="Author">
              <w:del w:id="11902"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3" w:author="Author"/>
          <w:del w:id="11904"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05" w:author="Author"/>
                <w:del w:id="11906" w:author="Author"/>
                <w:rFonts w:cs="Arial"/>
                <w:sz w:val="20"/>
                <w:szCs w:val="20"/>
                <w:lang w:val="en-IE"/>
              </w:rPr>
            </w:pPr>
            <w:ins w:id="11907" w:author="Author">
              <w:del w:id="11908"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9" w:author="Author"/>
                <w:del w:id="11910" w:author="Author"/>
                <w:rFonts w:cs="Arial"/>
                <w:sz w:val="20"/>
                <w:szCs w:val="20"/>
                <w:lang w:val="en-IE"/>
              </w:rPr>
            </w:pPr>
            <w:ins w:id="11911" w:author="Author">
              <w:del w:id="11912"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3" w:author="Author"/>
          <w:del w:id="11914"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15" w:author="Author"/>
                <w:del w:id="11916" w:author="Author"/>
                <w:rFonts w:cs="Arial"/>
                <w:sz w:val="20"/>
                <w:szCs w:val="20"/>
                <w:lang w:val="en-IE"/>
              </w:rPr>
            </w:pPr>
            <w:ins w:id="11917" w:author="Author">
              <w:del w:id="11918"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19" w:author="Author"/>
                <w:del w:id="11920" w:author="Author"/>
                <w:rFonts w:cs="Arial"/>
                <w:sz w:val="20"/>
                <w:szCs w:val="20"/>
                <w:lang w:val="pt-PT"/>
              </w:rPr>
            </w:pPr>
            <w:ins w:id="11921" w:author="Author">
              <w:del w:id="11922"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3" w:author="Author"/>
          <w:del w:id="11924"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25" w:author="Author"/>
                <w:del w:id="11926" w:author="Author"/>
                <w:rFonts w:cs="Arial"/>
                <w:sz w:val="20"/>
                <w:szCs w:val="20"/>
                <w:lang w:val="en-IE"/>
              </w:rPr>
            </w:pPr>
            <w:ins w:id="11927" w:author="Author">
              <w:del w:id="11928"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9" w:author="Author"/>
                <w:del w:id="11930" w:author="Author"/>
                <w:rFonts w:cs="Arial"/>
                <w:sz w:val="20"/>
                <w:szCs w:val="20"/>
                <w:lang w:val="pt-PT"/>
              </w:rPr>
            </w:pPr>
            <w:ins w:id="11931" w:author="Author">
              <w:del w:id="11932"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3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35"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36" w:author="Author"/>
                <w:rFonts w:cs="Arial"/>
                <w:color w:val="auto"/>
                <w:sz w:val="20"/>
                <w:szCs w:val="20"/>
                <w:lang w:val="en-IE"/>
              </w:rPr>
            </w:pPr>
          </w:p>
        </w:tc>
      </w:tr>
      <w:tr w:rsidR="005E41B3" w:rsidRPr="00563671" w14:paraId="3C8B4380" w14:textId="77777777" w:rsidTr="00A834B1">
        <w:trPr>
          <w:ins w:id="11937"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38" w:author="Author"/>
                <w:rFonts w:cs="Arial"/>
                <w:sz w:val="20"/>
                <w:szCs w:val="20"/>
                <w:lang w:val="en-IE"/>
              </w:rPr>
            </w:pPr>
            <w:ins w:id="11939"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40" w:author="Author"/>
                <w:color w:val="auto"/>
                <w:sz w:val="20"/>
                <w:szCs w:val="20"/>
              </w:rPr>
            </w:pPr>
            <w:ins w:id="11941" w:author="Author">
              <w:r w:rsidRPr="00563671">
                <w:rPr>
                  <w:color w:val="auto"/>
                  <w:sz w:val="20"/>
                  <w:szCs w:val="20"/>
                </w:rPr>
                <w:t xml:space="preserve">Get available campaigns </w:t>
              </w:r>
            </w:ins>
          </w:p>
        </w:tc>
      </w:tr>
      <w:tr w:rsidR="005E41B3" w:rsidRPr="00563671" w14:paraId="020D5B16" w14:textId="77777777" w:rsidTr="00A834B1">
        <w:trPr>
          <w:ins w:id="11942"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3" w:author="Author"/>
                <w:rFonts w:cs="Arial"/>
                <w:sz w:val="20"/>
                <w:szCs w:val="20"/>
                <w:lang w:val="en-IE"/>
              </w:rPr>
            </w:pPr>
            <w:ins w:id="11944"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5" w:author="Author"/>
                <w:rFonts w:cs="Arial"/>
                <w:sz w:val="20"/>
                <w:szCs w:val="20"/>
                <w:lang w:val="en-IE"/>
              </w:rPr>
            </w:pPr>
            <w:ins w:id="11946"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47"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48" w:author="Author"/>
                <w:rFonts w:cs="Arial"/>
                <w:sz w:val="20"/>
                <w:szCs w:val="20"/>
                <w:lang w:val="en-IE"/>
              </w:rPr>
            </w:pPr>
            <w:ins w:id="11949"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0" w:author="Author"/>
                <w:rFonts w:cs="Arial"/>
                <w:sz w:val="20"/>
                <w:szCs w:val="20"/>
                <w:lang w:val="en-IE"/>
              </w:rPr>
            </w:pPr>
            <w:ins w:id="11951"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2"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3" w:author="Author"/>
                <w:rFonts w:cs="Arial"/>
                <w:sz w:val="20"/>
                <w:szCs w:val="20"/>
                <w:lang w:val="en-IE"/>
              </w:rPr>
            </w:pPr>
            <w:ins w:id="11954"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5" w:author="Author"/>
                <w:rFonts w:cs="Arial"/>
                <w:sz w:val="20"/>
                <w:szCs w:val="20"/>
                <w:lang w:val="en-IE"/>
              </w:rPr>
            </w:pPr>
            <w:ins w:id="11956" w:author="Author">
              <w:r w:rsidRPr="00563671">
                <w:rPr>
                  <w:rFonts w:cs="Arial"/>
                  <w:sz w:val="20"/>
                  <w:szCs w:val="20"/>
                  <w:lang w:val="en-IE" w:eastAsia="pt-PT"/>
                </w:rPr>
                <w:t>IF192.16</w:t>
              </w:r>
            </w:ins>
          </w:p>
        </w:tc>
      </w:tr>
      <w:tr w:rsidR="005E41B3" w:rsidRPr="00563671" w14:paraId="193B0FCE" w14:textId="77777777" w:rsidTr="00A834B1">
        <w:trPr>
          <w:ins w:id="11957"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58" w:author="Author"/>
                <w:rFonts w:cs="Arial"/>
                <w:sz w:val="20"/>
                <w:szCs w:val="20"/>
                <w:lang w:val="en-IE"/>
              </w:rPr>
            </w:pPr>
            <w:ins w:id="11959"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60" w:author="Author"/>
                <w:rFonts w:cs="Arial"/>
                <w:sz w:val="20"/>
                <w:szCs w:val="20"/>
                <w:lang w:val="en-IE"/>
              </w:rPr>
            </w:pPr>
            <w:ins w:id="11961" w:author="Author">
              <w:r>
                <w:rPr>
                  <w:rFonts w:cs="Arial"/>
                  <w:sz w:val="20"/>
                  <w:szCs w:val="20"/>
                  <w:lang w:val="en-IE"/>
                </w:rPr>
                <w:t>579</w:t>
              </w:r>
            </w:ins>
          </w:p>
        </w:tc>
      </w:tr>
      <w:tr w:rsidR="005E41B3" w:rsidRPr="00563671" w14:paraId="17E302CB" w14:textId="77777777" w:rsidTr="00A834B1">
        <w:trPr>
          <w:ins w:id="11962"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3" w:author="Author"/>
                <w:rFonts w:cs="Arial"/>
                <w:sz w:val="20"/>
                <w:szCs w:val="20"/>
                <w:lang w:val="en-IE"/>
              </w:rPr>
            </w:pPr>
            <w:ins w:id="11964"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5" w:author="Author"/>
                <w:rFonts w:cs="Arial"/>
                <w:sz w:val="20"/>
                <w:szCs w:val="20"/>
                <w:lang w:val="pt-PT"/>
              </w:rPr>
            </w:pPr>
            <w:ins w:id="11966" w:author="Author">
              <w:r w:rsidRPr="00563671">
                <w:rPr>
                  <w:rFonts w:cs="Arial"/>
                  <w:sz w:val="20"/>
                  <w:szCs w:val="20"/>
                </w:rPr>
                <w:t>CustomerMarketingProduct</w:t>
              </w:r>
            </w:ins>
          </w:p>
        </w:tc>
      </w:tr>
      <w:tr w:rsidR="005E41B3" w:rsidRPr="00563671" w14:paraId="304EA524" w14:textId="77777777" w:rsidTr="00A834B1">
        <w:trPr>
          <w:ins w:id="11967"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68" w:author="Author"/>
                <w:rFonts w:cs="Arial"/>
                <w:sz w:val="20"/>
                <w:szCs w:val="20"/>
                <w:lang w:val="en-IE"/>
              </w:rPr>
            </w:pPr>
            <w:ins w:id="11969"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70" w:author="Author"/>
                <w:rFonts w:cs="Arial"/>
                <w:sz w:val="20"/>
                <w:szCs w:val="20"/>
                <w:lang w:val="pt-PT"/>
              </w:rPr>
            </w:pPr>
            <w:ins w:id="11971"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2" w:author="Author"/>
          <w:del w:id="119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74" w:author="Author"/>
          <w:del w:id="119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76" w:author="Author"/>
                <w:del w:id="11977"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78" w:author="Author"/>
                <w:del w:id="11979" w:author="Author"/>
                <w:rFonts w:cs="Arial"/>
                <w:color w:val="auto"/>
                <w:sz w:val="20"/>
                <w:szCs w:val="20"/>
                <w:lang w:val="en-IE"/>
              </w:rPr>
            </w:pPr>
          </w:p>
        </w:tc>
      </w:tr>
      <w:tr w:rsidR="005E41B3" w:rsidRPr="00563671" w:rsidDel="005E7B85" w14:paraId="39843EE2" w14:textId="33B7EC95" w:rsidTr="00A834B1">
        <w:trPr>
          <w:ins w:id="11980" w:author="Author"/>
          <w:del w:id="11981"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2" w:author="Author"/>
                <w:del w:id="11983" w:author="Author"/>
                <w:rFonts w:cs="Arial"/>
                <w:sz w:val="20"/>
                <w:szCs w:val="20"/>
                <w:lang w:val="en-IE"/>
              </w:rPr>
            </w:pPr>
            <w:ins w:id="11984" w:author="Author">
              <w:del w:id="11985"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86" w:author="Author"/>
                <w:del w:id="11987" w:author="Author"/>
                <w:color w:val="auto"/>
                <w:sz w:val="20"/>
                <w:szCs w:val="20"/>
              </w:rPr>
            </w:pPr>
            <w:ins w:id="11988" w:author="Author">
              <w:del w:id="11989" w:author="Author">
                <w:r w:rsidRPr="00563671" w:rsidDel="005E7B85">
                  <w:rPr>
                    <w:color w:val="auto"/>
                    <w:sz w:val="20"/>
                    <w:szCs w:val="20"/>
                  </w:rPr>
                  <w:delText>Quote basket</w:delText>
                </w:r>
              </w:del>
            </w:ins>
          </w:p>
        </w:tc>
      </w:tr>
      <w:tr w:rsidR="005E41B3" w:rsidRPr="00563671" w:rsidDel="005E7B85" w14:paraId="1B3E4F4A" w14:textId="76BAAEBD" w:rsidTr="00A834B1">
        <w:trPr>
          <w:ins w:id="11990" w:author="Author"/>
          <w:del w:id="11991"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2" w:author="Author"/>
                <w:del w:id="11993" w:author="Author"/>
                <w:rFonts w:cs="Arial"/>
                <w:sz w:val="20"/>
                <w:szCs w:val="20"/>
                <w:lang w:val="en-IE"/>
              </w:rPr>
            </w:pPr>
            <w:ins w:id="11994" w:author="Author">
              <w:del w:id="11995"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96" w:author="Author"/>
                <w:del w:id="11997" w:author="Author"/>
                <w:rFonts w:cs="Arial"/>
                <w:sz w:val="20"/>
                <w:szCs w:val="20"/>
                <w:lang w:val="en-IE"/>
              </w:rPr>
            </w:pPr>
            <w:ins w:id="11998" w:author="Author">
              <w:del w:id="11999"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2000" w:author="Author"/>
          <w:del w:id="12001"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2" w:author="Author"/>
                <w:del w:id="12003" w:author="Author"/>
                <w:rFonts w:cs="Arial"/>
                <w:sz w:val="20"/>
                <w:szCs w:val="20"/>
                <w:lang w:val="en-IE"/>
              </w:rPr>
            </w:pPr>
            <w:ins w:id="12004" w:author="Author">
              <w:del w:id="12005"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6" w:author="Author"/>
                <w:del w:id="12007" w:author="Author"/>
                <w:rFonts w:cs="Arial"/>
                <w:sz w:val="20"/>
                <w:szCs w:val="20"/>
                <w:lang w:val="en-IE"/>
              </w:rPr>
            </w:pPr>
            <w:ins w:id="12008" w:author="Author">
              <w:del w:id="12009"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10" w:author="Author"/>
          <w:del w:id="12011"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2" w:author="Author"/>
                <w:del w:id="12013" w:author="Author"/>
                <w:rFonts w:cs="Arial"/>
                <w:sz w:val="20"/>
                <w:szCs w:val="20"/>
                <w:lang w:val="en-IE"/>
              </w:rPr>
            </w:pPr>
            <w:ins w:id="12014" w:author="Author">
              <w:del w:id="12015"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6" w:author="Author"/>
                <w:del w:id="12017" w:author="Author"/>
                <w:rFonts w:cs="Arial"/>
                <w:sz w:val="20"/>
                <w:szCs w:val="20"/>
                <w:lang w:val="en-IE"/>
              </w:rPr>
            </w:pPr>
            <w:ins w:id="12018" w:author="Author">
              <w:del w:id="12019"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20" w:author="Author"/>
          <w:del w:id="12021"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2" w:author="Author"/>
                <w:del w:id="12023" w:author="Author"/>
                <w:rFonts w:cs="Arial"/>
                <w:sz w:val="20"/>
                <w:szCs w:val="20"/>
                <w:lang w:val="en-IE"/>
              </w:rPr>
            </w:pPr>
            <w:ins w:id="12024" w:author="Author">
              <w:del w:id="12025"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6" w:author="Author"/>
                <w:del w:id="12027" w:author="Author"/>
                <w:rFonts w:cs="Arial"/>
                <w:sz w:val="20"/>
                <w:szCs w:val="20"/>
                <w:lang w:val="en-IE"/>
              </w:rPr>
            </w:pPr>
            <w:ins w:id="12028" w:author="Author">
              <w:del w:id="12029" w:author="Author">
                <w:r w:rsidDel="005E7B85">
                  <w:rPr>
                    <w:rFonts w:cs="Arial"/>
                    <w:sz w:val="20"/>
                    <w:szCs w:val="20"/>
                    <w:lang w:val="en-IE"/>
                  </w:rPr>
                  <w:delText>587</w:delText>
                </w:r>
              </w:del>
            </w:ins>
          </w:p>
        </w:tc>
      </w:tr>
      <w:tr w:rsidR="005E41B3" w:rsidRPr="00563671" w:rsidDel="005E7B85" w14:paraId="70E07CA9" w14:textId="69876228" w:rsidTr="00A834B1">
        <w:trPr>
          <w:ins w:id="12030" w:author="Author"/>
          <w:del w:id="12031"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2" w:author="Author"/>
                <w:del w:id="12033" w:author="Author"/>
                <w:rFonts w:cs="Arial"/>
                <w:sz w:val="20"/>
                <w:szCs w:val="20"/>
                <w:lang w:val="en-IE"/>
              </w:rPr>
            </w:pPr>
            <w:ins w:id="12034" w:author="Author">
              <w:del w:id="12035"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6" w:author="Author"/>
                <w:del w:id="12037" w:author="Author"/>
                <w:rFonts w:cs="Arial"/>
                <w:sz w:val="20"/>
                <w:szCs w:val="20"/>
                <w:lang w:val="en-IE"/>
              </w:rPr>
            </w:pPr>
            <w:ins w:id="12038" w:author="Author">
              <w:del w:id="12039" w:author="Author">
                <w:r w:rsidRPr="00563671" w:rsidDel="005E7B85">
                  <w:rPr>
                    <w:rFonts w:cs="Arial"/>
                    <w:sz w:val="20"/>
                    <w:szCs w:val="20"/>
                  </w:rPr>
                  <w:delText>SalesQuote</w:delText>
                </w:r>
              </w:del>
            </w:ins>
          </w:p>
        </w:tc>
      </w:tr>
      <w:tr w:rsidR="005E41B3" w:rsidRPr="00563671" w:rsidDel="005E7B85" w14:paraId="0EAFF99C" w14:textId="4D8CA3EF" w:rsidTr="00A834B1">
        <w:trPr>
          <w:ins w:id="12040" w:author="Author"/>
          <w:del w:id="12041"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2" w:author="Author"/>
                <w:del w:id="12043" w:author="Author"/>
                <w:rFonts w:cs="Arial"/>
                <w:sz w:val="20"/>
                <w:szCs w:val="20"/>
                <w:lang w:val="en-IE"/>
              </w:rPr>
            </w:pPr>
            <w:ins w:id="12044" w:author="Author">
              <w:del w:id="12045"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6" w:author="Author"/>
                <w:del w:id="12047" w:author="Author"/>
                <w:rFonts w:cs="Arial"/>
                <w:sz w:val="20"/>
                <w:szCs w:val="20"/>
                <w:lang w:val="en-IE"/>
              </w:rPr>
            </w:pPr>
            <w:ins w:id="12048" w:author="Author">
              <w:del w:id="12049"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2"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3" w:author="Author"/>
                <w:rFonts w:cs="Arial"/>
                <w:color w:val="auto"/>
                <w:sz w:val="20"/>
                <w:szCs w:val="20"/>
                <w:lang w:val="en-IE"/>
              </w:rPr>
            </w:pPr>
          </w:p>
        </w:tc>
      </w:tr>
      <w:tr w:rsidR="005E41B3" w:rsidRPr="00563671" w14:paraId="27470C52" w14:textId="77777777" w:rsidTr="00A834B1">
        <w:trPr>
          <w:ins w:id="12054"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55" w:author="Author"/>
                <w:rFonts w:cs="Arial"/>
                <w:sz w:val="20"/>
                <w:szCs w:val="20"/>
                <w:lang w:val="en-IE"/>
              </w:rPr>
            </w:pPr>
            <w:ins w:id="12056"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57" w:author="Author"/>
                <w:color w:val="auto"/>
                <w:sz w:val="20"/>
                <w:szCs w:val="20"/>
              </w:rPr>
            </w:pPr>
            <w:ins w:id="12058"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59"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60" w:author="Author"/>
                <w:rFonts w:cs="Arial"/>
                <w:sz w:val="20"/>
                <w:szCs w:val="20"/>
                <w:lang w:val="en-IE"/>
              </w:rPr>
            </w:pPr>
            <w:ins w:id="12061"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2" w:author="Author"/>
                <w:rFonts w:cs="Arial"/>
                <w:sz w:val="20"/>
                <w:szCs w:val="20"/>
                <w:lang w:val="en-IE"/>
              </w:rPr>
            </w:pPr>
            <w:ins w:id="12063"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64"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65" w:author="Author"/>
                <w:rFonts w:cs="Arial"/>
                <w:sz w:val="20"/>
                <w:szCs w:val="20"/>
                <w:lang w:val="en-IE"/>
              </w:rPr>
            </w:pPr>
            <w:ins w:id="12066"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7" w:author="Author"/>
                <w:rFonts w:cs="Arial"/>
                <w:sz w:val="20"/>
                <w:szCs w:val="20"/>
                <w:lang w:val="en-IE"/>
              </w:rPr>
            </w:pPr>
            <w:ins w:id="12068"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69" w:author="Author"/>
                <w:rFonts w:cs="Arial"/>
                <w:sz w:val="20"/>
                <w:szCs w:val="20"/>
                <w:lang w:val="en-IE"/>
              </w:rPr>
            </w:pPr>
            <w:ins w:id="12070"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71"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2" w:author="Author"/>
                <w:rFonts w:cs="Arial"/>
                <w:sz w:val="20"/>
                <w:szCs w:val="20"/>
                <w:lang w:val="en-IE"/>
              </w:rPr>
            </w:pPr>
            <w:ins w:id="12073"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4" w:author="Author"/>
                <w:rFonts w:cs="Arial"/>
                <w:sz w:val="20"/>
                <w:szCs w:val="20"/>
                <w:lang w:val="en-IE"/>
              </w:rPr>
            </w:pPr>
            <w:ins w:id="12075" w:author="Author">
              <w:r w:rsidRPr="00563671">
                <w:rPr>
                  <w:rFonts w:cs="Arial"/>
                  <w:sz w:val="20"/>
                  <w:szCs w:val="20"/>
                  <w:lang w:val="en-IE"/>
                </w:rPr>
                <w:t>IF192.09</w:t>
              </w:r>
            </w:ins>
          </w:p>
        </w:tc>
      </w:tr>
      <w:tr w:rsidR="005E41B3" w:rsidRPr="00563671" w14:paraId="78A31C21" w14:textId="77777777" w:rsidTr="00A834B1">
        <w:trPr>
          <w:ins w:id="12076"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77" w:author="Author"/>
                <w:rFonts w:cs="Arial"/>
                <w:sz w:val="20"/>
                <w:szCs w:val="20"/>
                <w:lang w:val="en-IE"/>
              </w:rPr>
            </w:pPr>
            <w:ins w:id="12078"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9" w:author="Author"/>
                <w:rFonts w:cs="Arial"/>
                <w:sz w:val="20"/>
                <w:szCs w:val="20"/>
                <w:lang w:val="en-IE"/>
              </w:rPr>
            </w:pPr>
            <w:ins w:id="12080" w:author="Author">
              <w:r>
                <w:rPr>
                  <w:rFonts w:cs="Arial"/>
                  <w:sz w:val="20"/>
                  <w:szCs w:val="20"/>
                  <w:lang w:val="en-IE"/>
                </w:rPr>
                <w:t>370</w:t>
              </w:r>
            </w:ins>
          </w:p>
        </w:tc>
      </w:tr>
      <w:tr w:rsidR="005E41B3" w:rsidRPr="00563671" w14:paraId="10C92AA2" w14:textId="77777777" w:rsidTr="00A834B1">
        <w:trPr>
          <w:ins w:id="12081"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2" w:author="Author"/>
                <w:rFonts w:cs="Arial"/>
                <w:sz w:val="20"/>
                <w:szCs w:val="20"/>
                <w:lang w:val="en-IE"/>
              </w:rPr>
            </w:pPr>
            <w:ins w:id="12083"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84" w:author="Author"/>
                <w:rFonts w:cs="Arial"/>
                <w:sz w:val="20"/>
                <w:szCs w:val="20"/>
                <w:lang w:val="pt-PT"/>
              </w:rPr>
            </w:pPr>
            <w:ins w:id="12085" w:author="Author">
              <w:r w:rsidRPr="00563671">
                <w:rPr>
                  <w:rFonts w:cs="Arial"/>
                  <w:sz w:val="20"/>
                  <w:szCs w:val="20"/>
                </w:rPr>
                <w:t>CustomerCreditRating</w:t>
              </w:r>
            </w:ins>
          </w:p>
        </w:tc>
      </w:tr>
      <w:tr w:rsidR="005E41B3" w:rsidRPr="00563671" w14:paraId="73F1D08C" w14:textId="77777777" w:rsidTr="00A834B1">
        <w:trPr>
          <w:ins w:id="12086"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87" w:author="Author"/>
                <w:rFonts w:cs="Arial"/>
                <w:sz w:val="20"/>
                <w:szCs w:val="20"/>
                <w:lang w:val="en-IE"/>
              </w:rPr>
            </w:pPr>
            <w:ins w:id="12088"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9" w:author="Author"/>
                <w:rFonts w:cs="Arial"/>
                <w:sz w:val="20"/>
                <w:szCs w:val="20"/>
                <w:lang w:val="en-IE"/>
              </w:rPr>
            </w:pPr>
            <w:ins w:id="12090" w:author="Author">
              <w:r w:rsidRPr="00563671">
                <w:rPr>
                  <w:rFonts w:cs="Arial"/>
                  <w:sz w:val="20"/>
                  <w:szCs w:val="20"/>
                </w:rPr>
                <w:t>CheckCustomerCreditRating</w:t>
              </w:r>
            </w:ins>
          </w:p>
        </w:tc>
      </w:tr>
    </w:tbl>
    <w:p w14:paraId="1EDA7C61" w14:textId="77777777" w:rsidR="005E41B3" w:rsidRPr="00563671" w:rsidRDefault="005E41B3" w:rsidP="005E41B3">
      <w:pPr>
        <w:rPr>
          <w:ins w:id="120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3"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94" w:author="Author"/>
                <w:rFonts w:cs="Arial"/>
                <w:color w:val="auto"/>
                <w:sz w:val="20"/>
                <w:szCs w:val="20"/>
                <w:lang w:val="en-IE"/>
              </w:rPr>
            </w:pPr>
          </w:p>
        </w:tc>
      </w:tr>
      <w:tr w:rsidR="005E41B3" w:rsidRPr="00563671" w14:paraId="4BFAC171" w14:textId="77777777" w:rsidTr="00A834B1">
        <w:trPr>
          <w:ins w:id="12095"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096" w:author="Author"/>
                <w:rFonts w:cs="Arial"/>
                <w:sz w:val="20"/>
                <w:szCs w:val="20"/>
                <w:lang w:val="en-IE"/>
              </w:rPr>
            </w:pPr>
            <w:ins w:id="12097"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98" w:author="Author"/>
                <w:color w:val="auto"/>
                <w:sz w:val="20"/>
                <w:szCs w:val="20"/>
              </w:rPr>
            </w:pPr>
            <w:ins w:id="12099" w:author="Author">
              <w:r w:rsidRPr="00563671">
                <w:rPr>
                  <w:color w:val="auto"/>
                  <w:sz w:val="20"/>
                  <w:szCs w:val="20"/>
                </w:rPr>
                <w:t>Get available SIRO schedule slots</w:t>
              </w:r>
            </w:ins>
          </w:p>
        </w:tc>
      </w:tr>
      <w:tr w:rsidR="005E41B3" w:rsidRPr="00563671" w14:paraId="7B2A141A" w14:textId="77777777" w:rsidTr="00A834B1">
        <w:trPr>
          <w:ins w:id="12100"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101" w:author="Author"/>
                <w:rFonts w:cs="Arial"/>
                <w:sz w:val="20"/>
                <w:szCs w:val="20"/>
                <w:lang w:val="en-IE"/>
              </w:rPr>
            </w:pPr>
            <w:ins w:id="12102"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3" w:author="Author"/>
                <w:rFonts w:cs="Arial"/>
                <w:sz w:val="20"/>
                <w:szCs w:val="20"/>
                <w:lang w:val="en-IE"/>
              </w:rPr>
            </w:pPr>
            <w:ins w:id="12104" w:author="Author">
              <w:r w:rsidRPr="00563671">
                <w:rPr>
                  <w:rFonts w:cs="Arial"/>
                  <w:sz w:val="20"/>
                  <w:szCs w:val="20"/>
                  <w:lang w:val="en-IE"/>
                </w:rPr>
                <w:t>N/A</w:t>
              </w:r>
            </w:ins>
          </w:p>
        </w:tc>
      </w:tr>
      <w:tr w:rsidR="005E41B3" w:rsidRPr="00563671" w14:paraId="0963B901" w14:textId="77777777" w:rsidTr="00A834B1">
        <w:trPr>
          <w:ins w:id="12105"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06" w:author="Author"/>
                <w:rFonts w:cs="Arial"/>
                <w:sz w:val="20"/>
                <w:szCs w:val="20"/>
                <w:lang w:val="en-IE"/>
              </w:rPr>
            </w:pPr>
            <w:ins w:id="12107"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8" w:author="Author"/>
                <w:rFonts w:cs="Arial"/>
                <w:sz w:val="20"/>
                <w:szCs w:val="20"/>
                <w:lang w:val="en-IE"/>
              </w:rPr>
            </w:pPr>
            <w:ins w:id="12109"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10"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11" w:author="Author"/>
                <w:rFonts w:cs="Arial"/>
                <w:sz w:val="20"/>
                <w:szCs w:val="20"/>
                <w:lang w:val="en-IE"/>
              </w:rPr>
            </w:pPr>
            <w:ins w:id="12112"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3" w:author="Author"/>
                <w:rFonts w:cs="Arial"/>
                <w:sz w:val="20"/>
                <w:szCs w:val="20"/>
                <w:lang w:val="en-IE"/>
              </w:rPr>
            </w:pPr>
            <w:ins w:id="12114" w:author="Author">
              <w:r w:rsidRPr="00563671">
                <w:rPr>
                  <w:rFonts w:cs="Arial"/>
                  <w:sz w:val="20"/>
                  <w:szCs w:val="20"/>
                  <w:lang w:val="en-IE"/>
                </w:rPr>
                <w:t>IF192.12</w:t>
              </w:r>
            </w:ins>
          </w:p>
        </w:tc>
      </w:tr>
      <w:tr w:rsidR="005E41B3" w:rsidRPr="00563671" w14:paraId="497C9C36" w14:textId="77777777" w:rsidTr="00A834B1">
        <w:trPr>
          <w:ins w:id="12115"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16" w:author="Author"/>
                <w:rFonts w:cs="Arial"/>
                <w:sz w:val="20"/>
                <w:szCs w:val="20"/>
                <w:lang w:val="en-IE"/>
              </w:rPr>
            </w:pPr>
            <w:ins w:id="12117"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8" w:author="Author"/>
                <w:rFonts w:cs="Arial"/>
                <w:sz w:val="20"/>
                <w:szCs w:val="20"/>
                <w:lang w:val="en-IE"/>
              </w:rPr>
            </w:pPr>
            <w:ins w:id="12119" w:author="Author">
              <w:r>
                <w:rPr>
                  <w:rFonts w:cs="Arial"/>
                  <w:sz w:val="20"/>
                  <w:szCs w:val="20"/>
                  <w:lang w:val="en-IE"/>
                </w:rPr>
                <w:t>672</w:t>
              </w:r>
            </w:ins>
          </w:p>
        </w:tc>
      </w:tr>
      <w:tr w:rsidR="005E41B3" w:rsidRPr="00563671" w14:paraId="2D08CFEC" w14:textId="77777777" w:rsidTr="00A834B1">
        <w:trPr>
          <w:ins w:id="12120"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21" w:author="Author"/>
                <w:rFonts w:cs="Arial"/>
                <w:sz w:val="20"/>
                <w:szCs w:val="20"/>
                <w:lang w:val="en-IE"/>
              </w:rPr>
            </w:pPr>
            <w:ins w:id="12122"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3" w:author="Author"/>
                <w:rFonts w:cs="Arial"/>
                <w:sz w:val="20"/>
                <w:szCs w:val="20"/>
                <w:lang w:val="en-IE"/>
              </w:rPr>
            </w:pPr>
            <w:ins w:id="12124" w:author="Author">
              <w:r w:rsidRPr="00563671">
                <w:rPr>
                  <w:sz w:val="20"/>
                  <w:szCs w:val="20"/>
                </w:rPr>
                <w:t>WorkforceAppointmentSlot</w:t>
              </w:r>
            </w:ins>
          </w:p>
        </w:tc>
      </w:tr>
      <w:tr w:rsidR="005E41B3" w:rsidRPr="00563671" w14:paraId="59F4B22E" w14:textId="77777777" w:rsidTr="00A834B1">
        <w:trPr>
          <w:ins w:id="12125"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26" w:author="Author"/>
                <w:rFonts w:cs="Arial"/>
                <w:sz w:val="20"/>
                <w:szCs w:val="20"/>
                <w:lang w:val="en-IE"/>
              </w:rPr>
            </w:pPr>
            <w:ins w:id="12127"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8" w:author="Author"/>
                <w:rFonts w:cs="Arial"/>
                <w:sz w:val="20"/>
                <w:szCs w:val="20"/>
                <w:lang w:val="en-IE"/>
              </w:rPr>
            </w:pPr>
            <w:ins w:id="12129" w:author="Author">
              <w:r w:rsidRPr="00563671">
                <w:rPr>
                  <w:sz w:val="20"/>
                  <w:szCs w:val="20"/>
                </w:rPr>
                <w:t>GetWorkforceAppointmentSlotList</w:t>
              </w:r>
            </w:ins>
          </w:p>
        </w:tc>
      </w:tr>
    </w:tbl>
    <w:p w14:paraId="1B646BD9" w14:textId="77777777" w:rsidR="005E41B3" w:rsidRPr="00563671" w:rsidRDefault="005E41B3" w:rsidP="005E41B3">
      <w:pPr>
        <w:rPr>
          <w:ins w:id="121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2"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3" w:author="Author"/>
                <w:rFonts w:cs="Arial"/>
                <w:color w:val="auto"/>
                <w:sz w:val="20"/>
                <w:szCs w:val="20"/>
                <w:lang w:val="en-IE"/>
              </w:rPr>
            </w:pPr>
          </w:p>
        </w:tc>
      </w:tr>
      <w:tr w:rsidR="005E41B3" w:rsidRPr="00563671" w14:paraId="45B22504" w14:textId="77777777" w:rsidTr="00A834B1">
        <w:trPr>
          <w:ins w:id="12134"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35" w:author="Author"/>
                <w:rFonts w:cs="Arial"/>
                <w:sz w:val="20"/>
                <w:szCs w:val="20"/>
                <w:lang w:val="en-IE"/>
              </w:rPr>
            </w:pPr>
            <w:ins w:id="12136"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37" w:author="Author"/>
                <w:color w:val="auto"/>
                <w:sz w:val="20"/>
                <w:szCs w:val="20"/>
              </w:rPr>
            </w:pPr>
            <w:ins w:id="12138" w:author="Author">
              <w:r w:rsidRPr="00563671">
                <w:rPr>
                  <w:color w:val="auto"/>
                  <w:sz w:val="20"/>
                  <w:szCs w:val="20"/>
                </w:rPr>
                <w:t>Reserve schedule slot</w:t>
              </w:r>
            </w:ins>
          </w:p>
        </w:tc>
      </w:tr>
      <w:tr w:rsidR="005E41B3" w:rsidRPr="00563671" w14:paraId="1DE3FE99" w14:textId="77777777" w:rsidTr="00A834B1">
        <w:trPr>
          <w:ins w:id="12139"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40" w:author="Author"/>
                <w:rFonts w:cs="Arial"/>
                <w:sz w:val="20"/>
                <w:szCs w:val="20"/>
                <w:lang w:val="en-IE"/>
              </w:rPr>
            </w:pPr>
            <w:ins w:id="12141"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2" w:author="Author"/>
                <w:rFonts w:cs="Arial"/>
                <w:sz w:val="20"/>
                <w:szCs w:val="20"/>
                <w:lang w:val="en-IE"/>
              </w:rPr>
            </w:pPr>
            <w:ins w:id="12143"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44"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45" w:author="Author"/>
                <w:rFonts w:cs="Arial"/>
                <w:sz w:val="20"/>
                <w:szCs w:val="20"/>
                <w:lang w:val="en-IE"/>
              </w:rPr>
            </w:pPr>
            <w:ins w:id="12146"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7" w:author="Author"/>
                <w:rFonts w:cs="Arial"/>
                <w:sz w:val="20"/>
                <w:szCs w:val="20"/>
                <w:lang w:val="en-IE"/>
              </w:rPr>
            </w:pPr>
            <w:ins w:id="12148"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49"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50" w:author="Author"/>
                <w:rFonts w:cs="Arial"/>
                <w:sz w:val="20"/>
                <w:szCs w:val="20"/>
                <w:lang w:val="en-IE"/>
              </w:rPr>
            </w:pPr>
            <w:ins w:id="12151"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2" w:author="Author"/>
                <w:rFonts w:cs="Arial"/>
                <w:sz w:val="20"/>
                <w:szCs w:val="20"/>
                <w:lang w:val="en-IE"/>
              </w:rPr>
            </w:pPr>
            <w:ins w:id="12153" w:author="Author">
              <w:r w:rsidRPr="00563671">
                <w:rPr>
                  <w:rFonts w:cs="Arial"/>
                  <w:sz w:val="20"/>
                  <w:szCs w:val="20"/>
                  <w:lang w:val="en-IE"/>
                </w:rPr>
                <w:t>IF192.</w:t>
              </w:r>
              <w:del w:id="12154"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55"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56" w:author="Author"/>
                <w:rFonts w:cs="Arial"/>
                <w:sz w:val="20"/>
                <w:szCs w:val="20"/>
                <w:lang w:val="en-IE"/>
              </w:rPr>
            </w:pPr>
            <w:ins w:id="12157"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8" w:author="Author"/>
                <w:rFonts w:cs="Arial"/>
                <w:sz w:val="20"/>
                <w:szCs w:val="20"/>
                <w:lang w:val="en-IE"/>
              </w:rPr>
            </w:pPr>
            <w:ins w:id="12159" w:author="Author">
              <w:r>
                <w:rPr>
                  <w:rFonts w:cs="Arial"/>
                  <w:sz w:val="20"/>
                  <w:szCs w:val="20"/>
                  <w:lang w:val="en-IE"/>
                </w:rPr>
                <w:t>673</w:t>
              </w:r>
            </w:ins>
          </w:p>
        </w:tc>
      </w:tr>
      <w:tr w:rsidR="005E41B3" w:rsidRPr="00563671" w14:paraId="5993D7C0" w14:textId="77777777" w:rsidTr="00A834B1">
        <w:trPr>
          <w:ins w:id="12160"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61" w:author="Author"/>
                <w:rFonts w:cs="Arial"/>
                <w:sz w:val="20"/>
                <w:szCs w:val="20"/>
                <w:lang w:val="en-IE"/>
              </w:rPr>
            </w:pPr>
            <w:ins w:id="12162"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3" w:author="Author"/>
                <w:rFonts w:cs="Arial"/>
                <w:sz w:val="20"/>
                <w:szCs w:val="20"/>
                <w:lang w:val="pt-PT"/>
              </w:rPr>
            </w:pPr>
            <w:ins w:id="12164" w:author="Author">
              <w:r w:rsidRPr="00563671">
                <w:rPr>
                  <w:sz w:val="20"/>
                  <w:szCs w:val="20"/>
                </w:rPr>
                <w:t>CustomerAppointment</w:t>
              </w:r>
            </w:ins>
          </w:p>
        </w:tc>
      </w:tr>
      <w:tr w:rsidR="005E41B3" w:rsidRPr="00563671" w14:paraId="347375CF" w14:textId="77777777" w:rsidTr="00A834B1">
        <w:trPr>
          <w:ins w:id="12165"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66" w:author="Author"/>
                <w:rFonts w:cs="Arial"/>
                <w:sz w:val="20"/>
                <w:szCs w:val="20"/>
                <w:lang w:val="en-IE"/>
              </w:rPr>
            </w:pPr>
            <w:ins w:id="12167"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8" w:author="Author"/>
                <w:rFonts w:cs="Arial"/>
                <w:sz w:val="20"/>
                <w:szCs w:val="20"/>
                <w:lang w:val="pt-PT"/>
              </w:rPr>
            </w:pPr>
            <w:ins w:id="12169" w:author="Author">
              <w:r w:rsidRPr="00563671">
                <w:rPr>
                  <w:sz w:val="20"/>
                  <w:szCs w:val="20"/>
                </w:rPr>
                <w:t>CreateCustomerAppointment</w:t>
              </w:r>
            </w:ins>
          </w:p>
        </w:tc>
      </w:tr>
    </w:tbl>
    <w:p w14:paraId="4C7B5D6A" w14:textId="77777777" w:rsidR="005E41B3" w:rsidRPr="00563671" w:rsidRDefault="005E41B3" w:rsidP="005E41B3">
      <w:pPr>
        <w:rPr>
          <w:ins w:id="12170"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71" w:author="Author"/>
          <w:del w:id="12172"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3" w:author="Author"/>
                <w:del w:id="12174"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75" w:author="Author"/>
                <w:del w:id="12176" w:author="Author"/>
                <w:rFonts w:cs="Arial"/>
                <w:color w:val="auto"/>
                <w:sz w:val="20"/>
                <w:szCs w:val="20"/>
                <w:lang w:val="en-IE"/>
              </w:rPr>
            </w:pPr>
          </w:p>
        </w:tc>
      </w:tr>
      <w:tr w:rsidR="005E41B3" w:rsidRPr="00563671" w:rsidDel="00126A4D" w14:paraId="6B4343D0" w14:textId="50C25854" w:rsidTr="00A834B1">
        <w:trPr>
          <w:ins w:id="12177" w:author="Author"/>
          <w:del w:id="12178"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79" w:author="Author"/>
                <w:del w:id="12180" w:author="Author"/>
                <w:rFonts w:cs="Arial"/>
                <w:sz w:val="20"/>
                <w:szCs w:val="20"/>
                <w:lang w:val="en-IE"/>
              </w:rPr>
            </w:pPr>
            <w:ins w:id="12181" w:author="Author">
              <w:del w:id="12182"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3" w:author="Author"/>
                <w:del w:id="12184" w:author="Author"/>
                <w:color w:val="auto"/>
                <w:sz w:val="20"/>
                <w:szCs w:val="20"/>
              </w:rPr>
            </w:pPr>
            <w:ins w:id="12185" w:author="Author">
              <w:del w:id="12186"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87" w:author="Author"/>
          <w:del w:id="12188"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89" w:author="Author"/>
                <w:del w:id="12190" w:author="Author"/>
                <w:rFonts w:cs="Arial"/>
                <w:sz w:val="20"/>
                <w:szCs w:val="20"/>
                <w:lang w:val="en-IE"/>
              </w:rPr>
            </w:pPr>
            <w:ins w:id="12191" w:author="Author">
              <w:del w:id="12192"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3" w:author="Author"/>
                <w:del w:id="12194" w:author="Author"/>
                <w:rFonts w:cs="Arial"/>
                <w:sz w:val="20"/>
                <w:szCs w:val="20"/>
                <w:lang w:val="en-IE"/>
              </w:rPr>
            </w:pPr>
            <w:ins w:id="12195" w:author="Author">
              <w:del w:id="12196"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197" w:author="Author"/>
          <w:del w:id="12198"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199" w:author="Author"/>
                <w:del w:id="12200" w:author="Author"/>
                <w:rFonts w:cs="Arial"/>
                <w:sz w:val="20"/>
                <w:szCs w:val="20"/>
                <w:lang w:val="en-IE"/>
              </w:rPr>
            </w:pPr>
            <w:ins w:id="12201" w:author="Author">
              <w:del w:id="12202"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3" w:author="Author"/>
                <w:del w:id="12204" w:author="Author"/>
                <w:rFonts w:cs="Arial"/>
                <w:sz w:val="20"/>
                <w:szCs w:val="20"/>
                <w:lang w:val="en-IE"/>
              </w:rPr>
            </w:pPr>
            <w:ins w:id="12205" w:author="Author">
              <w:del w:id="12206"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07" w:author="Author"/>
          <w:del w:id="12208"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09" w:author="Author"/>
                <w:del w:id="12210" w:author="Author"/>
                <w:rFonts w:cs="Arial"/>
                <w:sz w:val="20"/>
                <w:szCs w:val="20"/>
                <w:lang w:val="en-IE"/>
              </w:rPr>
            </w:pPr>
            <w:ins w:id="12211" w:author="Author">
              <w:del w:id="12212"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3" w:author="Author"/>
                <w:del w:id="12214" w:author="Author"/>
                <w:rFonts w:cs="Arial"/>
                <w:sz w:val="20"/>
                <w:szCs w:val="20"/>
                <w:lang w:val="en-IE"/>
              </w:rPr>
            </w:pPr>
            <w:ins w:id="12215" w:author="Author">
              <w:del w:id="12216"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17" w:author="Author"/>
          <w:del w:id="12218"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19" w:author="Author"/>
                <w:del w:id="12220" w:author="Author"/>
                <w:rFonts w:cs="Arial"/>
                <w:sz w:val="20"/>
                <w:szCs w:val="20"/>
                <w:lang w:val="en-IE"/>
              </w:rPr>
            </w:pPr>
            <w:ins w:id="12221" w:author="Author">
              <w:del w:id="12222"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3" w:author="Author"/>
                <w:del w:id="12224" w:author="Author"/>
                <w:rFonts w:cs="Arial"/>
                <w:sz w:val="20"/>
                <w:szCs w:val="20"/>
                <w:lang w:val="en-IE"/>
              </w:rPr>
            </w:pPr>
            <w:ins w:id="12225" w:author="Author">
              <w:del w:id="12226" w:author="Author">
                <w:r w:rsidDel="00126A4D">
                  <w:rPr>
                    <w:rFonts w:cs="Arial"/>
                    <w:sz w:val="20"/>
                    <w:szCs w:val="20"/>
                    <w:lang w:val="en-IE"/>
                  </w:rPr>
                  <w:delText>674</w:delText>
                </w:r>
              </w:del>
            </w:ins>
          </w:p>
        </w:tc>
      </w:tr>
      <w:tr w:rsidR="005E41B3" w:rsidRPr="00563671" w:rsidDel="00126A4D" w14:paraId="3C3C6920" w14:textId="5A1EC5A4" w:rsidTr="00A834B1">
        <w:trPr>
          <w:ins w:id="12227" w:author="Author"/>
          <w:del w:id="12228"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29" w:author="Author"/>
                <w:del w:id="12230" w:author="Author"/>
                <w:rFonts w:cs="Arial"/>
                <w:sz w:val="20"/>
                <w:szCs w:val="20"/>
                <w:lang w:val="en-IE"/>
              </w:rPr>
            </w:pPr>
            <w:ins w:id="12231" w:author="Author">
              <w:del w:id="12232"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3" w:author="Author"/>
                <w:del w:id="12234" w:author="Author"/>
                <w:rFonts w:cs="Arial"/>
                <w:sz w:val="20"/>
                <w:szCs w:val="20"/>
                <w:lang w:val="en-IE"/>
              </w:rPr>
            </w:pPr>
            <w:ins w:id="12235" w:author="Author">
              <w:del w:id="12236"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37" w:author="Author"/>
          <w:del w:id="12238"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39" w:author="Author"/>
                <w:del w:id="12240" w:author="Author"/>
                <w:rFonts w:cs="Arial"/>
                <w:sz w:val="20"/>
                <w:szCs w:val="20"/>
                <w:lang w:val="en-IE"/>
              </w:rPr>
            </w:pPr>
            <w:ins w:id="12241" w:author="Author">
              <w:del w:id="12242"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3" w:author="Author"/>
                <w:del w:id="12244" w:author="Author"/>
                <w:rFonts w:cs="Arial"/>
                <w:sz w:val="20"/>
                <w:szCs w:val="20"/>
                <w:lang w:val="en-IE"/>
              </w:rPr>
            </w:pPr>
            <w:ins w:id="12245" w:author="Author">
              <w:del w:id="12246"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47" w:author="Author"/>
          <w:del w:id="122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49" w:author="Author"/>
          <w:del w:id="1225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51" w:author="Author"/>
                <w:del w:id="12252"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3" w:author="Author"/>
                <w:del w:id="12254" w:author="Author"/>
                <w:rFonts w:cs="Arial"/>
                <w:color w:val="auto"/>
                <w:sz w:val="20"/>
                <w:szCs w:val="20"/>
                <w:lang w:val="en-IE"/>
              </w:rPr>
            </w:pPr>
          </w:p>
        </w:tc>
      </w:tr>
      <w:tr w:rsidR="005E41B3" w:rsidRPr="00563671" w:rsidDel="00B17838" w14:paraId="23AD8719" w14:textId="787465D7" w:rsidTr="00A834B1">
        <w:trPr>
          <w:ins w:id="12255" w:author="Author"/>
          <w:del w:id="12256"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57" w:author="Author"/>
                <w:del w:id="12258" w:author="Author"/>
                <w:rFonts w:cs="Arial"/>
                <w:sz w:val="20"/>
                <w:szCs w:val="20"/>
                <w:lang w:val="en-IE"/>
              </w:rPr>
            </w:pPr>
            <w:ins w:id="12259" w:author="Author">
              <w:del w:id="12260"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61" w:author="Author"/>
                <w:del w:id="12262" w:author="Author"/>
                <w:color w:val="auto"/>
                <w:sz w:val="20"/>
                <w:szCs w:val="20"/>
              </w:rPr>
            </w:pPr>
            <w:ins w:id="12263" w:author="Author">
              <w:del w:id="12264"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65" w:author="Author"/>
          <w:del w:id="12266"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67" w:author="Author"/>
                <w:del w:id="12268" w:author="Author"/>
                <w:rFonts w:cs="Arial"/>
                <w:sz w:val="20"/>
                <w:szCs w:val="20"/>
                <w:lang w:val="en-IE"/>
              </w:rPr>
            </w:pPr>
            <w:ins w:id="12269" w:author="Author">
              <w:del w:id="12270"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1" w:author="Author"/>
                <w:del w:id="12272" w:author="Author"/>
                <w:rFonts w:cs="Arial"/>
                <w:sz w:val="20"/>
                <w:szCs w:val="20"/>
                <w:lang w:val="en-IE"/>
              </w:rPr>
            </w:pPr>
            <w:ins w:id="12273" w:author="Author">
              <w:del w:id="12274"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75" w:author="Author"/>
          <w:del w:id="12276"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77" w:author="Author"/>
                <w:del w:id="12278" w:author="Author"/>
                <w:rFonts w:cs="Arial"/>
                <w:sz w:val="20"/>
                <w:szCs w:val="20"/>
                <w:lang w:val="en-IE"/>
              </w:rPr>
            </w:pPr>
            <w:ins w:id="12279" w:author="Author">
              <w:del w:id="12280"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1" w:author="Author"/>
                <w:del w:id="12282" w:author="Author"/>
                <w:rFonts w:cs="Arial"/>
                <w:sz w:val="20"/>
                <w:szCs w:val="20"/>
                <w:lang w:val="en-IE"/>
              </w:rPr>
            </w:pPr>
            <w:ins w:id="12283" w:author="Author">
              <w:del w:id="12284"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85" w:author="Author"/>
          <w:del w:id="12286"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87" w:author="Author"/>
                <w:del w:id="12288" w:author="Author"/>
                <w:rFonts w:cs="Arial"/>
                <w:sz w:val="20"/>
                <w:szCs w:val="20"/>
                <w:lang w:val="en-IE"/>
              </w:rPr>
            </w:pPr>
            <w:ins w:id="12289" w:author="Author">
              <w:del w:id="12290"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1" w:author="Author"/>
                <w:del w:id="12292" w:author="Author"/>
                <w:rFonts w:cs="Arial"/>
                <w:sz w:val="20"/>
                <w:szCs w:val="20"/>
                <w:lang w:val="en-IE"/>
              </w:rPr>
            </w:pPr>
            <w:ins w:id="12293" w:author="Author">
              <w:del w:id="12294"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295" w:author="Author"/>
          <w:del w:id="12296"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297" w:author="Author"/>
                <w:del w:id="12298" w:author="Author"/>
                <w:rFonts w:cs="Arial"/>
                <w:sz w:val="20"/>
                <w:szCs w:val="20"/>
                <w:lang w:val="en-IE"/>
              </w:rPr>
            </w:pPr>
            <w:ins w:id="12299" w:author="Author">
              <w:del w:id="12300"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1" w:author="Author"/>
                <w:del w:id="12302" w:author="Author"/>
                <w:rFonts w:cs="Arial"/>
                <w:sz w:val="20"/>
                <w:szCs w:val="20"/>
                <w:lang w:val="en-IE"/>
              </w:rPr>
            </w:pPr>
            <w:ins w:id="12303" w:author="Author">
              <w:del w:id="12304" w:author="Author">
                <w:r w:rsidDel="00B17838">
                  <w:rPr>
                    <w:rFonts w:cs="Arial"/>
                    <w:sz w:val="20"/>
                    <w:szCs w:val="20"/>
                    <w:lang w:val="en-IE"/>
                  </w:rPr>
                  <w:delText>585</w:delText>
                </w:r>
              </w:del>
            </w:ins>
          </w:p>
        </w:tc>
      </w:tr>
      <w:tr w:rsidR="005E41B3" w:rsidRPr="00563671" w:rsidDel="00B17838" w14:paraId="568F2450" w14:textId="54AC6A51" w:rsidTr="00A834B1">
        <w:trPr>
          <w:ins w:id="12305" w:author="Author"/>
          <w:del w:id="12306"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07" w:author="Author"/>
                <w:del w:id="12308" w:author="Author"/>
                <w:rFonts w:cs="Arial"/>
                <w:sz w:val="20"/>
                <w:szCs w:val="20"/>
                <w:lang w:val="en-IE"/>
              </w:rPr>
            </w:pPr>
            <w:ins w:id="12309" w:author="Author">
              <w:del w:id="12310"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1" w:author="Author"/>
                <w:del w:id="12312" w:author="Author"/>
                <w:rFonts w:cs="Arial"/>
                <w:sz w:val="20"/>
                <w:szCs w:val="20"/>
                <w:lang w:val="en-IE"/>
              </w:rPr>
            </w:pPr>
            <w:ins w:id="12313" w:author="Author">
              <w:del w:id="12314" w:author="Author">
                <w:r w:rsidRPr="00563671" w:rsidDel="00B17838">
                  <w:rPr>
                    <w:rFonts w:cs="Arial"/>
                    <w:sz w:val="20"/>
                    <w:szCs w:val="20"/>
                  </w:rPr>
                  <w:delText>PostalAddress</w:delText>
                </w:r>
              </w:del>
            </w:ins>
          </w:p>
        </w:tc>
      </w:tr>
      <w:tr w:rsidR="005E41B3" w:rsidRPr="00563671" w:rsidDel="00B17838" w14:paraId="65B527D6" w14:textId="7EA9E375" w:rsidTr="00A834B1">
        <w:trPr>
          <w:ins w:id="12315" w:author="Author"/>
          <w:del w:id="12316"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17" w:author="Author"/>
                <w:del w:id="12318" w:author="Author"/>
                <w:rFonts w:cs="Arial"/>
                <w:sz w:val="20"/>
                <w:szCs w:val="20"/>
                <w:lang w:val="en-IE"/>
              </w:rPr>
            </w:pPr>
            <w:ins w:id="12319" w:author="Author">
              <w:del w:id="12320"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21" w:author="Author"/>
                <w:del w:id="12322" w:author="Author"/>
                <w:rFonts w:cs="Arial"/>
                <w:sz w:val="20"/>
                <w:szCs w:val="20"/>
                <w:lang w:val="en-IE"/>
              </w:rPr>
            </w:pPr>
            <w:ins w:id="12323" w:author="Author">
              <w:del w:id="12324"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25" w:author="Author"/>
          <w:del w:id="123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28"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29" w:author="Author"/>
                <w:rFonts w:cs="Arial"/>
                <w:color w:val="auto"/>
                <w:sz w:val="20"/>
                <w:szCs w:val="20"/>
                <w:lang w:val="en-IE"/>
              </w:rPr>
            </w:pPr>
          </w:p>
        </w:tc>
      </w:tr>
      <w:tr w:rsidR="005E41B3" w:rsidRPr="00563671" w14:paraId="65787ADE" w14:textId="77777777" w:rsidTr="00A834B1">
        <w:trPr>
          <w:ins w:id="12330"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31" w:author="Author"/>
                <w:rFonts w:cs="Arial"/>
                <w:sz w:val="20"/>
                <w:szCs w:val="20"/>
                <w:lang w:val="en-IE"/>
              </w:rPr>
            </w:pPr>
            <w:ins w:id="12332"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3" w:author="Author"/>
                <w:color w:val="auto"/>
                <w:sz w:val="20"/>
                <w:szCs w:val="20"/>
              </w:rPr>
            </w:pPr>
            <w:ins w:id="12334" w:author="Author">
              <w:r w:rsidRPr="00563671">
                <w:rPr>
                  <w:color w:val="auto"/>
                  <w:sz w:val="20"/>
                  <w:szCs w:val="20"/>
                </w:rPr>
                <w:t>Create sales order</w:t>
              </w:r>
            </w:ins>
          </w:p>
        </w:tc>
      </w:tr>
      <w:tr w:rsidR="005E41B3" w:rsidRPr="00563671" w14:paraId="3EF35421" w14:textId="77777777" w:rsidTr="00A834B1">
        <w:trPr>
          <w:ins w:id="12335"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36" w:author="Author"/>
                <w:rFonts w:cs="Arial"/>
                <w:sz w:val="20"/>
                <w:szCs w:val="20"/>
                <w:lang w:val="en-IE"/>
              </w:rPr>
            </w:pPr>
            <w:ins w:id="12337"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8" w:author="Author"/>
                <w:rFonts w:cs="Arial"/>
                <w:sz w:val="20"/>
                <w:szCs w:val="20"/>
                <w:lang w:val="en-IE"/>
              </w:rPr>
            </w:pPr>
            <w:ins w:id="12339"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40"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41" w:author="Author"/>
                <w:rFonts w:cs="Arial"/>
                <w:sz w:val="20"/>
                <w:szCs w:val="20"/>
                <w:lang w:val="en-IE"/>
              </w:rPr>
            </w:pPr>
            <w:ins w:id="12342"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3" w:author="Author"/>
                <w:rFonts w:cs="Arial"/>
                <w:sz w:val="20"/>
                <w:szCs w:val="20"/>
                <w:lang w:val="en-IE"/>
              </w:rPr>
            </w:pPr>
            <w:ins w:id="12344"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45"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46" w:author="Author"/>
                <w:rFonts w:cs="Arial"/>
                <w:sz w:val="20"/>
                <w:szCs w:val="20"/>
                <w:lang w:val="en-IE"/>
              </w:rPr>
            </w:pPr>
            <w:ins w:id="12347"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8" w:author="Author"/>
                <w:rFonts w:cs="Arial"/>
                <w:sz w:val="20"/>
                <w:szCs w:val="20"/>
                <w:lang w:val="en-IE"/>
              </w:rPr>
            </w:pPr>
            <w:ins w:id="12349" w:author="Author">
              <w:r w:rsidRPr="00563671">
                <w:rPr>
                  <w:rFonts w:cs="Arial"/>
                  <w:sz w:val="20"/>
                  <w:szCs w:val="20"/>
                  <w:lang w:val="en-IE" w:eastAsia="pt-PT"/>
                </w:rPr>
                <w:t>IF192.28</w:t>
              </w:r>
            </w:ins>
          </w:p>
        </w:tc>
      </w:tr>
      <w:tr w:rsidR="005E41B3" w:rsidRPr="00563671" w14:paraId="2F42F30D" w14:textId="77777777" w:rsidTr="00A834B1">
        <w:trPr>
          <w:ins w:id="12350"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51" w:author="Author"/>
                <w:rFonts w:cs="Arial"/>
                <w:sz w:val="20"/>
                <w:szCs w:val="20"/>
                <w:lang w:val="en-IE"/>
              </w:rPr>
            </w:pPr>
            <w:ins w:id="12352"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3" w:author="Author"/>
                <w:rFonts w:cs="Arial"/>
                <w:sz w:val="20"/>
                <w:szCs w:val="20"/>
                <w:lang w:val="en-IE"/>
              </w:rPr>
            </w:pPr>
            <w:ins w:id="12354" w:author="Author">
              <w:r>
                <w:rPr>
                  <w:rFonts w:cs="Arial"/>
                  <w:sz w:val="20"/>
                  <w:szCs w:val="20"/>
                  <w:lang w:val="en-IE"/>
                </w:rPr>
                <w:t>429</w:t>
              </w:r>
            </w:ins>
          </w:p>
        </w:tc>
      </w:tr>
      <w:tr w:rsidR="005E41B3" w:rsidRPr="00563671" w14:paraId="68A6E08D" w14:textId="77777777" w:rsidTr="00A834B1">
        <w:trPr>
          <w:ins w:id="12355"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56" w:author="Author"/>
                <w:rFonts w:cs="Arial"/>
                <w:sz w:val="20"/>
                <w:szCs w:val="20"/>
                <w:lang w:val="en-IE"/>
              </w:rPr>
            </w:pPr>
            <w:ins w:id="12357"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8" w:author="Author"/>
                <w:rFonts w:cs="Arial"/>
                <w:sz w:val="20"/>
                <w:szCs w:val="20"/>
                <w:lang w:val="en-IE"/>
              </w:rPr>
            </w:pPr>
            <w:ins w:id="12359" w:author="Author">
              <w:r w:rsidRPr="00563671">
                <w:rPr>
                  <w:rFonts w:cs="Arial"/>
                  <w:sz w:val="20"/>
                  <w:szCs w:val="20"/>
                </w:rPr>
                <w:t>SalesOrder</w:t>
              </w:r>
            </w:ins>
          </w:p>
        </w:tc>
      </w:tr>
      <w:tr w:rsidR="005E41B3" w:rsidRPr="00563671" w14:paraId="7C20C76A" w14:textId="77777777" w:rsidTr="00A834B1">
        <w:trPr>
          <w:ins w:id="12360"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61" w:author="Author"/>
                <w:rFonts w:cs="Arial"/>
                <w:sz w:val="20"/>
                <w:szCs w:val="20"/>
                <w:lang w:val="en-IE"/>
              </w:rPr>
            </w:pPr>
            <w:ins w:id="12362"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3" w:author="Author"/>
                <w:rFonts w:cs="Arial"/>
                <w:sz w:val="20"/>
                <w:szCs w:val="20"/>
                <w:lang w:val="pt-PT"/>
              </w:rPr>
            </w:pPr>
            <w:ins w:id="12364" w:author="Author">
              <w:r w:rsidRPr="00563671">
                <w:rPr>
                  <w:rFonts w:cs="Arial"/>
                  <w:sz w:val="20"/>
                  <w:szCs w:val="20"/>
                </w:rPr>
                <w:t>CreateSalesOrder</w:t>
              </w:r>
            </w:ins>
          </w:p>
        </w:tc>
      </w:tr>
    </w:tbl>
    <w:p w14:paraId="108F2027" w14:textId="77777777" w:rsidR="005E41B3" w:rsidRPr="00563671" w:rsidRDefault="005E41B3" w:rsidP="005E41B3">
      <w:pPr>
        <w:rPr>
          <w:ins w:id="12365" w:author="Author"/>
          <w:rFonts w:cs="Arial"/>
          <w:sz w:val="20"/>
          <w:szCs w:val="20"/>
          <w:lang w:val="en-IE"/>
        </w:rPr>
      </w:pPr>
    </w:p>
    <w:p w14:paraId="5DD12858" w14:textId="1268A5C0" w:rsidR="005E41B3" w:rsidDel="004B232E" w:rsidRDefault="005E41B3" w:rsidP="005E41B3">
      <w:pPr>
        <w:rPr>
          <w:ins w:id="12366" w:author="Author"/>
          <w:del w:id="12367"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68"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69"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70" w:author="Author"/>
                <w:rFonts w:cs="Arial"/>
                <w:color w:val="auto"/>
                <w:sz w:val="20"/>
                <w:szCs w:val="20"/>
                <w:lang w:val="en-IE"/>
              </w:rPr>
            </w:pPr>
          </w:p>
        </w:tc>
      </w:tr>
      <w:tr w:rsidR="005E41B3" w:rsidRPr="00563671" w14:paraId="49DE54B6" w14:textId="77777777" w:rsidTr="0017574E">
        <w:trPr>
          <w:ins w:id="12371"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2" w:author="Author"/>
                <w:rFonts w:cs="Arial"/>
                <w:sz w:val="20"/>
                <w:szCs w:val="20"/>
                <w:lang w:val="en-IE"/>
              </w:rPr>
            </w:pPr>
            <w:ins w:id="12373"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74" w:author="Author"/>
                <w:color w:val="auto"/>
                <w:sz w:val="20"/>
                <w:szCs w:val="20"/>
              </w:rPr>
            </w:pPr>
            <w:ins w:id="12375" w:author="Author">
              <w:r w:rsidRPr="00CD297E">
                <w:rPr>
                  <w:sz w:val="20"/>
                </w:rPr>
                <w:t>Get Recommended shared equipment’s</w:t>
              </w:r>
            </w:ins>
          </w:p>
        </w:tc>
      </w:tr>
      <w:tr w:rsidR="005E41B3" w:rsidRPr="00563671" w14:paraId="531981C5" w14:textId="77777777" w:rsidTr="0017574E">
        <w:trPr>
          <w:ins w:id="12376"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77" w:author="Author"/>
                <w:rFonts w:cs="Arial"/>
                <w:sz w:val="20"/>
                <w:szCs w:val="20"/>
                <w:lang w:val="en-IE"/>
              </w:rPr>
            </w:pPr>
            <w:ins w:id="12378"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79" w:author="Author"/>
                <w:rFonts w:cs="Arial"/>
                <w:sz w:val="20"/>
                <w:szCs w:val="20"/>
                <w:lang w:val="en-IE"/>
              </w:rPr>
            </w:pPr>
            <w:ins w:id="12380"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81"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2" w:author="Author"/>
                <w:rFonts w:cs="Arial"/>
                <w:sz w:val="20"/>
                <w:szCs w:val="20"/>
                <w:lang w:val="en-IE"/>
              </w:rPr>
            </w:pPr>
            <w:ins w:id="12383"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4" w:author="Author"/>
                <w:rFonts w:cs="Arial"/>
                <w:sz w:val="20"/>
                <w:szCs w:val="20"/>
                <w:lang w:val="en-IE"/>
              </w:rPr>
            </w:pPr>
            <w:ins w:id="12385"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86"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87" w:author="Author"/>
                <w:rFonts w:cs="Arial"/>
                <w:sz w:val="20"/>
                <w:szCs w:val="20"/>
                <w:lang w:val="en-IE"/>
              </w:rPr>
            </w:pPr>
            <w:ins w:id="12388"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9" w:author="Author"/>
                <w:rFonts w:cs="Arial"/>
                <w:sz w:val="20"/>
                <w:szCs w:val="20"/>
                <w:lang w:val="en-IE"/>
              </w:rPr>
            </w:pPr>
            <w:ins w:id="12390" w:author="Author">
              <w:r w:rsidRPr="00563671">
                <w:rPr>
                  <w:rFonts w:cs="Arial"/>
                  <w:sz w:val="20"/>
                  <w:szCs w:val="20"/>
                  <w:lang w:val="en-IE" w:eastAsia="pt-PT"/>
                </w:rPr>
                <w:t>IF192.28</w:t>
              </w:r>
            </w:ins>
          </w:p>
        </w:tc>
      </w:tr>
      <w:tr w:rsidR="005E41B3" w:rsidRPr="00563671" w14:paraId="467AC87E" w14:textId="77777777" w:rsidTr="0017574E">
        <w:trPr>
          <w:ins w:id="12391"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2" w:author="Author"/>
                <w:rFonts w:cs="Arial"/>
                <w:sz w:val="20"/>
                <w:szCs w:val="20"/>
                <w:lang w:val="en-IE"/>
              </w:rPr>
            </w:pPr>
            <w:ins w:id="12393"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4" w:author="Author"/>
                <w:rFonts w:cs="Arial"/>
                <w:sz w:val="20"/>
                <w:szCs w:val="20"/>
                <w:lang w:val="en-IE"/>
              </w:rPr>
            </w:pPr>
            <w:ins w:id="12395" w:author="Author">
              <w:del w:id="12396"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397"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398" w:author="Author"/>
                <w:rFonts w:cs="Arial"/>
                <w:sz w:val="20"/>
                <w:szCs w:val="20"/>
                <w:lang w:val="en-IE"/>
              </w:rPr>
            </w:pPr>
            <w:ins w:id="12399"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400" w:author="Author"/>
                <w:rFonts w:cs="Arial"/>
                <w:sz w:val="20"/>
                <w:szCs w:val="20"/>
                <w:lang w:val="en-IE"/>
              </w:rPr>
            </w:pPr>
            <w:ins w:id="12401" w:author="Author">
              <w:del w:id="12402"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3" w:author="Author">
                <w:r w:rsidR="00ED3133" w:rsidDel="0017574E">
                  <w:rPr>
                    <w:sz w:val="20"/>
                    <w:szCs w:val="20"/>
                    <w:lang w:eastAsia="pt-PT"/>
                  </w:rPr>
                  <w:delText>SalesOrder</w:delText>
                </w:r>
              </w:del>
            </w:ins>
          </w:p>
        </w:tc>
      </w:tr>
      <w:tr w:rsidR="005E41B3" w:rsidRPr="00563671" w14:paraId="7E4E2440" w14:textId="77777777" w:rsidTr="0017574E">
        <w:trPr>
          <w:ins w:id="12404"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05" w:author="Author"/>
                <w:rFonts w:cs="Arial"/>
                <w:sz w:val="20"/>
                <w:szCs w:val="20"/>
                <w:lang w:val="en-IE"/>
              </w:rPr>
            </w:pPr>
            <w:ins w:id="12406"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07" w:author="Author"/>
                <w:rFonts w:cs="Arial"/>
                <w:sz w:val="20"/>
                <w:szCs w:val="20"/>
                <w:lang w:val="pt-PT"/>
              </w:rPr>
            </w:pPr>
            <w:ins w:id="12408" w:author="Author">
              <w:del w:id="12409"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1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1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2"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3" w:author="Author"/>
                <w:rFonts w:cs="Arial"/>
                <w:color w:val="auto"/>
                <w:sz w:val="20"/>
                <w:szCs w:val="20"/>
                <w:lang w:val="en-IE"/>
              </w:rPr>
            </w:pPr>
          </w:p>
        </w:tc>
      </w:tr>
      <w:tr w:rsidR="005E41B3" w:rsidRPr="00563671" w14:paraId="4A923CF2" w14:textId="77777777" w:rsidTr="00A834B1">
        <w:trPr>
          <w:ins w:id="12414"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15" w:author="Author"/>
                <w:rFonts w:cs="Arial"/>
                <w:sz w:val="20"/>
                <w:szCs w:val="20"/>
                <w:lang w:val="en-IE"/>
              </w:rPr>
            </w:pPr>
            <w:ins w:id="12416"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7" w:author="Author"/>
                <w:rFonts w:cs="Arial"/>
                <w:sz w:val="20"/>
                <w:szCs w:val="20"/>
                <w:lang w:val="en-IE"/>
              </w:rPr>
            </w:pPr>
            <w:ins w:id="12418" w:author="Author">
              <w:r w:rsidRPr="00563671">
                <w:rPr>
                  <w:rFonts w:cs="Arial"/>
                  <w:sz w:val="20"/>
                  <w:szCs w:val="20"/>
                  <w:lang w:val="en-IE"/>
                </w:rPr>
                <w:t>Redeem loyalty points</w:t>
              </w:r>
            </w:ins>
          </w:p>
        </w:tc>
      </w:tr>
      <w:tr w:rsidR="005E41B3" w:rsidRPr="00563671" w14:paraId="29469A7F" w14:textId="77777777" w:rsidTr="00A834B1">
        <w:trPr>
          <w:ins w:id="12419"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20" w:author="Author"/>
                <w:rFonts w:cs="Arial"/>
                <w:sz w:val="20"/>
                <w:szCs w:val="20"/>
                <w:lang w:val="en-IE"/>
              </w:rPr>
            </w:pPr>
            <w:ins w:id="12421"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2" w:author="Author"/>
                <w:rFonts w:cs="Arial"/>
                <w:sz w:val="20"/>
                <w:szCs w:val="20"/>
                <w:lang w:val="en-IE"/>
              </w:rPr>
            </w:pPr>
            <w:ins w:id="12423"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24"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25" w:author="Author"/>
                <w:rFonts w:cs="Arial"/>
                <w:sz w:val="20"/>
                <w:szCs w:val="20"/>
                <w:lang w:val="en-IE"/>
              </w:rPr>
            </w:pPr>
            <w:ins w:id="12426"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7" w:author="Author"/>
                <w:rFonts w:cs="Arial"/>
                <w:sz w:val="20"/>
                <w:szCs w:val="20"/>
                <w:lang w:val="en-IE"/>
              </w:rPr>
            </w:pPr>
            <w:ins w:id="12428" w:author="Author">
              <w:r w:rsidRPr="00563671">
                <w:rPr>
                  <w:rFonts w:cs="Arial"/>
                  <w:sz w:val="20"/>
                  <w:szCs w:val="20"/>
                  <w:lang w:val="en-IE"/>
                </w:rPr>
                <w:t>The response should return the operation status</w:t>
              </w:r>
            </w:ins>
          </w:p>
        </w:tc>
      </w:tr>
      <w:tr w:rsidR="005E41B3" w:rsidRPr="00563671" w14:paraId="0F2A5CE4" w14:textId="77777777" w:rsidTr="00A834B1">
        <w:trPr>
          <w:ins w:id="12429"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30" w:author="Author"/>
                <w:rFonts w:cs="Arial"/>
                <w:sz w:val="20"/>
                <w:szCs w:val="20"/>
                <w:lang w:val="en-IE"/>
              </w:rPr>
            </w:pPr>
            <w:ins w:id="12431"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2" w:author="Author"/>
                <w:rFonts w:cs="Arial"/>
                <w:sz w:val="20"/>
                <w:szCs w:val="20"/>
                <w:lang w:val="en-IE"/>
              </w:rPr>
            </w:pPr>
            <w:ins w:id="12433" w:author="Author">
              <w:r w:rsidRPr="00563671">
                <w:rPr>
                  <w:rFonts w:cs="Arial"/>
                  <w:sz w:val="20"/>
                  <w:szCs w:val="20"/>
                  <w:lang w:val="en-IE"/>
                </w:rPr>
                <w:t>IF192.01</w:t>
              </w:r>
            </w:ins>
          </w:p>
        </w:tc>
      </w:tr>
      <w:tr w:rsidR="005E41B3" w:rsidRPr="00563671" w14:paraId="7CC3676F" w14:textId="77777777" w:rsidTr="00A834B1">
        <w:trPr>
          <w:ins w:id="12434"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35" w:author="Author"/>
                <w:rFonts w:cs="Arial"/>
                <w:sz w:val="20"/>
                <w:szCs w:val="20"/>
                <w:lang w:val="en-IE"/>
              </w:rPr>
            </w:pPr>
            <w:ins w:id="12436"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7" w:author="Author"/>
                <w:rFonts w:cs="Arial"/>
                <w:sz w:val="20"/>
                <w:szCs w:val="20"/>
                <w:lang w:val="en-IE"/>
              </w:rPr>
            </w:pPr>
            <w:ins w:id="12438" w:author="Author">
              <w:r>
                <w:rPr>
                  <w:rFonts w:cs="Arial"/>
                  <w:sz w:val="20"/>
                  <w:szCs w:val="20"/>
                  <w:lang w:val="en-IE"/>
                </w:rPr>
                <w:t>366</w:t>
              </w:r>
            </w:ins>
          </w:p>
        </w:tc>
      </w:tr>
      <w:tr w:rsidR="005E41B3" w:rsidRPr="00563671" w14:paraId="0D5FCC77" w14:textId="77777777" w:rsidTr="00A834B1">
        <w:trPr>
          <w:ins w:id="12439"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40" w:author="Author"/>
                <w:rFonts w:cs="Arial"/>
                <w:sz w:val="20"/>
                <w:szCs w:val="20"/>
                <w:lang w:val="en-IE"/>
              </w:rPr>
            </w:pPr>
            <w:ins w:id="12441"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2" w:author="Author"/>
                <w:rFonts w:cs="Arial"/>
                <w:sz w:val="20"/>
                <w:szCs w:val="20"/>
                <w:lang w:val="pt-PT"/>
              </w:rPr>
            </w:pPr>
            <w:ins w:id="12443" w:author="Author">
              <w:r w:rsidRPr="00563671">
                <w:rPr>
                  <w:rFonts w:cs="Arial"/>
                  <w:sz w:val="20"/>
                  <w:szCs w:val="20"/>
                </w:rPr>
                <w:t>LoyaltyAccountAdjustment</w:t>
              </w:r>
            </w:ins>
          </w:p>
        </w:tc>
      </w:tr>
      <w:tr w:rsidR="005E41B3" w:rsidRPr="00563671" w14:paraId="79A1103D" w14:textId="77777777" w:rsidTr="00A834B1">
        <w:trPr>
          <w:ins w:id="12444"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45" w:author="Author"/>
                <w:rFonts w:cs="Arial"/>
                <w:sz w:val="20"/>
                <w:szCs w:val="20"/>
                <w:lang w:val="en-IE"/>
              </w:rPr>
            </w:pPr>
            <w:ins w:id="12446"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7" w:author="Author"/>
                <w:rFonts w:cs="Arial"/>
                <w:sz w:val="20"/>
                <w:szCs w:val="20"/>
                <w:lang w:val="pt-PT"/>
              </w:rPr>
            </w:pPr>
            <w:ins w:id="12448" w:author="Author">
              <w:r w:rsidRPr="00563671">
                <w:rPr>
                  <w:rFonts w:cs="Arial"/>
                  <w:sz w:val="20"/>
                  <w:szCs w:val="20"/>
                </w:rPr>
                <w:t>CreateLoyaltyAccountAdjustment</w:t>
              </w:r>
            </w:ins>
          </w:p>
        </w:tc>
      </w:tr>
    </w:tbl>
    <w:p w14:paraId="32F8F869" w14:textId="77777777" w:rsidR="005E41B3" w:rsidRPr="00563671" w:rsidRDefault="005E41B3" w:rsidP="005E41B3">
      <w:pPr>
        <w:rPr>
          <w:ins w:id="12449"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5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51"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2" w:author="Author"/>
                <w:color w:val="auto"/>
              </w:rPr>
            </w:pPr>
          </w:p>
        </w:tc>
      </w:tr>
      <w:tr w:rsidR="005E41B3" w:rsidRPr="00563671" w14:paraId="3BC64093" w14:textId="77777777" w:rsidTr="00A834B1">
        <w:trPr>
          <w:ins w:id="12453"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54" w:author="Author"/>
                <w:sz w:val="20"/>
              </w:rPr>
            </w:pPr>
            <w:ins w:id="12455"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56" w:author="Author"/>
                <w:sz w:val="20"/>
                <w:lang w:val="en-US" w:eastAsia="pt-PT"/>
              </w:rPr>
            </w:pPr>
            <w:ins w:id="12457" w:author="Author">
              <w:r w:rsidRPr="00563671">
                <w:rPr>
                  <w:rFonts w:cs="Arial"/>
                  <w:sz w:val="20"/>
                  <w:lang w:val="en-US"/>
                </w:rPr>
                <w:t>Generate contract</w:t>
              </w:r>
            </w:ins>
          </w:p>
        </w:tc>
      </w:tr>
      <w:tr w:rsidR="005E41B3" w:rsidRPr="00563671" w14:paraId="063DE58F" w14:textId="77777777" w:rsidTr="00A834B1">
        <w:trPr>
          <w:ins w:id="12458"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59" w:author="Author"/>
                <w:sz w:val="20"/>
              </w:rPr>
            </w:pPr>
            <w:ins w:id="12460"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61" w:author="Author"/>
                <w:sz w:val="20"/>
              </w:rPr>
            </w:pPr>
            <w:ins w:id="12462"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3"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64"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65" w:author="Author"/>
                <w:sz w:val="20"/>
              </w:rPr>
            </w:pPr>
            <w:ins w:id="12466"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67" w:author="Author"/>
                <w:sz w:val="20"/>
              </w:rPr>
            </w:pPr>
            <w:ins w:id="12468" w:author="Author">
              <w:r w:rsidRPr="00563671">
                <w:rPr>
                  <w:rFonts w:cs="Arial"/>
                  <w:sz w:val="20"/>
                  <w:lang w:val="en-US"/>
                </w:rPr>
                <w:t>The service will return the document ID and the request status.</w:t>
              </w:r>
            </w:ins>
          </w:p>
        </w:tc>
      </w:tr>
      <w:tr w:rsidR="005E41B3" w:rsidRPr="00563671" w14:paraId="57284368" w14:textId="77777777" w:rsidTr="00A834B1">
        <w:trPr>
          <w:ins w:id="12469"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70" w:author="Author"/>
                <w:sz w:val="20"/>
              </w:rPr>
            </w:pPr>
            <w:ins w:id="12471"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2" w:author="Author"/>
                <w:sz w:val="20"/>
              </w:rPr>
            </w:pPr>
            <w:ins w:id="12473" w:author="Author">
              <w:del w:id="12474"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75"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76" w:author="Author"/>
                <w:sz w:val="20"/>
              </w:rPr>
            </w:pPr>
            <w:ins w:id="12477"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8" w:author="Author"/>
                <w:sz w:val="20"/>
              </w:rPr>
            </w:pPr>
            <w:ins w:id="12479" w:author="Author">
              <w:r w:rsidRPr="0017574E">
                <w:rPr>
                  <w:sz w:val="20"/>
                </w:rPr>
                <w:t>574</w:t>
              </w:r>
            </w:ins>
          </w:p>
        </w:tc>
      </w:tr>
      <w:tr w:rsidR="005E41B3" w:rsidRPr="00563671" w14:paraId="5585F95C" w14:textId="77777777" w:rsidTr="00A834B1">
        <w:trPr>
          <w:ins w:id="12480"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81" w:author="Author"/>
              </w:rPr>
            </w:pPr>
            <w:ins w:id="12482"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3" w:author="Author"/>
                <w:rFonts w:cs="Arial"/>
              </w:rPr>
            </w:pPr>
            <w:ins w:id="12484" w:author="Author">
              <w:r>
                <w:rPr>
                  <w:sz w:val="20"/>
                </w:rPr>
                <w:t>CustomerAgreement</w:t>
              </w:r>
            </w:ins>
          </w:p>
        </w:tc>
      </w:tr>
      <w:tr w:rsidR="005E41B3" w:rsidRPr="00563671" w14:paraId="69DB99D1" w14:textId="77777777" w:rsidTr="00A834B1">
        <w:trPr>
          <w:ins w:id="12485"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86" w:author="Author"/>
                <w:sz w:val="20"/>
              </w:rPr>
            </w:pPr>
            <w:ins w:id="12487"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8" w:author="Author"/>
                <w:sz w:val="20"/>
              </w:rPr>
            </w:pPr>
            <w:ins w:id="12489" w:author="Author">
              <w:r>
                <w:rPr>
                  <w:sz w:val="20"/>
                </w:rPr>
                <w:t>CreateCustomerAgreement</w:t>
              </w:r>
            </w:ins>
          </w:p>
        </w:tc>
      </w:tr>
    </w:tbl>
    <w:p w14:paraId="28A8D42C" w14:textId="77777777" w:rsidR="005E41B3" w:rsidRPr="00563671" w:rsidRDefault="005E41B3" w:rsidP="005E41B3">
      <w:pPr>
        <w:rPr>
          <w:ins w:id="1249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9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2"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3" w:author="Author"/>
                <w:rFonts w:cs="Arial"/>
                <w:color w:val="auto"/>
                <w:sz w:val="20"/>
                <w:szCs w:val="20"/>
                <w:lang w:val="en-IE"/>
              </w:rPr>
            </w:pPr>
          </w:p>
        </w:tc>
      </w:tr>
      <w:tr w:rsidR="005E41B3" w:rsidRPr="00563671" w14:paraId="1CBF8365" w14:textId="77777777" w:rsidTr="00A834B1">
        <w:trPr>
          <w:ins w:id="12494"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495" w:author="Author"/>
                <w:rFonts w:cs="Arial"/>
                <w:sz w:val="20"/>
                <w:szCs w:val="20"/>
                <w:lang w:val="en-IE"/>
              </w:rPr>
            </w:pPr>
            <w:ins w:id="12496"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497" w:author="Author"/>
                <w:color w:val="auto"/>
                <w:sz w:val="20"/>
                <w:szCs w:val="20"/>
              </w:rPr>
            </w:pPr>
            <w:ins w:id="12498" w:author="Author">
              <w:r>
                <w:rPr>
                  <w:sz w:val="20"/>
                </w:rPr>
                <w:t>Query generated contract</w:t>
              </w:r>
            </w:ins>
          </w:p>
        </w:tc>
      </w:tr>
      <w:tr w:rsidR="005E41B3" w:rsidRPr="00563671" w14:paraId="01C4B3AA" w14:textId="77777777" w:rsidTr="00A834B1">
        <w:trPr>
          <w:ins w:id="12499"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500" w:author="Author"/>
                <w:rFonts w:cs="Arial"/>
                <w:sz w:val="20"/>
                <w:szCs w:val="20"/>
                <w:lang w:val="en-IE"/>
              </w:rPr>
            </w:pPr>
            <w:ins w:id="12501"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2" w:author="Author"/>
                <w:rFonts w:cs="Arial"/>
                <w:sz w:val="20"/>
                <w:szCs w:val="20"/>
                <w:lang w:val="en-IE"/>
              </w:rPr>
            </w:pPr>
            <w:ins w:id="12503"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04"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05" w:author="Author"/>
                <w:rFonts w:cs="Arial"/>
                <w:sz w:val="20"/>
                <w:szCs w:val="20"/>
                <w:lang w:val="en-IE"/>
              </w:rPr>
            </w:pPr>
            <w:ins w:id="12506"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7" w:author="Author"/>
                <w:rFonts w:cs="Arial"/>
                <w:sz w:val="20"/>
                <w:szCs w:val="20"/>
                <w:lang w:val="en-IE"/>
              </w:rPr>
            </w:pPr>
            <w:ins w:id="12508"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09"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10" w:author="Author"/>
                <w:rFonts w:cs="Arial"/>
                <w:sz w:val="20"/>
                <w:szCs w:val="20"/>
                <w:lang w:val="en-IE"/>
              </w:rPr>
            </w:pPr>
            <w:ins w:id="12511"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2" w:author="Author"/>
                <w:rFonts w:cs="Arial"/>
                <w:sz w:val="20"/>
                <w:szCs w:val="20"/>
                <w:lang w:val="en-IE"/>
              </w:rPr>
            </w:pPr>
            <w:ins w:id="12513"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14"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15" w:author="Author"/>
                <w:rFonts w:cs="Arial"/>
                <w:sz w:val="20"/>
                <w:szCs w:val="20"/>
                <w:lang w:val="en-IE"/>
              </w:rPr>
            </w:pPr>
            <w:ins w:id="12516"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7" w:author="Author"/>
                <w:rFonts w:cs="Arial"/>
                <w:sz w:val="20"/>
                <w:szCs w:val="20"/>
                <w:lang w:val="en-IE"/>
              </w:rPr>
            </w:pPr>
            <w:ins w:id="12518" w:author="Author">
              <w:r>
                <w:rPr>
                  <w:rFonts w:cs="Arial"/>
                  <w:sz w:val="20"/>
                  <w:szCs w:val="20"/>
                  <w:lang w:val="en-IE"/>
                </w:rPr>
                <w:t>581</w:t>
              </w:r>
            </w:ins>
          </w:p>
        </w:tc>
      </w:tr>
      <w:tr w:rsidR="005E41B3" w:rsidRPr="00563671" w14:paraId="7E242E1D" w14:textId="77777777" w:rsidTr="00A834B1">
        <w:trPr>
          <w:ins w:id="12519"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20" w:author="Author"/>
                <w:rFonts w:cs="Arial"/>
                <w:sz w:val="20"/>
                <w:szCs w:val="20"/>
                <w:lang w:val="en-IE"/>
              </w:rPr>
            </w:pPr>
            <w:ins w:id="12521"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2" w:author="Author"/>
                <w:rFonts w:cs="Arial"/>
                <w:sz w:val="20"/>
                <w:szCs w:val="20"/>
                <w:lang w:val="en-IE"/>
              </w:rPr>
            </w:pPr>
            <w:ins w:id="12523" w:author="Author">
              <w:r w:rsidRPr="00563671">
                <w:rPr>
                  <w:rFonts w:cs="Arial"/>
                  <w:sz w:val="20"/>
                  <w:szCs w:val="20"/>
                </w:rPr>
                <w:t>Document</w:t>
              </w:r>
            </w:ins>
          </w:p>
        </w:tc>
      </w:tr>
      <w:tr w:rsidR="005E41B3" w:rsidRPr="00563671" w14:paraId="3649A65D" w14:textId="77777777" w:rsidTr="00A834B1">
        <w:trPr>
          <w:ins w:id="12524"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25" w:author="Author"/>
                <w:rFonts w:cs="Arial"/>
                <w:sz w:val="20"/>
                <w:szCs w:val="20"/>
                <w:lang w:val="en-IE"/>
              </w:rPr>
            </w:pPr>
            <w:ins w:id="12526"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7" w:author="Author"/>
                <w:rFonts w:cs="Arial"/>
                <w:sz w:val="20"/>
                <w:szCs w:val="20"/>
                <w:lang w:val="en-IE"/>
              </w:rPr>
            </w:pPr>
            <w:ins w:id="12528" w:author="Author">
              <w:r w:rsidRPr="008C5E4A">
                <w:rPr>
                  <w:rFonts w:cs="Arial"/>
                  <w:sz w:val="20"/>
                  <w:szCs w:val="20"/>
                </w:rPr>
                <w:t>GetDocumentList</w:t>
              </w:r>
            </w:ins>
          </w:p>
        </w:tc>
      </w:tr>
    </w:tbl>
    <w:p w14:paraId="428010BB" w14:textId="77777777" w:rsidR="005E41B3" w:rsidRPr="00563671" w:rsidRDefault="005E41B3" w:rsidP="005E41B3">
      <w:pPr>
        <w:rPr>
          <w:ins w:id="12529"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31"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2" w:author="Author"/>
                <w:rFonts w:cs="Arial"/>
                <w:color w:val="auto"/>
                <w:sz w:val="20"/>
                <w:szCs w:val="20"/>
                <w:lang w:val="en-IE"/>
              </w:rPr>
            </w:pPr>
          </w:p>
        </w:tc>
      </w:tr>
      <w:tr w:rsidR="005E41B3" w:rsidRPr="00563671" w14:paraId="48352888" w14:textId="77777777" w:rsidTr="00A834B1">
        <w:trPr>
          <w:ins w:id="12533"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34" w:author="Author"/>
                <w:rFonts w:cs="Arial"/>
                <w:sz w:val="20"/>
                <w:szCs w:val="20"/>
                <w:lang w:val="en-IE"/>
              </w:rPr>
            </w:pPr>
            <w:ins w:id="12535"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36" w:author="Author"/>
                <w:color w:val="auto"/>
                <w:sz w:val="20"/>
                <w:szCs w:val="20"/>
              </w:rPr>
            </w:pPr>
            <w:ins w:id="12537" w:author="Author">
              <w:r w:rsidRPr="00563671">
                <w:rPr>
                  <w:color w:val="auto"/>
                  <w:sz w:val="20"/>
                  <w:szCs w:val="20"/>
                </w:rPr>
                <w:t>Upload document</w:t>
              </w:r>
            </w:ins>
          </w:p>
        </w:tc>
      </w:tr>
      <w:tr w:rsidR="005E41B3" w:rsidRPr="00563671" w14:paraId="3434396F" w14:textId="77777777" w:rsidTr="00A834B1">
        <w:trPr>
          <w:ins w:id="12538"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39" w:author="Author"/>
                <w:rFonts w:cs="Arial"/>
                <w:sz w:val="20"/>
                <w:szCs w:val="20"/>
                <w:lang w:val="en-IE"/>
              </w:rPr>
            </w:pPr>
            <w:ins w:id="12540"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1" w:author="Author"/>
                <w:rFonts w:cs="Arial"/>
                <w:sz w:val="20"/>
                <w:szCs w:val="20"/>
                <w:lang w:val="en-IE"/>
              </w:rPr>
            </w:pPr>
            <w:ins w:id="12542"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3"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44" w:author="Author"/>
                <w:rFonts w:cs="Arial"/>
                <w:sz w:val="20"/>
                <w:szCs w:val="20"/>
                <w:lang w:val="en-IE"/>
              </w:rPr>
            </w:pPr>
            <w:ins w:id="12545"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6" w:author="Author"/>
                <w:rFonts w:cs="Arial"/>
                <w:sz w:val="20"/>
                <w:szCs w:val="20"/>
                <w:lang w:val="en-IE"/>
              </w:rPr>
            </w:pPr>
            <w:ins w:id="12547"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48"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49" w:author="Author"/>
                <w:rFonts w:cs="Arial"/>
                <w:sz w:val="20"/>
                <w:szCs w:val="20"/>
                <w:lang w:val="en-IE"/>
              </w:rPr>
            </w:pPr>
            <w:ins w:id="12550"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1" w:author="Author"/>
                <w:rFonts w:cs="Arial"/>
                <w:sz w:val="20"/>
                <w:szCs w:val="20"/>
                <w:lang w:val="en-IE"/>
              </w:rPr>
            </w:pPr>
            <w:ins w:id="12552" w:author="Author">
              <w:r w:rsidRPr="00563671">
                <w:rPr>
                  <w:rFonts w:cs="Arial"/>
                  <w:sz w:val="20"/>
                  <w:szCs w:val="20"/>
                  <w:lang w:val="en-IE" w:eastAsia="pt-PT"/>
                </w:rPr>
                <w:t>IF192.35</w:t>
              </w:r>
            </w:ins>
          </w:p>
        </w:tc>
      </w:tr>
      <w:tr w:rsidR="005E41B3" w:rsidRPr="00563671" w14:paraId="4CE71B48" w14:textId="77777777" w:rsidTr="00A834B1">
        <w:trPr>
          <w:ins w:id="12553"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54" w:author="Author"/>
                <w:rFonts w:cs="Arial"/>
                <w:sz w:val="20"/>
                <w:szCs w:val="20"/>
                <w:lang w:val="en-IE"/>
              </w:rPr>
            </w:pPr>
            <w:ins w:id="12555"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6" w:author="Author"/>
                <w:rFonts w:cs="Arial"/>
                <w:sz w:val="20"/>
                <w:szCs w:val="20"/>
                <w:lang w:val="en-IE"/>
              </w:rPr>
            </w:pPr>
            <w:ins w:id="12557" w:author="Author">
              <w:r>
                <w:rPr>
                  <w:rFonts w:cs="Arial"/>
                  <w:sz w:val="20"/>
                  <w:szCs w:val="20"/>
                  <w:lang w:val="en-IE"/>
                </w:rPr>
                <w:t>582</w:t>
              </w:r>
            </w:ins>
          </w:p>
        </w:tc>
      </w:tr>
      <w:tr w:rsidR="005E41B3" w:rsidRPr="00563671" w14:paraId="20180E62" w14:textId="77777777" w:rsidTr="00A834B1">
        <w:trPr>
          <w:ins w:id="12558"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59" w:author="Author"/>
                <w:rFonts w:cs="Arial"/>
                <w:sz w:val="20"/>
                <w:szCs w:val="20"/>
                <w:lang w:val="en-IE"/>
              </w:rPr>
            </w:pPr>
            <w:ins w:id="12560"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1" w:author="Author"/>
                <w:rFonts w:cs="Arial"/>
                <w:sz w:val="20"/>
                <w:szCs w:val="20"/>
                <w:lang w:val="en-IE"/>
              </w:rPr>
            </w:pPr>
            <w:ins w:id="12562" w:author="Author">
              <w:r w:rsidRPr="00563671">
                <w:rPr>
                  <w:rFonts w:cs="Arial"/>
                  <w:sz w:val="20"/>
                  <w:szCs w:val="20"/>
                </w:rPr>
                <w:t>Document</w:t>
              </w:r>
            </w:ins>
          </w:p>
        </w:tc>
      </w:tr>
      <w:tr w:rsidR="005E41B3" w:rsidRPr="00563671" w14:paraId="585979F2" w14:textId="77777777" w:rsidTr="00A834B1">
        <w:trPr>
          <w:ins w:id="12563"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64" w:author="Author"/>
                <w:rFonts w:cs="Arial"/>
                <w:sz w:val="20"/>
                <w:szCs w:val="20"/>
                <w:lang w:val="en-IE"/>
              </w:rPr>
            </w:pPr>
            <w:ins w:id="12565"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6" w:author="Author"/>
                <w:rFonts w:cs="Arial"/>
                <w:sz w:val="20"/>
                <w:szCs w:val="20"/>
                <w:lang w:val="en-IE"/>
              </w:rPr>
            </w:pPr>
            <w:ins w:id="12567"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70"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71" w:author="Author"/>
                <w:rFonts w:cs="Arial"/>
                <w:color w:val="auto"/>
                <w:sz w:val="20"/>
                <w:szCs w:val="20"/>
                <w:lang w:val="en-IE"/>
              </w:rPr>
            </w:pPr>
          </w:p>
        </w:tc>
      </w:tr>
      <w:tr w:rsidR="005E41B3" w:rsidRPr="00563671" w14:paraId="0790C74C" w14:textId="77777777" w:rsidTr="00A834B1">
        <w:trPr>
          <w:ins w:id="12572"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3" w:author="Author"/>
                <w:rFonts w:cs="Arial"/>
                <w:sz w:val="20"/>
                <w:szCs w:val="20"/>
                <w:lang w:val="en-IE"/>
              </w:rPr>
            </w:pPr>
            <w:ins w:id="12574"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75" w:author="Author"/>
                <w:color w:val="auto"/>
                <w:sz w:val="20"/>
                <w:szCs w:val="20"/>
              </w:rPr>
            </w:pPr>
            <w:ins w:id="12576" w:author="Author">
              <w:r w:rsidRPr="00A74C21">
                <w:rPr>
                  <w:color w:val="auto"/>
                  <w:sz w:val="20"/>
                  <w:szCs w:val="20"/>
                </w:rPr>
                <w:t>Create Billing Customer and Billing profile</w:t>
              </w:r>
              <w:del w:id="12577"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78"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79" w:author="Author"/>
                <w:rFonts w:cs="Arial"/>
                <w:sz w:val="20"/>
                <w:szCs w:val="20"/>
                <w:lang w:val="en-IE"/>
              </w:rPr>
            </w:pPr>
            <w:ins w:id="12580"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1" w:author="Author"/>
                <w:rFonts w:cs="Arial"/>
                <w:sz w:val="20"/>
                <w:szCs w:val="20"/>
                <w:lang w:val="en-IE"/>
              </w:rPr>
            </w:pPr>
            <w:ins w:id="12582" w:author="Author">
              <w:r w:rsidRPr="00563671">
                <w:rPr>
                  <w:rFonts w:cs="Arial"/>
                  <w:sz w:val="20"/>
                  <w:szCs w:val="20"/>
                  <w:lang w:val="en-IE"/>
                </w:rPr>
                <w:t>The request is made against the costumer data</w:t>
              </w:r>
            </w:ins>
          </w:p>
        </w:tc>
      </w:tr>
      <w:tr w:rsidR="005E41B3" w:rsidRPr="00563671" w14:paraId="07FA99A9" w14:textId="77777777" w:rsidTr="00A834B1">
        <w:trPr>
          <w:ins w:id="12583"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84" w:author="Author"/>
                <w:rFonts w:cs="Arial"/>
                <w:sz w:val="20"/>
                <w:szCs w:val="20"/>
                <w:lang w:val="en-IE"/>
              </w:rPr>
            </w:pPr>
            <w:ins w:id="12585"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6" w:author="Author"/>
                <w:rFonts w:cs="Arial"/>
                <w:sz w:val="20"/>
                <w:szCs w:val="20"/>
                <w:lang w:val="en-IE"/>
              </w:rPr>
            </w:pPr>
            <w:ins w:id="12587"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88"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89" w:author="Author"/>
                <w:rFonts w:cs="Arial"/>
                <w:sz w:val="20"/>
                <w:szCs w:val="20"/>
                <w:lang w:val="en-IE"/>
              </w:rPr>
            </w:pPr>
            <w:ins w:id="12590"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1" w:author="Author"/>
                <w:rFonts w:cs="Arial"/>
                <w:sz w:val="20"/>
                <w:szCs w:val="20"/>
                <w:lang w:val="en-IE"/>
              </w:rPr>
            </w:pPr>
            <w:ins w:id="12592" w:author="Author">
              <w:r w:rsidRPr="00563671">
                <w:rPr>
                  <w:rFonts w:cs="Arial"/>
                  <w:sz w:val="20"/>
                  <w:szCs w:val="20"/>
                  <w:lang w:val="en-IE"/>
                </w:rPr>
                <w:t>IF192.02</w:t>
              </w:r>
            </w:ins>
          </w:p>
        </w:tc>
      </w:tr>
      <w:tr w:rsidR="005E41B3" w:rsidRPr="00563671" w14:paraId="77D5BFFF" w14:textId="77777777" w:rsidTr="00A834B1">
        <w:trPr>
          <w:ins w:id="12593"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94" w:author="Author"/>
                <w:rFonts w:cs="Arial"/>
                <w:sz w:val="20"/>
                <w:szCs w:val="20"/>
                <w:lang w:val="en-IE"/>
              </w:rPr>
            </w:pPr>
            <w:ins w:id="12595"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6" w:author="Author"/>
                <w:rFonts w:cs="Arial"/>
                <w:sz w:val="20"/>
                <w:szCs w:val="20"/>
                <w:lang w:val="en-IE"/>
              </w:rPr>
            </w:pPr>
            <w:ins w:id="12597" w:author="Author">
              <w:r>
                <w:rPr>
                  <w:rFonts w:cs="Arial"/>
                  <w:sz w:val="20"/>
                  <w:szCs w:val="20"/>
                  <w:lang w:val="en-IE"/>
                </w:rPr>
                <w:t>524</w:t>
              </w:r>
            </w:ins>
          </w:p>
        </w:tc>
      </w:tr>
      <w:tr w:rsidR="005E41B3" w:rsidRPr="00563671" w14:paraId="55974305" w14:textId="77777777" w:rsidTr="00A834B1">
        <w:trPr>
          <w:ins w:id="12598"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599" w:author="Author"/>
                <w:rFonts w:cs="Arial"/>
                <w:sz w:val="20"/>
                <w:szCs w:val="20"/>
                <w:lang w:val="en-IE"/>
              </w:rPr>
            </w:pPr>
            <w:ins w:id="12600"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1" w:author="Author"/>
                <w:rFonts w:cs="Arial"/>
                <w:sz w:val="20"/>
                <w:szCs w:val="20"/>
                <w:lang w:val="pt-PT"/>
              </w:rPr>
            </w:pPr>
            <w:ins w:id="12602" w:author="Author">
              <w:r w:rsidRPr="00563671">
                <w:rPr>
                  <w:rFonts w:cs="Arial"/>
                  <w:sz w:val="20"/>
                  <w:szCs w:val="20"/>
                </w:rPr>
                <w:t>CustomerAccount</w:t>
              </w:r>
            </w:ins>
          </w:p>
        </w:tc>
      </w:tr>
      <w:tr w:rsidR="005E41B3" w:rsidRPr="00563671" w14:paraId="01E50B19" w14:textId="77777777" w:rsidTr="00A834B1">
        <w:trPr>
          <w:ins w:id="12603"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04" w:author="Author"/>
                <w:rFonts w:cs="Arial"/>
                <w:sz w:val="20"/>
                <w:szCs w:val="20"/>
                <w:lang w:val="en-IE"/>
              </w:rPr>
            </w:pPr>
            <w:ins w:id="12605"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6" w:author="Author"/>
                <w:rFonts w:cs="Arial"/>
                <w:sz w:val="20"/>
                <w:szCs w:val="20"/>
                <w:lang w:val="pt-PT"/>
              </w:rPr>
            </w:pPr>
            <w:ins w:id="12607" w:author="Author">
              <w:r w:rsidRPr="00563671">
                <w:rPr>
                  <w:rFonts w:cs="Arial"/>
                  <w:sz w:val="20"/>
                  <w:szCs w:val="20"/>
                </w:rPr>
                <w:t>CreateCustomerAccount</w:t>
              </w:r>
            </w:ins>
          </w:p>
        </w:tc>
      </w:tr>
    </w:tbl>
    <w:p w14:paraId="4AE7796D" w14:textId="77777777" w:rsidR="005E41B3" w:rsidRPr="00563671" w:rsidRDefault="005E41B3" w:rsidP="005E41B3">
      <w:pPr>
        <w:rPr>
          <w:ins w:id="126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10"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11" w:author="Author"/>
                <w:rFonts w:cs="Arial"/>
                <w:color w:val="auto"/>
                <w:sz w:val="20"/>
                <w:szCs w:val="20"/>
                <w:lang w:val="en-IE"/>
              </w:rPr>
            </w:pPr>
          </w:p>
        </w:tc>
      </w:tr>
      <w:tr w:rsidR="005E41B3" w:rsidRPr="00563671" w14:paraId="6A6165B5" w14:textId="77777777" w:rsidTr="00A834B1">
        <w:trPr>
          <w:ins w:id="12612"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3" w:author="Author"/>
                <w:rFonts w:cs="Arial"/>
                <w:sz w:val="20"/>
                <w:szCs w:val="20"/>
                <w:lang w:val="en-IE"/>
              </w:rPr>
            </w:pPr>
            <w:ins w:id="12614"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15" w:author="Author"/>
                <w:color w:val="auto"/>
                <w:sz w:val="20"/>
                <w:szCs w:val="20"/>
              </w:rPr>
            </w:pPr>
            <w:ins w:id="12616" w:author="Author">
              <w:r w:rsidRPr="00563671">
                <w:rPr>
                  <w:color w:val="auto"/>
                  <w:sz w:val="20"/>
                  <w:szCs w:val="20"/>
                </w:rPr>
                <w:t>Create billing profile</w:t>
              </w:r>
            </w:ins>
          </w:p>
        </w:tc>
      </w:tr>
      <w:tr w:rsidR="005E41B3" w:rsidRPr="00563671" w14:paraId="48E5ECD0" w14:textId="77777777" w:rsidTr="00A834B1">
        <w:trPr>
          <w:ins w:id="12617"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18" w:author="Author"/>
                <w:rFonts w:cs="Arial"/>
                <w:sz w:val="20"/>
                <w:szCs w:val="20"/>
                <w:lang w:val="en-IE"/>
              </w:rPr>
            </w:pPr>
            <w:ins w:id="12619"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0" w:author="Author"/>
                <w:rFonts w:cs="Arial"/>
                <w:sz w:val="20"/>
                <w:szCs w:val="20"/>
                <w:lang w:val="en-IE"/>
              </w:rPr>
            </w:pPr>
            <w:ins w:id="12621"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2"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3" w:author="Author"/>
                <w:rFonts w:cs="Arial"/>
                <w:sz w:val="20"/>
                <w:szCs w:val="20"/>
                <w:lang w:val="en-IE"/>
              </w:rPr>
            </w:pPr>
            <w:ins w:id="12624"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5" w:author="Author"/>
                <w:rFonts w:cs="Arial"/>
                <w:sz w:val="20"/>
                <w:szCs w:val="20"/>
                <w:lang w:val="en-IE"/>
              </w:rPr>
            </w:pPr>
            <w:ins w:id="12626"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27"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28" w:author="Author"/>
                <w:rFonts w:cs="Arial"/>
                <w:sz w:val="20"/>
                <w:szCs w:val="20"/>
                <w:lang w:val="en-IE"/>
              </w:rPr>
            </w:pPr>
            <w:ins w:id="12629"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0" w:author="Author"/>
                <w:rFonts w:cs="Arial"/>
                <w:sz w:val="20"/>
                <w:szCs w:val="20"/>
                <w:lang w:val="en-IE"/>
              </w:rPr>
            </w:pPr>
            <w:ins w:id="12631" w:author="Author">
              <w:r w:rsidRPr="00563671">
                <w:rPr>
                  <w:rFonts w:cs="Arial"/>
                  <w:sz w:val="20"/>
                  <w:szCs w:val="20"/>
                  <w:lang w:val="en-IE"/>
                </w:rPr>
                <w:t>IF192.02</w:t>
              </w:r>
            </w:ins>
          </w:p>
        </w:tc>
      </w:tr>
      <w:tr w:rsidR="005E41B3" w:rsidRPr="00563671" w14:paraId="04609E47" w14:textId="77777777" w:rsidTr="00A834B1">
        <w:trPr>
          <w:ins w:id="12632"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3" w:author="Author"/>
                <w:rFonts w:cs="Arial"/>
                <w:sz w:val="20"/>
                <w:szCs w:val="20"/>
                <w:lang w:val="en-IE"/>
              </w:rPr>
            </w:pPr>
            <w:ins w:id="12634"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5" w:author="Author"/>
                <w:rFonts w:cs="Arial"/>
                <w:sz w:val="20"/>
                <w:szCs w:val="20"/>
                <w:lang w:val="en-IE"/>
              </w:rPr>
            </w:pPr>
            <w:ins w:id="12636" w:author="Author">
              <w:r>
                <w:rPr>
                  <w:rFonts w:cs="Arial"/>
                  <w:sz w:val="20"/>
                  <w:szCs w:val="20"/>
                  <w:lang w:val="en-IE"/>
                </w:rPr>
                <w:t>300</w:t>
              </w:r>
            </w:ins>
          </w:p>
        </w:tc>
      </w:tr>
      <w:tr w:rsidR="005E41B3" w:rsidRPr="00563671" w14:paraId="2CAD3D13" w14:textId="77777777" w:rsidTr="00A834B1">
        <w:trPr>
          <w:ins w:id="12637"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38" w:author="Author"/>
                <w:rFonts w:cs="Arial"/>
                <w:sz w:val="20"/>
                <w:szCs w:val="20"/>
                <w:lang w:val="en-IE"/>
              </w:rPr>
            </w:pPr>
            <w:ins w:id="12639"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0" w:author="Author"/>
                <w:rFonts w:cs="Arial"/>
                <w:sz w:val="20"/>
                <w:szCs w:val="20"/>
                <w:lang w:val="pt-PT"/>
              </w:rPr>
            </w:pPr>
            <w:ins w:id="12641" w:author="Author">
              <w:r w:rsidRPr="00563671">
                <w:rPr>
                  <w:rFonts w:cs="Arial"/>
                  <w:sz w:val="20"/>
                  <w:szCs w:val="20"/>
                </w:rPr>
                <w:t>CustomerAccount</w:t>
              </w:r>
            </w:ins>
          </w:p>
        </w:tc>
      </w:tr>
      <w:tr w:rsidR="005E41B3" w:rsidRPr="00563671" w14:paraId="480E6214" w14:textId="77777777" w:rsidTr="00A834B1">
        <w:trPr>
          <w:ins w:id="12642"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3" w:author="Author"/>
                <w:rFonts w:cs="Arial"/>
                <w:sz w:val="20"/>
                <w:szCs w:val="20"/>
                <w:lang w:val="en-IE"/>
              </w:rPr>
            </w:pPr>
            <w:ins w:id="12644"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5" w:author="Author"/>
                <w:rFonts w:cs="Arial"/>
                <w:sz w:val="20"/>
                <w:szCs w:val="20"/>
                <w:lang w:val="pt-PT"/>
              </w:rPr>
            </w:pPr>
            <w:ins w:id="12646" w:author="Author">
              <w:r w:rsidRPr="00563671">
                <w:rPr>
                  <w:rFonts w:cs="Arial"/>
                  <w:sz w:val="20"/>
                  <w:szCs w:val="20"/>
                </w:rPr>
                <w:t>UpdateCustomerAccount</w:t>
              </w:r>
            </w:ins>
          </w:p>
        </w:tc>
      </w:tr>
    </w:tbl>
    <w:p w14:paraId="6AD57307" w14:textId="77777777" w:rsidR="005E41B3" w:rsidRPr="00563671" w:rsidRDefault="005E41B3" w:rsidP="005E41B3">
      <w:pPr>
        <w:rPr>
          <w:ins w:id="126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49"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50" w:author="Author"/>
                <w:rFonts w:cs="Arial"/>
                <w:color w:val="auto"/>
                <w:sz w:val="20"/>
                <w:szCs w:val="20"/>
                <w:lang w:val="en-IE"/>
              </w:rPr>
            </w:pPr>
          </w:p>
        </w:tc>
      </w:tr>
      <w:tr w:rsidR="005E41B3" w:rsidRPr="00563671" w14:paraId="64C44D18" w14:textId="77777777" w:rsidTr="00A834B1">
        <w:trPr>
          <w:ins w:id="12651"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2" w:author="Author"/>
                <w:rFonts w:cs="Arial"/>
                <w:sz w:val="20"/>
                <w:szCs w:val="20"/>
                <w:lang w:val="en-IE"/>
              </w:rPr>
            </w:pPr>
            <w:ins w:id="12653"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54" w:author="Author"/>
                <w:color w:val="auto"/>
                <w:sz w:val="20"/>
                <w:szCs w:val="20"/>
              </w:rPr>
            </w:pPr>
            <w:ins w:id="12655" w:author="Author">
              <w:r w:rsidRPr="00563671">
                <w:rPr>
                  <w:color w:val="auto"/>
                  <w:sz w:val="20"/>
                  <w:szCs w:val="20"/>
                </w:rPr>
                <w:t>Submit sales order</w:t>
              </w:r>
            </w:ins>
          </w:p>
        </w:tc>
      </w:tr>
      <w:tr w:rsidR="005E41B3" w:rsidRPr="00563671" w14:paraId="054C7150" w14:textId="77777777" w:rsidTr="00A834B1">
        <w:trPr>
          <w:ins w:id="12656"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57" w:author="Author"/>
                <w:rFonts w:cs="Arial"/>
                <w:sz w:val="20"/>
                <w:szCs w:val="20"/>
                <w:lang w:val="en-IE"/>
              </w:rPr>
            </w:pPr>
            <w:ins w:id="12658"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59" w:author="Author"/>
                <w:rFonts w:cs="Arial"/>
                <w:sz w:val="20"/>
                <w:szCs w:val="20"/>
                <w:lang w:val="en-IE"/>
              </w:rPr>
            </w:pPr>
            <w:ins w:id="12660"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61"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2" w:author="Author"/>
                <w:rFonts w:cs="Arial"/>
                <w:sz w:val="20"/>
                <w:szCs w:val="20"/>
                <w:lang w:val="en-IE"/>
              </w:rPr>
            </w:pPr>
            <w:ins w:id="12663"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4" w:author="Author"/>
                <w:rFonts w:cs="Arial"/>
                <w:sz w:val="20"/>
                <w:szCs w:val="20"/>
                <w:lang w:val="en-IE"/>
              </w:rPr>
            </w:pPr>
            <w:ins w:id="12665"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66"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67" w:author="Author"/>
                <w:rFonts w:cs="Arial"/>
                <w:sz w:val="20"/>
                <w:szCs w:val="20"/>
                <w:lang w:val="en-IE"/>
              </w:rPr>
            </w:pPr>
            <w:ins w:id="12668"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9" w:author="Author"/>
                <w:rFonts w:cs="Arial"/>
                <w:sz w:val="20"/>
                <w:szCs w:val="20"/>
                <w:lang w:val="en-IE"/>
              </w:rPr>
            </w:pPr>
            <w:ins w:id="12670" w:author="Author">
              <w:r w:rsidRPr="00563671">
                <w:rPr>
                  <w:rFonts w:cs="Arial"/>
                  <w:sz w:val="20"/>
                  <w:szCs w:val="20"/>
                  <w:lang w:val="en-IE" w:eastAsia="pt-PT"/>
                </w:rPr>
                <w:t>IF192.28</w:t>
              </w:r>
            </w:ins>
          </w:p>
        </w:tc>
      </w:tr>
      <w:tr w:rsidR="005E41B3" w:rsidRPr="00563671" w14:paraId="1997A9C4" w14:textId="77777777" w:rsidTr="00A834B1">
        <w:trPr>
          <w:ins w:id="12671"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2" w:author="Author"/>
                <w:rFonts w:cs="Arial"/>
                <w:sz w:val="20"/>
                <w:szCs w:val="20"/>
                <w:lang w:val="en-IE"/>
              </w:rPr>
            </w:pPr>
            <w:ins w:id="12673"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4" w:author="Author"/>
                <w:rFonts w:cs="Arial"/>
                <w:sz w:val="20"/>
                <w:szCs w:val="20"/>
                <w:lang w:val="en-IE"/>
              </w:rPr>
            </w:pPr>
            <w:ins w:id="12675" w:author="Author">
              <w:r>
                <w:rPr>
                  <w:rFonts w:cs="Arial"/>
                  <w:sz w:val="20"/>
                  <w:szCs w:val="20"/>
                  <w:lang w:val="en-IE"/>
                </w:rPr>
                <w:t>599</w:t>
              </w:r>
            </w:ins>
          </w:p>
        </w:tc>
      </w:tr>
      <w:tr w:rsidR="005E41B3" w:rsidRPr="00563671" w14:paraId="2A70552A" w14:textId="77777777" w:rsidTr="00A834B1">
        <w:trPr>
          <w:ins w:id="12676"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77" w:author="Author"/>
                <w:rFonts w:cs="Arial"/>
                <w:sz w:val="20"/>
                <w:szCs w:val="20"/>
                <w:lang w:val="en-IE"/>
              </w:rPr>
            </w:pPr>
            <w:ins w:id="12678"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9" w:author="Author"/>
                <w:rFonts w:cs="Arial"/>
                <w:sz w:val="20"/>
                <w:szCs w:val="20"/>
                <w:lang w:val="en-IE"/>
              </w:rPr>
            </w:pPr>
            <w:ins w:id="12680" w:author="Author">
              <w:r w:rsidRPr="00563671">
                <w:rPr>
                  <w:rFonts w:cs="Arial"/>
                  <w:sz w:val="20"/>
                  <w:szCs w:val="20"/>
                </w:rPr>
                <w:t>SalesOrder</w:t>
              </w:r>
            </w:ins>
          </w:p>
        </w:tc>
      </w:tr>
      <w:tr w:rsidR="005E41B3" w:rsidRPr="00563671" w14:paraId="366953BA" w14:textId="77777777" w:rsidTr="00A834B1">
        <w:trPr>
          <w:ins w:id="12681"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2" w:author="Author"/>
                <w:rFonts w:cs="Arial"/>
                <w:sz w:val="20"/>
                <w:szCs w:val="20"/>
                <w:lang w:val="en-IE"/>
              </w:rPr>
            </w:pPr>
            <w:ins w:id="12683"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4" w:author="Author"/>
                <w:rFonts w:cs="Arial"/>
                <w:sz w:val="20"/>
                <w:szCs w:val="20"/>
                <w:lang w:val="pt-PT"/>
              </w:rPr>
            </w:pPr>
            <w:ins w:id="12685" w:author="Author">
              <w:r w:rsidRPr="00563671">
                <w:rPr>
                  <w:iCs/>
                  <w:sz w:val="20"/>
                  <w:szCs w:val="20"/>
                </w:rPr>
                <w:t>UpdateSalesOrder</w:t>
              </w:r>
            </w:ins>
          </w:p>
        </w:tc>
      </w:tr>
    </w:tbl>
    <w:p w14:paraId="01BDD2A0" w14:textId="77777777" w:rsidR="005E41B3" w:rsidRPr="00563671" w:rsidRDefault="005E41B3" w:rsidP="005E41B3">
      <w:pPr>
        <w:rPr>
          <w:ins w:id="126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88"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89" w:author="Author"/>
                <w:rFonts w:cs="Arial"/>
                <w:color w:val="auto"/>
                <w:sz w:val="20"/>
                <w:szCs w:val="20"/>
              </w:rPr>
            </w:pPr>
          </w:p>
        </w:tc>
      </w:tr>
      <w:tr w:rsidR="005E41B3" w:rsidRPr="00563671" w14:paraId="5DDA5454" w14:textId="77777777" w:rsidTr="00A834B1">
        <w:trPr>
          <w:ins w:id="12690"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91" w:author="Author"/>
                <w:rFonts w:cs="Arial"/>
                <w:sz w:val="20"/>
                <w:szCs w:val="20"/>
              </w:rPr>
            </w:pPr>
            <w:ins w:id="12692"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3" w:author="Author"/>
                <w:rFonts w:cs="Arial"/>
                <w:sz w:val="20"/>
                <w:szCs w:val="20"/>
                <w:lang w:val="pt-PT"/>
              </w:rPr>
            </w:pPr>
            <w:ins w:id="12694" w:author="Author">
              <w:r w:rsidRPr="00563671">
                <w:rPr>
                  <w:rFonts w:cs="Arial"/>
                  <w:sz w:val="20"/>
                  <w:szCs w:val="20"/>
                </w:rPr>
                <w:t>Get loyalty points</w:t>
              </w:r>
            </w:ins>
          </w:p>
        </w:tc>
      </w:tr>
      <w:tr w:rsidR="005E41B3" w:rsidRPr="00563671" w14:paraId="6D3DB7E3" w14:textId="77777777" w:rsidTr="00A834B1">
        <w:trPr>
          <w:ins w:id="12695"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696" w:author="Author"/>
                <w:rFonts w:cs="Arial"/>
                <w:sz w:val="20"/>
                <w:szCs w:val="20"/>
              </w:rPr>
            </w:pPr>
            <w:ins w:id="12697"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8" w:author="Author"/>
                <w:rFonts w:cs="Arial"/>
                <w:sz w:val="20"/>
                <w:szCs w:val="20"/>
              </w:rPr>
            </w:pPr>
            <w:ins w:id="12699" w:author="Author">
              <w:r w:rsidRPr="00563671">
                <w:rPr>
                  <w:rFonts w:cs="Arial"/>
                  <w:sz w:val="20"/>
                  <w:szCs w:val="20"/>
                </w:rPr>
                <w:t>The current customer context should be passed as parameter</w:t>
              </w:r>
            </w:ins>
          </w:p>
        </w:tc>
      </w:tr>
      <w:tr w:rsidR="005E41B3" w:rsidRPr="00563671" w14:paraId="0901C6F8" w14:textId="77777777" w:rsidTr="00A834B1">
        <w:trPr>
          <w:ins w:id="12700"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701" w:author="Author"/>
                <w:rFonts w:cs="Arial"/>
                <w:sz w:val="20"/>
                <w:szCs w:val="20"/>
              </w:rPr>
            </w:pPr>
            <w:ins w:id="12702"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3" w:author="Author"/>
                <w:rFonts w:cs="Arial"/>
                <w:sz w:val="20"/>
                <w:szCs w:val="20"/>
              </w:rPr>
            </w:pPr>
            <w:ins w:id="12704" w:author="Author">
              <w:r w:rsidRPr="00563671">
                <w:rPr>
                  <w:rFonts w:cs="Arial"/>
                  <w:sz w:val="20"/>
                  <w:szCs w:val="20"/>
                </w:rPr>
                <w:t>The response returns a status about pending orders</w:t>
              </w:r>
            </w:ins>
          </w:p>
        </w:tc>
      </w:tr>
      <w:tr w:rsidR="005E41B3" w:rsidRPr="00563671" w14:paraId="11EE941D" w14:textId="77777777" w:rsidTr="00A834B1">
        <w:trPr>
          <w:ins w:id="12705"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06" w:author="Author"/>
                <w:rFonts w:cs="Arial"/>
                <w:sz w:val="20"/>
                <w:szCs w:val="20"/>
              </w:rPr>
            </w:pPr>
            <w:ins w:id="12707"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8" w:author="Author"/>
                <w:rFonts w:cs="Arial"/>
                <w:sz w:val="20"/>
                <w:szCs w:val="20"/>
              </w:rPr>
            </w:pPr>
            <w:ins w:id="12709"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10"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11" w:author="Author"/>
                <w:rFonts w:cs="Arial"/>
                <w:sz w:val="20"/>
                <w:szCs w:val="20"/>
              </w:rPr>
            </w:pPr>
            <w:ins w:id="12712"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3" w:author="Author"/>
                <w:rFonts w:cs="Arial"/>
                <w:sz w:val="20"/>
                <w:szCs w:val="20"/>
              </w:rPr>
            </w:pPr>
            <w:ins w:id="12714" w:author="Author">
              <w:r>
                <w:rPr>
                  <w:rFonts w:cs="Arial"/>
                  <w:sz w:val="20"/>
                  <w:szCs w:val="20"/>
                </w:rPr>
                <w:t>390</w:t>
              </w:r>
            </w:ins>
          </w:p>
        </w:tc>
      </w:tr>
      <w:tr w:rsidR="005E41B3" w:rsidRPr="00563671" w14:paraId="741D75CB" w14:textId="77777777" w:rsidTr="00A834B1">
        <w:trPr>
          <w:ins w:id="12715"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16" w:author="Author"/>
                <w:rFonts w:cs="Arial"/>
                <w:sz w:val="20"/>
                <w:szCs w:val="20"/>
              </w:rPr>
            </w:pPr>
            <w:ins w:id="12717"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18" w:author="Author"/>
                <w:rFonts w:cs="Arial"/>
                <w:sz w:val="20"/>
                <w:szCs w:val="20"/>
                <w:lang w:val="pt-PT"/>
              </w:rPr>
            </w:pPr>
            <w:ins w:id="12719" w:author="Author">
              <w:r w:rsidRPr="00563671">
                <w:rPr>
                  <w:rFonts w:cs="Arial"/>
                  <w:sz w:val="20"/>
                  <w:szCs w:val="20"/>
                </w:rPr>
                <w:t>LoyaltyAccount</w:t>
              </w:r>
            </w:ins>
          </w:p>
        </w:tc>
      </w:tr>
      <w:tr w:rsidR="005E41B3" w:rsidRPr="00563671" w14:paraId="19184507" w14:textId="77777777" w:rsidTr="00A834B1">
        <w:trPr>
          <w:ins w:id="12720"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21" w:author="Author"/>
                <w:rFonts w:cs="Arial"/>
                <w:bCs/>
                <w:sz w:val="20"/>
                <w:szCs w:val="20"/>
              </w:rPr>
            </w:pPr>
            <w:ins w:id="12722"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3" w:author="Author"/>
                <w:rFonts w:cs="Arial"/>
                <w:sz w:val="20"/>
                <w:szCs w:val="20"/>
                <w:lang w:val="pt-PT"/>
              </w:rPr>
            </w:pPr>
            <w:ins w:id="12724" w:author="Author">
              <w:r w:rsidRPr="00563671">
                <w:rPr>
                  <w:rFonts w:cs="Arial"/>
                  <w:sz w:val="20"/>
                  <w:szCs w:val="20"/>
                </w:rPr>
                <w:t>GetLoyaltyAccountList</w:t>
              </w:r>
            </w:ins>
          </w:p>
        </w:tc>
      </w:tr>
    </w:tbl>
    <w:p w14:paraId="531CD6DD" w14:textId="77777777" w:rsidR="005E41B3" w:rsidRPr="00563671" w:rsidRDefault="005E41B3" w:rsidP="005E41B3">
      <w:pPr>
        <w:rPr>
          <w:ins w:id="127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2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27"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28" w:author="Author"/>
                <w:rFonts w:cs="Arial"/>
                <w:color w:val="auto"/>
                <w:sz w:val="20"/>
                <w:szCs w:val="20"/>
              </w:rPr>
            </w:pPr>
          </w:p>
        </w:tc>
      </w:tr>
      <w:tr w:rsidR="005E41B3" w:rsidRPr="00563671" w14:paraId="4AD58614" w14:textId="77777777" w:rsidTr="00A834B1">
        <w:trPr>
          <w:ins w:id="12729"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30" w:author="Author"/>
                <w:rFonts w:cs="Arial"/>
                <w:sz w:val="20"/>
                <w:szCs w:val="20"/>
              </w:rPr>
            </w:pPr>
            <w:ins w:id="12731"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2" w:author="Author"/>
                <w:rFonts w:cs="Arial"/>
                <w:sz w:val="20"/>
                <w:szCs w:val="20"/>
                <w:lang w:val="en-US"/>
              </w:rPr>
            </w:pPr>
            <w:ins w:id="12733" w:author="Author">
              <w:r w:rsidRPr="00563671">
                <w:rPr>
                  <w:rFonts w:cs="Arial"/>
                  <w:sz w:val="20"/>
                  <w:szCs w:val="20"/>
                </w:rPr>
                <w:t>Validate pending orders</w:t>
              </w:r>
            </w:ins>
          </w:p>
        </w:tc>
      </w:tr>
      <w:tr w:rsidR="005E41B3" w:rsidRPr="00563671" w14:paraId="1B1CEF7C" w14:textId="77777777" w:rsidTr="00A834B1">
        <w:trPr>
          <w:ins w:id="12734"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35" w:author="Author"/>
                <w:rFonts w:cs="Arial"/>
                <w:sz w:val="20"/>
                <w:szCs w:val="20"/>
              </w:rPr>
            </w:pPr>
            <w:ins w:id="12736"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7" w:author="Author"/>
                <w:rFonts w:cs="Arial"/>
                <w:sz w:val="20"/>
                <w:szCs w:val="20"/>
              </w:rPr>
            </w:pPr>
            <w:ins w:id="12738" w:author="Author">
              <w:r w:rsidRPr="00563671">
                <w:rPr>
                  <w:rFonts w:cs="Arial"/>
                  <w:sz w:val="20"/>
                  <w:szCs w:val="20"/>
                </w:rPr>
                <w:t>The current customer context should be passed as parameter</w:t>
              </w:r>
            </w:ins>
          </w:p>
        </w:tc>
      </w:tr>
      <w:tr w:rsidR="005E41B3" w:rsidRPr="00563671" w14:paraId="4452D712" w14:textId="77777777" w:rsidTr="00A834B1">
        <w:trPr>
          <w:ins w:id="12739"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40" w:author="Author"/>
                <w:rFonts w:cs="Arial"/>
                <w:sz w:val="20"/>
                <w:szCs w:val="20"/>
              </w:rPr>
            </w:pPr>
            <w:ins w:id="12741"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2" w:author="Author"/>
                <w:rFonts w:cs="Arial"/>
                <w:sz w:val="20"/>
                <w:szCs w:val="20"/>
              </w:rPr>
            </w:pPr>
            <w:ins w:id="12743" w:author="Author">
              <w:r w:rsidRPr="00563671">
                <w:rPr>
                  <w:rFonts w:cs="Arial"/>
                  <w:sz w:val="20"/>
                  <w:szCs w:val="20"/>
                </w:rPr>
                <w:t>The response returns a status about pending orders</w:t>
              </w:r>
            </w:ins>
          </w:p>
        </w:tc>
      </w:tr>
      <w:tr w:rsidR="005E41B3" w:rsidRPr="00563671" w14:paraId="24A437EA" w14:textId="77777777" w:rsidTr="00A834B1">
        <w:trPr>
          <w:ins w:id="12744"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45" w:author="Author"/>
                <w:rFonts w:cs="Arial"/>
                <w:sz w:val="20"/>
                <w:szCs w:val="20"/>
              </w:rPr>
            </w:pPr>
            <w:ins w:id="12746"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7" w:author="Author"/>
                <w:rFonts w:cs="Arial"/>
                <w:sz w:val="20"/>
                <w:szCs w:val="20"/>
              </w:rPr>
            </w:pPr>
            <w:ins w:id="12748" w:author="Author">
              <w:r w:rsidRPr="00563671">
                <w:rPr>
                  <w:rFonts w:cs="Arial"/>
                  <w:sz w:val="20"/>
                  <w:szCs w:val="20"/>
                  <w:lang w:val="en-US" w:eastAsia="pt-PT"/>
                </w:rPr>
                <w:t>IF192.28</w:t>
              </w:r>
            </w:ins>
          </w:p>
        </w:tc>
      </w:tr>
      <w:tr w:rsidR="005E41B3" w:rsidRPr="00563671" w14:paraId="6CC2EC77" w14:textId="77777777" w:rsidTr="00A834B1">
        <w:trPr>
          <w:ins w:id="12749"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50" w:author="Author"/>
                <w:rFonts w:cs="Arial"/>
                <w:sz w:val="20"/>
                <w:szCs w:val="20"/>
              </w:rPr>
            </w:pPr>
            <w:ins w:id="12751"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2" w:author="Author"/>
                <w:rFonts w:cs="Arial"/>
                <w:sz w:val="20"/>
                <w:szCs w:val="20"/>
              </w:rPr>
            </w:pPr>
            <w:ins w:id="12753" w:author="Author">
              <w:r>
                <w:rPr>
                  <w:rFonts w:cs="Arial"/>
                  <w:sz w:val="20"/>
                  <w:szCs w:val="20"/>
                </w:rPr>
                <w:t>389</w:t>
              </w:r>
            </w:ins>
          </w:p>
        </w:tc>
      </w:tr>
      <w:tr w:rsidR="005E41B3" w:rsidRPr="00563671" w14:paraId="5B0F9AD0" w14:textId="77777777" w:rsidTr="00A834B1">
        <w:trPr>
          <w:ins w:id="12754"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55" w:author="Author"/>
                <w:rFonts w:cs="Arial"/>
                <w:sz w:val="20"/>
                <w:szCs w:val="20"/>
              </w:rPr>
            </w:pPr>
            <w:ins w:id="12756"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7" w:author="Author"/>
                <w:rFonts w:cs="Arial"/>
                <w:sz w:val="20"/>
                <w:szCs w:val="20"/>
              </w:rPr>
            </w:pPr>
            <w:ins w:id="12758" w:author="Author">
              <w:r w:rsidRPr="00563671">
                <w:rPr>
                  <w:rFonts w:cs="Arial"/>
                  <w:sz w:val="20"/>
                  <w:szCs w:val="20"/>
                </w:rPr>
                <w:t>SalesOrder</w:t>
              </w:r>
            </w:ins>
          </w:p>
        </w:tc>
      </w:tr>
      <w:tr w:rsidR="005E41B3" w:rsidRPr="00563671" w14:paraId="28EAD9FB" w14:textId="77777777" w:rsidTr="00A834B1">
        <w:trPr>
          <w:ins w:id="12759"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60" w:author="Author"/>
                <w:rFonts w:cs="Arial"/>
                <w:bCs/>
                <w:sz w:val="20"/>
                <w:szCs w:val="20"/>
              </w:rPr>
            </w:pPr>
            <w:ins w:id="12761"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2" w:author="Author"/>
                <w:rFonts w:cs="Arial"/>
                <w:sz w:val="20"/>
                <w:szCs w:val="20"/>
                <w:lang w:val="en-US"/>
              </w:rPr>
            </w:pPr>
            <w:ins w:id="12763" w:author="Author">
              <w:r w:rsidRPr="00563671">
                <w:rPr>
                  <w:rFonts w:cs="Arial"/>
                  <w:sz w:val="20"/>
                  <w:szCs w:val="20"/>
                </w:rPr>
                <w:t>GetSalesOrderList</w:t>
              </w:r>
            </w:ins>
          </w:p>
        </w:tc>
      </w:tr>
    </w:tbl>
    <w:p w14:paraId="54B941AE" w14:textId="77777777" w:rsidR="005E41B3" w:rsidRDefault="005E41B3" w:rsidP="005E41B3">
      <w:pPr>
        <w:rPr>
          <w:ins w:id="127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6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66"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67" w:author="Author"/>
                <w:rFonts w:cs="Arial"/>
                <w:color w:val="auto"/>
                <w:sz w:val="20"/>
                <w:szCs w:val="20"/>
              </w:rPr>
            </w:pPr>
          </w:p>
        </w:tc>
      </w:tr>
      <w:tr w:rsidR="005E41B3" w:rsidRPr="00563671" w14:paraId="6DA19F62" w14:textId="77777777" w:rsidTr="00A834B1">
        <w:trPr>
          <w:ins w:id="12768"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69" w:author="Author"/>
                <w:rFonts w:cs="Arial"/>
                <w:sz w:val="20"/>
                <w:szCs w:val="20"/>
              </w:rPr>
            </w:pPr>
            <w:ins w:id="12770"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1" w:author="Author"/>
                <w:rFonts w:cs="Arial"/>
                <w:sz w:val="20"/>
                <w:szCs w:val="20"/>
              </w:rPr>
            </w:pPr>
            <w:ins w:id="12772" w:author="Author">
              <w:r>
                <w:rPr>
                  <w:rFonts w:cs="Arial"/>
                  <w:sz w:val="20"/>
                  <w:lang w:val="en-IE"/>
                </w:rPr>
                <w:t>Communicate Contract Sending</w:t>
              </w:r>
            </w:ins>
          </w:p>
        </w:tc>
      </w:tr>
      <w:tr w:rsidR="005E41B3" w:rsidRPr="00563671" w14:paraId="62A58150" w14:textId="77777777" w:rsidTr="00A834B1">
        <w:trPr>
          <w:ins w:id="12773"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74" w:author="Author"/>
                <w:rFonts w:cs="Arial"/>
                <w:sz w:val="20"/>
                <w:szCs w:val="20"/>
              </w:rPr>
            </w:pPr>
            <w:ins w:id="12775"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6" w:author="Author"/>
                <w:rFonts w:cs="Arial"/>
                <w:sz w:val="20"/>
                <w:szCs w:val="20"/>
              </w:rPr>
            </w:pPr>
            <w:ins w:id="12777"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78"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79" w:author="Author"/>
                <w:rFonts w:cs="Arial"/>
                <w:sz w:val="20"/>
                <w:szCs w:val="20"/>
              </w:rPr>
            </w:pPr>
            <w:ins w:id="12780"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1" w:author="Author"/>
                <w:rFonts w:cs="Arial"/>
                <w:sz w:val="20"/>
                <w:szCs w:val="20"/>
              </w:rPr>
            </w:pPr>
            <w:ins w:id="12782"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3"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84" w:author="Author"/>
                <w:rFonts w:cs="Arial"/>
                <w:sz w:val="20"/>
                <w:szCs w:val="20"/>
              </w:rPr>
            </w:pPr>
            <w:ins w:id="12785"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6" w:author="Author"/>
                <w:rFonts w:cs="Arial"/>
                <w:sz w:val="20"/>
                <w:szCs w:val="20"/>
              </w:rPr>
            </w:pPr>
            <w:ins w:id="12787" w:author="Author">
              <w:r w:rsidRPr="00AD78D0">
                <w:rPr>
                  <w:rFonts w:cs="Arial"/>
                  <w:sz w:val="20"/>
                  <w:szCs w:val="20"/>
                </w:rPr>
                <w:t>IF192.41</w:t>
              </w:r>
            </w:ins>
          </w:p>
        </w:tc>
      </w:tr>
      <w:tr w:rsidR="005E41B3" w:rsidRPr="00563671" w14:paraId="136F73FD" w14:textId="77777777" w:rsidTr="00A834B1">
        <w:trPr>
          <w:ins w:id="12788"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89" w:author="Author"/>
                <w:rFonts w:cs="Arial"/>
                <w:sz w:val="20"/>
                <w:szCs w:val="20"/>
              </w:rPr>
            </w:pPr>
            <w:ins w:id="12790"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91" w:author="Author"/>
                <w:rFonts w:cs="Arial"/>
                <w:sz w:val="20"/>
                <w:szCs w:val="20"/>
              </w:rPr>
            </w:pPr>
            <w:ins w:id="12792" w:author="Author">
              <w:r>
                <w:rPr>
                  <w:rFonts w:cs="Arial"/>
                  <w:sz w:val="20"/>
                  <w:szCs w:val="20"/>
                </w:rPr>
                <w:t>543</w:t>
              </w:r>
            </w:ins>
          </w:p>
        </w:tc>
      </w:tr>
      <w:tr w:rsidR="005E41B3" w:rsidRPr="00563671" w14:paraId="5231A681" w14:textId="77777777" w:rsidTr="00A834B1">
        <w:trPr>
          <w:ins w:id="12793"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94" w:author="Author"/>
                <w:rFonts w:cs="Arial"/>
                <w:sz w:val="20"/>
                <w:szCs w:val="20"/>
              </w:rPr>
            </w:pPr>
            <w:ins w:id="12795"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6" w:author="Author"/>
                <w:rFonts w:cs="Arial"/>
                <w:sz w:val="20"/>
                <w:szCs w:val="20"/>
              </w:rPr>
            </w:pPr>
            <w:ins w:id="12797" w:author="Author">
              <w:r w:rsidRPr="00AD78D0">
                <w:rPr>
                  <w:rFonts w:cs="Arial"/>
                  <w:sz w:val="20"/>
                  <w:szCs w:val="20"/>
                </w:rPr>
                <w:t>Communication</w:t>
              </w:r>
            </w:ins>
          </w:p>
        </w:tc>
      </w:tr>
      <w:tr w:rsidR="005E41B3" w:rsidRPr="00563671" w14:paraId="2645C1B3" w14:textId="77777777" w:rsidTr="00A834B1">
        <w:trPr>
          <w:ins w:id="12798"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799" w:author="Author"/>
                <w:rFonts w:cs="Arial"/>
                <w:sz w:val="20"/>
                <w:szCs w:val="20"/>
              </w:rPr>
            </w:pPr>
            <w:ins w:id="12800"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01" w:author="Author"/>
                <w:rFonts w:cs="Arial"/>
                <w:sz w:val="20"/>
                <w:szCs w:val="20"/>
              </w:rPr>
            </w:pPr>
            <w:ins w:id="12802"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04" w:author="Author"/>
          <w:del w:id="128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06" w:author="Author"/>
                <w:del w:id="12807"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08" w:author="Author"/>
                <w:del w:id="12809" w:author="Author"/>
                <w:rFonts w:cs="Arial"/>
                <w:color w:val="auto"/>
                <w:sz w:val="20"/>
                <w:szCs w:val="20"/>
              </w:rPr>
            </w:pPr>
          </w:p>
        </w:tc>
      </w:tr>
      <w:tr w:rsidR="005E41B3" w:rsidRPr="00563671" w:rsidDel="00717951" w14:paraId="20C6F135" w14:textId="737C0AA8" w:rsidTr="00A834B1">
        <w:trPr>
          <w:ins w:id="12810" w:author="Author"/>
          <w:del w:id="12811"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2" w:author="Author"/>
                <w:del w:id="12813" w:author="Author"/>
                <w:rFonts w:cs="Arial"/>
                <w:sz w:val="20"/>
                <w:szCs w:val="20"/>
              </w:rPr>
            </w:pPr>
            <w:ins w:id="12814" w:author="Author">
              <w:del w:id="12815"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16" w:author="Author"/>
                <w:del w:id="12817" w:author="Author"/>
                <w:rFonts w:cs="Arial"/>
                <w:sz w:val="20"/>
                <w:szCs w:val="20"/>
              </w:rPr>
            </w:pPr>
            <w:ins w:id="12818" w:author="Author">
              <w:del w:id="12819" w:author="Author">
                <w:r w:rsidDel="00717951">
                  <w:rPr>
                    <w:rFonts w:cs="Arial"/>
                    <w:sz w:val="20"/>
                    <w:lang w:val="en-IE"/>
                  </w:rPr>
                  <w:delText>Relinquish order</w:delText>
                </w:r>
              </w:del>
            </w:ins>
          </w:p>
        </w:tc>
      </w:tr>
      <w:tr w:rsidR="005E41B3" w:rsidRPr="00563671" w:rsidDel="00717951" w14:paraId="7A1CB33D" w14:textId="5E0669D3" w:rsidTr="00A834B1">
        <w:trPr>
          <w:ins w:id="12820" w:author="Author"/>
          <w:del w:id="12821"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2" w:author="Author"/>
                <w:del w:id="12823" w:author="Author"/>
                <w:rFonts w:cs="Arial"/>
                <w:sz w:val="20"/>
                <w:szCs w:val="20"/>
              </w:rPr>
            </w:pPr>
            <w:ins w:id="12824" w:author="Author">
              <w:del w:id="12825"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6" w:author="Author"/>
                <w:del w:id="12827" w:author="Author"/>
                <w:rFonts w:cs="Arial"/>
                <w:sz w:val="20"/>
                <w:szCs w:val="20"/>
              </w:rPr>
            </w:pPr>
            <w:ins w:id="12828" w:author="Author">
              <w:del w:id="12829"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30" w:author="Author"/>
          <w:del w:id="12831"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2" w:author="Author"/>
                <w:del w:id="12833" w:author="Author"/>
                <w:rFonts w:cs="Arial"/>
                <w:sz w:val="20"/>
                <w:szCs w:val="20"/>
              </w:rPr>
            </w:pPr>
            <w:ins w:id="12834" w:author="Author">
              <w:del w:id="12835"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6" w:author="Author"/>
                <w:del w:id="12837" w:author="Author"/>
                <w:rFonts w:cs="Arial"/>
                <w:sz w:val="20"/>
                <w:szCs w:val="20"/>
              </w:rPr>
            </w:pPr>
            <w:ins w:id="12838" w:author="Author">
              <w:del w:id="12839"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40" w:author="Author"/>
          <w:del w:id="12841"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2" w:author="Author"/>
                <w:del w:id="12843" w:author="Author"/>
                <w:rFonts w:cs="Arial"/>
                <w:sz w:val="20"/>
                <w:szCs w:val="20"/>
              </w:rPr>
            </w:pPr>
            <w:ins w:id="12844" w:author="Author">
              <w:del w:id="12845"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6" w:author="Author"/>
                <w:del w:id="12847" w:author="Author"/>
                <w:rFonts w:cs="Arial"/>
                <w:sz w:val="20"/>
                <w:szCs w:val="20"/>
              </w:rPr>
            </w:pPr>
            <w:ins w:id="12848" w:author="Author">
              <w:del w:id="12849"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50" w:author="Author"/>
          <w:del w:id="12851"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2" w:author="Author"/>
                <w:del w:id="12853" w:author="Author"/>
                <w:rFonts w:cs="Arial"/>
                <w:sz w:val="20"/>
                <w:szCs w:val="20"/>
              </w:rPr>
            </w:pPr>
            <w:ins w:id="12854" w:author="Author">
              <w:del w:id="12855"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6" w:author="Author"/>
                <w:del w:id="12857" w:author="Author"/>
                <w:rFonts w:cs="Arial"/>
                <w:sz w:val="20"/>
                <w:szCs w:val="20"/>
              </w:rPr>
            </w:pPr>
            <w:ins w:id="12858" w:author="Author">
              <w:del w:id="12859" w:author="Author">
                <w:r w:rsidRPr="00B36D2E" w:rsidDel="00717951">
                  <w:rPr>
                    <w:rFonts w:cs="Arial"/>
                    <w:sz w:val="20"/>
                    <w:szCs w:val="20"/>
                  </w:rPr>
                  <w:delText>TBD</w:delText>
                </w:r>
              </w:del>
            </w:ins>
          </w:p>
        </w:tc>
      </w:tr>
      <w:tr w:rsidR="005E41B3" w:rsidRPr="00563671" w:rsidDel="00717951" w14:paraId="0A645A91" w14:textId="3481A79B" w:rsidTr="00A834B1">
        <w:trPr>
          <w:ins w:id="12860" w:author="Author"/>
          <w:del w:id="12861"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2" w:author="Author"/>
                <w:del w:id="12863" w:author="Author"/>
                <w:rFonts w:cs="Arial"/>
                <w:sz w:val="20"/>
                <w:szCs w:val="20"/>
              </w:rPr>
            </w:pPr>
            <w:ins w:id="12864" w:author="Author">
              <w:del w:id="12865"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66" w:author="Author"/>
                <w:del w:id="12867" w:author="Author"/>
                <w:rFonts w:cs="Arial"/>
                <w:sz w:val="20"/>
                <w:szCs w:val="20"/>
              </w:rPr>
            </w:pPr>
            <w:ins w:id="12868" w:author="Author">
              <w:del w:id="12869" w:author="Author">
                <w:r w:rsidDel="00717951">
                  <w:rPr>
                    <w:rFonts w:cs="Arial"/>
                    <w:sz w:val="20"/>
                    <w:szCs w:val="20"/>
                  </w:rPr>
                  <w:delText>SalesOrder</w:delText>
                </w:r>
              </w:del>
            </w:ins>
          </w:p>
        </w:tc>
      </w:tr>
      <w:tr w:rsidR="005E41B3" w:rsidRPr="00563671" w:rsidDel="00717951" w14:paraId="676C33A0" w14:textId="64A991FD" w:rsidTr="00A834B1">
        <w:trPr>
          <w:ins w:id="12870" w:author="Author"/>
          <w:del w:id="12871"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2" w:author="Author"/>
                <w:del w:id="12873" w:author="Author"/>
                <w:rFonts w:cs="Arial"/>
                <w:sz w:val="20"/>
                <w:szCs w:val="20"/>
              </w:rPr>
            </w:pPr>
            <w:ins w:id="12874" w:author="Author">
              <w:del w:id="12875"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6" w:author="Author"/>
                <w:del w:id="12877" w:author="Author"/>
                <w:rFonts w:cs="Arial"/>
                <w:sz w:val="20"/>
                <w:szCs w:val="20"/>
              </w:rPr>
            </w:pPr>
            <w:ins w:id="12878" w:author="Author">
              <w:del w:id="12879"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80" w:author="Author"/>
          <w:del w:id="128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2" w:author="Author"/>
          <w:del w:id="1288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84" w:author="Author"/>
                <w:del w:id="12885"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86" w:author="Author"/>
                <w:del w:id="12887" w:author="Author"/>
                <w:rFonts w:cs="Arial"/>
                <w:color w:val="auto"/>
                <w:sz w:val="20"/>
                <w:szCs w:val="20"/>
              </w:rPr>
            </w:pPr>
          </w:p>
        </w:tc>
      </w:tr>
      <w:tr w:rsidR="005E41B3" w:rsidRPr="00563671" w:rsidDel="00DF352F" w14:paraId="4EC1E8D5" w14:textId="0A119A88" w:rsidTr="00315646">
        <w:trPr>
          <w:ins w:id="12888" w:author="Author"/>
          <w:del w:id="12889"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90" w:author="Author"/>
                <w:del w:id="12891" w:author="Author"/>
                <w:rFonts w:cs="Arial"/>
                <w:sz w:val="20"/>
                <w:szCs w:val="20"/>
              </w:rPr>
            </w:pPr>
            <w:ins w:id="12892" w:author="Author">
              <w:del w:id="12893"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4" w:author="Author"/>
                <w:del w:id="12895" w:author="Author"/>
                <w:rFonts w:cs="Arial"/>
                <w:sz w:val="20"/>
                <w:szCs w:val="20"/>
              </w:rPr>
            </w:pPr>
            <w:ins w:id="12896" w:author="Author">
              <w:del w:id="12897"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898" w:author="Author"/>
          <w:del w:id="12899"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900" w:author="Author"/>
                <w:del w:id="12901" w:author="Author"/>
                <w:rFonts w:cs="Arial"/>
                <w:sz w:val="20"/>
                <w:szCs w:val="20"/>
              </w:rPr>
            </w:pPr>
            <w:ins w:id="12902" w:author="Author">
              <w:del w:id="12903"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4" w:author="Author"/>
                <w:del w:id="12905" w:author="Author"/>
                <w:rFonts w:cs="Arial"/>
                <w:sz w:val="20"/>
                <w:szCs w:val="20"/>
              </w:rPr>
            </w:pPr>
            <w:ins w:id="12906" w:author="Author">
              <w:del w:id="12907"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08" w:author="Author"/>
          <w:del w:id="12909"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10" w:author="Author"/>
                <w:del w:id="12911" w:author="Author"/>
                <w:rFonts w:cs="Arial"/>
                <w:sz w:val="20"/>
                <w:szCs w:val="20"/>
              </w:rPr>
            </w:pPr>
            <w:ins w:id="12912" w:author="Author">
              <w:del w:id="12913"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4" w:author="Author"/>
                <w:del w:id="12915" w:author="Author"/>
                <w:rFonts w:cs="Arial"/>
                <w:sz w:val="20"/>
                <w:szCs w:val="20"/>
              </w:rPr>
            </w:pPr>
            <w:ins w:id="12916" w:author="Author">
              <w:del w:id="12917"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18" w:author="Author"/>
          <w:del w:id="12919"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20" w:author="Author"/>
                <w:del w:id="12921" w:author="Author"/>
                <w:rFonts w:cs="Arial"/>
                <w:sz w:val="20"/>
                <w:szCs w:val="20"/>
              </w:rPr>
            </w:pPr>
            <w:ins w:id="12922" w:author="Author">
              <w:del w:id="12923"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4" w:author="Author"/>
                <w:del w:id="12925" w:author="Author"/>
                <w:rFonts w:cs="Arial"/>
                <w:sz w:val="20"/>
                <w:szCs w:val="20"/>
              </w:rPr>
            </w:pPr>
            <w:ins w:id="12926" w:author="Author">
              <w:del w:id="12927" w:author="Author">
                <w:r w:rsidRPr="00315646" w:rsidDel="00DF352F">
                  <w:rPr>
                    <w:rFonts w:cs="Arial"/>
                    <w:sz w:val="20"/>
                    <w:szCs w:val="20"/>
                  </w:rPr>
                  <w:delText>IF192.28</w:delText>
                </w:r>
              </w:del>
            </w:ins>
          </w:p>
        </w:tc>
      </w:tr>
      <w:tr w:rsidR="005E41B3" w:rsidRPr="00563671" w:rsidDel="00DF352F" w14:paraId="215C6FCC" w14:textId="71B4460A" w:rsidTr="00315646">
        <w:trPr>
          <w:ins w:id="12928" w:author="Author"/>
          <w:del w:id="12929"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30" w:author="Author"/>
                <w:del w:id="12931" w:author="Author"/>
                <w:rFonts w:cs="Arial"/>
                <w:sz w:val="20"/>
                <w:szCs w:val="20"/>
              </w:rPr>
            </w:pPr>
            <w:ins w:id="12932" w:author="Author">
              <w:del w:id="12933"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4" w:author="Author"/>
                <w:del w:id="12935" w:author="Author"/>
                <w:rFonts w:cs="Arial"/>
                <w:sz w:val="20"/>
                <w:szCs w:val="20"/>
              </w:rPr>
            </w:pPr>
            <w:ins w:id="12936" w:author="Author">
              <w:del w:id="12937"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38" w:author="Author"/>
          <w:del w:id="12939"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40" w:author="Author"/>
                <w:del w:id="12941" w:author="Author"/>
                <w:rFonts w:cs="Arial"/>
                <w:sz w:val="20"/>
                <w:szCs w:val="20"/>
              </w:rPr>
            </w:pPr>
            <w:ins w:id="12942" w:author="Author">
              <w:del w:id="12943"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4" w:author="Author"/>
                <w:del w:id="12945" w:author="Author"/>
                <w:rFonts w:cs="Arial"/>
                <w:sz w:val="20"/>
                <w:szCs w:val="20"/>
              </w:rPr>
            </w:pPr>
            <w:ins w:id="12946" w:author="Author">
              <w:del w:id="12947" w:author="Author">
                <w:r w:rsidDel="00DF352F">
                  <w:rPr>
                    <w:rFonts w:cs="Arial"/>
                    <w:sz w:val="20"/>
                    <w:szCs w:val="20"/>
                  </w:rPr>
                  <w:delText>SalesOrder</w:delText>
                </w:r>
              </w:del>
            </w:ins>
          </w:p>
        </w:tc>
      </w:tr>
      <w:tr w:rsidR="005E41B3" w:rsidRPr="00563671" w:rsidDel="00DF352F" w14:paraId="2C6455EB" w14:textId="08E375FD" w:rsidTr="00315646">
        <w:trPr>
          <w:ins w:id="12948" w:author="Author"/>
          <w:del w:id="12949"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50" w:author="Author"/>
                <w:del w:id="12951" w:author="Author"/>
                <w:rFonts w:cs="Arial"/>
                <w:sz w:val="20"/>
                <w:szCs w:val="20"/>
              </w:rPr>
            </w:pPr>
            <w:ins w:id="12952" w:author="Author">
              <w:del w:id="12953"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4" w:author="Author"/>
                <w:del w:id="12955" w:author="Author"/>
                <w:rFonts w:cs="Arial"/>
                <w:sz w:val="20"/>
                <w:szCs w:val="20"/>
              </w:rPr>
            </w:pPr>
            <w:ins w:id="12956" w:author="Author">
              <w:del w:id="12957"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58" w:author="Author"/>
          <w:del w:id="12959" w:author="Author"/>
          <w:rFonts w:cs="Arial"/>
          <w:sz w:val="20"/>
          <w:szCs w:val="20"/>
          <w:lang w:val="en-IE"/>
        </w:rPr>
      </w:pPr>
    </w:p>
    <w:p w14:paraId="7CB7059C" w14:textId="77777777" w:rsidR="001929F3" w:rsidRDefault="001929F3" w:rsidP="005E41B3">
      <w:pPr>
        <w:rPr>
          <w:ins w:id="1296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61">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3"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64" w:author="Author"/>
              </w:rPr>
            </w:pPr>
          </w:p>
        </w:tc>
      </w:tr>
      <w:tr w:rsidR="005E41B3" w:rsidRPr="00A85733" w14:paraId="63E3444D" w14:textId="77777777" w:rsidTr="00C041AF">
        <w:trPr>
          <w:ins w:id="12965"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66" w:author="Author"/>
                <w:sz w:val="20"/>
              </w:rPr>
            </w:pPr>
            <w:ins w:id="12967"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8" w:author="Author"/>
                <w:rFonts w:cs="Arial"/>
                <w:sz w:val="20"/>
                <w:szCs w:val="20"/>
              </w:rPr>
            </w:pPr>
            <w:ins w:id="12969" w:author="Author">
              <w:del w:id="12970"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71"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2" w:author="Author"/>
                <w:sz w:val="20"/>
              </w:rPr>
            </w:pPr>
            <w:ins w:id="12973"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4" w:author="Author"/>
                <w:rFonts w:cs="Arial"/>
                <w:sz w:val="20"/>
                <w:szCs w:val="20"/>
              </w:rPr>
            </w:pPr>
            <w:ins w:id="12975" w:author="Author">
              <w:r w:rsidRPr="00315646">
                <w:rPr>
                  <w:rFonts w:cs="Arial"/>
                  <w:sz w:val="20"/>
                  <w:szCs w:val="20"/>
                </w:rPr>
                <w:t xml:space="preserve">The request is made for against the </w:t>
              </w:r>
              <w:del w:id="12976" w:author="Author">
                <w:r w:rsidRPr="00315646" w:rsidDel="00B42CF5">
                  <w:rPr>
                    <w:rFonts w:cs="Arial"/>
                    <w:sz w:val="20"/>
                    <w:szCs w:val="20"/>
                  </w:rPr>
                  <w:delText>current</w:delText>
                </w:r>
              </w:del>
              <w:r w:rsidR="00B42CF5">
                <w:rPr>
                  <w:rFonts w:cs="Arial"/>
                  <w:sz w:val="20"/>
                  <w:szCs w:val="20"/>
                </w:rPr>
                <w:t>provided</w:t>
              </w:r>
              <w:del w:id="12977"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78" w:author="Author">
                <w:r w:rsidRPr="00315646" w:rsidDel="00B42CF5">
                  <w:rPr>
                    <w:rFonts w:cs="Arial"/>
                    <w:sz w:val="20"/>
                    <w:szCs w:val="20"/>
                  </w:rPr>
                  <w:delText>and product offer</w:delText>
                </w:r>
              </w:del>
            </w:ins>
          </w:p>
        </w:tc>
      </w:tr>
      <w:tr w:rsidR="00B42CF5" w:rsidRPr="00F811AE" w14:paraId="6D13C869" w14:textId="77777777" w:rsidTr="00C041AF">
        <w:trPr>
          <w:ins w:id="12979"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80" w:author="Author"/>
                <w:sz w:val="20"/>
              </w:rPr>
            </w:pPr>
            <w:ins w:id="12981" w:author="Author">
              <w:r w:rsidRPr="00D9379A">
                <w:rPr>
                  <w:sz w:val="20"/>
                </w:rPr>
                <w:t>Relevant Output Notes</w:t>
              </w:r>
              <w:del w:id="12982"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3" w:author="Author"/>
                <w:del w:id="12984" w:author="Author"/>
                <w:sz w:val="20"/>
                <w:szCs w:val="20"/>
                <w:lang w:val="en-IE"/>
              </w:rPr>
            </w:pPr>
            <w:ins w:id="12985"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86"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87"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88" w:author="Author">
              <w:del w:id="12989"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90" w:author="Author"/>
                <w:del w:id="1299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2" w:author="Author"/>
                      <w:del w:id="12993" w:author="Author"/>
                      <w:b w:val="0"/>
                      <w:sz w:val="20"/>
                      <w:szCs w:val="20"/>
                      <w:lang w:val="en-IE"/>
                    </w:rPr>
                  </w:pPr>
                  <w:ins w:id="12994" w:author="Author">
                    <w:del w:id="12995"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2996" w:author="Author"/>
                <w:del w:id="1299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2998" w:author="Author"/>
                      <w:del w:id="12999" w:author="Author"/>
                      <w:color w:val="auto"/>
                      <w:sz w:val="20"/>
                      <w:szCs w:val="20"/>
                      <w:lang w:val="en-IE"/>
                    </w:rPr>
                  </w:pPr>
                  <w:ins w:id="13000" w:author="Author">
                    <w:del w:id="13001"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2" w:author="Author"/>
                      <w:del w:id="13003" w:author="Author"/>
                      <w:color w:val="auto"/>
                      <w:sz w:val="20"/>
                      <w:szCs w:val="20"/>
                      <w:lang w:val="en-IE"/>
                    </w:rPr>
                  </w:pPr>
                  <w:ins w:id="13004" w:author="Author">
                    <w:del w:id="13005"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6" w:author="Author"/>
                      <w:del w:id="13007" w:author="Author"/>
                      <w:color w:val="auto"/>
                      <w:sz w:val="20"/>
                      <w:szCs w:val="20"/>
                      <w:lang w:val="en-IE"/>
                    </w:rPr>
                  </w:pPr>
                  <w:ins w:id="13008" w:author="Author">
                    <w:del w:id="13009"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10" w:author="Author"/>
                <w:del w:id="130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2" w:author="Author"/>
                      <w:del w:id="13013" w:author="Author"/>
                      <w:color w:val="auto"/>
                      <w:sz w:val="20"/>
                      <w:szCs w:val="20"/>
                      <w:lang w:val="en-IE"/>
                    </w:rPr>
                  </w:pPr>
                  <w:ins w:id="13014" w:author="Author">
                    <w:del w:id="13015"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6" w:author="Author"/>
                      <w:del w:id="13017" w:author="Author"/>
                      <w:color w:val="auto"/>
                      <w:sz w:val="20"/>
                      <w:szCs w:val="20"/>
                      <w:lang w:val="en-IE"/>
                    </w:rPr>
                  </w:pPr>
                  <w:ins w:id="13018" w:author="Author">
                    <w:del w:id="13019"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20" w:author="Author"/>
                <w:del w:id="13021"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2" w:author="Author"/>
                      <w:del w:id="13023" w:author="Author"/>
                      <w:color w:val="auto"/>
                      <w:sz w:val="20"/>
                      <w:szCs w:val="20"/>
                      <w:lang w:val="en-IE"/>
                    </w:rPr>
                  </w:pPr>
                  <w:ins w:id="13024" w:author="Author">
                    <w:del w:id="13025"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6" w:author="Author"/>
                      <w:del w:id="13027" w:author="Author"/>
                      <w:color w:val="auto"/>
                      <w:sz w:val="20"/>
                      <w:szCs w:val="20"/>
                      <w:lang w:val="en-IE"/>
                    </w:rPr>
                  </w:pPr>
                  <w:ins w:id="13028" w:author="Author">
                    <w:del w:id="13029"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30" w:author="Author"/>
                <w:del w:id="13031"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2" w:author="Author"/>
                      <w:del w:id="13033" w:author="Author"/>
                      <w:b w:val="0"/>
                      <w:color w:val="auto"/>
                      <w:sz w:val="20"/>
                      <w:szCs w:val="20"/>
                      <w:lang w:val="en-IE"/>
                    </w:rPr>
                  </w:pPr>
                  <w:ins w:id="13034" w:author="Author">
                    <w:del w:id="13035"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6" w:author="Author"/>
                      <w:del w:id="13037" w:author="Author"/>
                      <w:color w:val="auto"/>
                      <w:sz w:val="20"/>
                      <w:szCs w:val="20"/>
                      <w:lang w:val="en-IE"/>
                    </w:rPr>
                  </w:pPr>
                  <w:ins w:id="13038" w:author="Author">
                    <w:del w:id="13039"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40" w:author="Author"/>
                <w:del w:id="1304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2" w:author="Author"/>
                      <w:del w:id="13043" w:author="Author"/>
                      <w:color w:val="auto"/>
                      <w:sz w:val="20"/>
                      <w:szCs w:val="20"/>
                      <w:lang w:val="en-IE"/>
                    </w:rPr>
                  </w:pPr>
                  <w:ins w:id="13044" w:author="Author">
                    <w:del w:id="13045"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46" w:author="Author"/>
                      <w:del w:id="13047"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48" w:author="Author"/>
                      <w:del w:id="13049" w:author="Author"/>
                      <w:b/>
                      <w:color w:val="auto"/>
                      <w:sz w:val="20"/>
                      <w:szCs w:val="20"/>
                      <w:lang w:val="en-IE" w:eastAsia="en-US"/>
                    </w:rPr>
                  </w:pPr>
                  <w:ins w:id="13050" w:author="Author">
                    <w:del w:id="13051"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2" w:author="Author"/>
                      <w:del w:id="13053" w:author="Author"/>
                      <w:b/>
                      <w:color w:val="auto"/>
                      <w:sz w:val="20"/>
                      <w:szCs w:val="20"/>
                      <w:lang w:val="en-IE" w:eastAsia="en-US"/>
                    </w:rPr>
                  </w:pPr>
                  <w:ins w:id="13054" w:author="Author">
                    <w:del w:id="13055"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56" w:author="Author"/>
                <w:del w:id="130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58" w:author="Author"/>
                      <w:del w:id="13059"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0" w:author="Author"/>
                      <w:del w:id="13061" w:author="Author"/>
                      <w:color w:val="439782"/>
                      <w:sz w:val="20"/>
                      <w:szCs w:val="20"/>
                      <w:lang w:val="en-IE" w:eastAsia="en-US"/>
                    </w:rPr>
                  </w:pPr>
                  <w:ins w:id="13062" w:author="Author">
                    <w:del w:id="13063"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4" w:author="Author"/>
                      <w:del w:id="13065" w:author="Author"/>
                      <w:color w:val="auto"/>
                      <w:sz w:val="20"/>
                      <w:szCs w:val="20"/>
                      <w:lang w:val="en-IE" w:eastAsia="en-US"/>
                    </w:rPr>
                  </w:pPr>
                  <w:ins w:id="13066" w:author="Author">
                    <w:del w:id="13067"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8" w:author="Author"/>
                      <w:del w:id="13069" w:author="Author"/>
                      <w:color w:val="auto"/>
                      <w:sz w:val="20"/>
                      <w:szCs w:val="20"/>
                      <w:lang w:val="en-IE" w:eastAsia="en-US"/>
                    </w:rPr>
                  </w:pPr>
                  <w:ins w:id="13070" w:author="Author">
                    <w:del w:id="13071"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2" w:author="Author"/>
                      <w:del w:id="13073" w:author="Author"/>
                      <w:color w:val="auto"/>
                      <w:sz w:val="20"/>
                      <w:szCs w:val="20"/>
                      <w:lang w:val="en-IE" w:eastAsia="en-US"/>
                    </w:rPr>
                  </w:pPr>
                  <w:ins w:id="13074" w:author="Author">
                    <w:del w:id="13075"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6" w:author="Author"/>
                      <w:del w:id="13077" w:author="Author"/>
                      <w:color w:val="auto"/>
                      <w:sz w:val="20"/>
                      <w:szCs w:val="20"/>
                      <w:lang w:val="en-IE" w:eastAsia="en-US"/>
                    </w:rPr>
                  </w:pPr>
                  <w:ins w:id="13078" w:author="Author">
                    <w:del w:id="13079"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80" w:author="Author"/>
                      <w:del w:id="13081" w:author="Author"/>
                      <w:color w:val="auto"/>
                      <w:sz w:val="20"/>
                      <w:szCs w:val="20"/>
                      <w:lang w:val="en-IE" w:eastAsia="en-US"/>
                    </w:rPr>
                  </w:pPr>
                  <w:ins w:id="13082" w:author="Author">
                    <w:del w:id="13083"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84" w:author="Author"/>
                <w:del w:id="130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86" w:author="Author"/>
                      <w:del w:id="13087"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88" w:author="Author"/>
                      <w:del w:id="13089" w:author="Author"/>
                      <w:color w:val="439782"/>
                      <w:sz w:val="20"/>
                      <w:szCs w:val="20"/>
                      <w:lang w:val="en-IE" w:eastAsia="en-US"/>
                    </w:rPr>
                  </w:pPr>
                  <w:ins w:id="13090" w:author="Author">
                    <w:del w:id="13091"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2" w:author="Author"/>
                      <w:del w:id="13093" w:author="Author"/>
                      <w:color w:val="auto"/>
                      <w:sz w:val="20"/>
                      <w:szCs w:val="20"/>
                      <w:lang w:val="en-IE" w:eastAsia="en-US"/>
                    </w:rPr>
                  </w:pPr>
                  <w:ins w:id="13094" w:author="Author">
                    <w:del w:id="13095"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6" w:author="Author"/>
                      <w:del w:id="13097" w:author="Author"/>
                      <w:color w:val="auto"/>
                      <w:sz w:val="20"/>
                      <w:szCs w:val="20"/>
                      <w:lang w:val="en-IE" w:eastAsia="en-US"/>
                    </w:rPr>
                  </w:pPr>
                  <w:ins w:id="13098" w:author="Author">
                    <w:del w:id="13099"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00" w:author="Author"/>
                      <w:del w:id="13101" w:author="Author"/>
                      <w:color w:val="auto"/>
                      <w:sz w:val="20"/>
                      <w:szCs w:val="20"/>
                      <w:lang w:val="en-IE" w:eastAsia="en-US"/>
                    </w:rPr>
                  </w:pPr>
                  <w:ins w:id="13102" w:author="Author">
                    <w:del w:id="13103"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04" w:author="Author"/>
                <w:del w:id="13105" w:author="Author"/>
                <w:szCs w:val="20"/>
                <w:lang w:val="en-IE"/>
              </w:rPr>
            </w:pPr>
            <w:ins w:id="13106" w:author="Author">
              <w:del w:id="13107"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08" w:author="Author"/>
                <w:del w:id="1310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10" w:author="Author"/>
                      <w:del w:id="13111" w:author="Author"/>
                      <w:b w:val="0"/>
                      <w:sz w:val="20"/>
                      <w:szCs w:val="20"/>
                      <w:lang w:val="en-IE"/>
                    </w:rPr>
                  </w:pPr>
                  <w:ins w:id="13112" w:author="Author">
                    <w:del w:id="13113"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14" w:author="Author"/>
                <w:del w:id="1311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16" w:author="Author"/>
                      <w:del w:id="13117" w:author="Author"/>
                      <w:color w:val="auto"/>
                      <w:sz w:val="20"/>
                      <w:szCs w:val="20"/>
                      <w:lang w:val="en-IE"/>
                    </w:rPr>
                  </w:pPr>
                  <w:ins w:id="13118" w:author="Author">
                    <w:del w:id="13119"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0" w:author="Author"/>
                      <w:del w:id="13121" w:author="Author"/>
                      <w:color w:val="auto"/>
                      <w:sz w:val="20"/>
                      <w:szCs w:val="20"/>
                      <w:lang w:val="en-IE"/>
                    </w:rPr>
                  </w:pPr>
                  <w:ins w:id="13122" w:author="Author">
                    <w:del w:id="13123"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4" w:author="Author"/>
                      <w:del w:id="13125" w:author="Author"/>
                      <w:color w:val="auto"/>
                      <w:sz w:val="20"/>
                      <w:szCs w:val="20"/>
                      <w:lang w:val="en-IE"/>
                    </w:rPr>
                  </w:pPr>
                  <w:ins w:id="13126" w:author="Author">
                    <w:del w:id="13127"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28" w:author="Author"/>
                <w:del w:id="131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30" w:author="Author"/>
                      <w:del w:id="13131" w:author="Author"/>
                      <w:color w:val="auto"/>
                      <w:sz w:val="20"/>
                      <w:szCs w:val="20"/>
                      <w:lang w:val="en-IE"/>
                    </w:rPr>
                  </w:pPr>
                  <w:ins w:id="13132" w:author="Author">
                    <w:del w:id="13133"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4" w:author="Author"/>
                      <w:del w:id="13135" w:author="Author"/>
                      <w:color w:val="auto"/>
                      <w:sz w:val="20"/>
                      <w:szCs w:val="20"/>
                      <w:lang w:val="en-IE"/>
                    </w:rPr>
                  </w:pPr>
                  <w:ins w:id="13136" w:author="Author">
                    <w:del w:id="13137"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38" w:author="Author"/>
                <w:del w:id="13139"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40" w:author="Author"/>
                      <w:del w:id="13141" w:author="Author"/>
                      <w:color w:val="auto"/>
                      <w:sz w:val="20"/>
                      <w:szCs w:val="20"/>
                      <w:lang w:val="en-IE"/>
                    </w:rPr>
                  </w:pPr>
                  <w:ins w:id="13142" w:author="Author">
                    <w:del w:id="13143"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4" w:author="Author"/>
                      <w:del w:id="13145" w:author="Author"/>
                      <w:color w:val="auto"/>
                      <w:sz w:val="20"/>
                      <w:szCs w:val="20"/>
                      <w:lang w:val="en-IE"/>
                    </w:rPr>
                  </w:pPr>
                  <w:ins w:id="13146" w:author="Author">
                    <w:del w:id="13147"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48" w:author="Author"/>
                <w:del w:id="13149"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50" w:author="Author"/>
                      <w:del w:id="13151" w:author="Author"/>
                      <w:b w:val="0"/>
                      <w:color w:val="auto"/>
                      <w:sz w:val="20"/>
                      <w:szCs w:val="20"/>
                      <w:lang w:val="en-IE"/>
                    </w:rPr>
                  </w:pPr>
                  <w:ins w:id="13152" w:author="Author">
                    <w:del w:id="13153"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4" w:author="Author"/>
                      <w:del w:id="13155" w:author="Author"/>
                      <w:color w:val="auto"/>
                      <w:sz w:val="20"/>
                      <w:szCs w:val="20"/>
                      <w:lang w:val="en-IE"/>
                    </w:rPr>
                  </w:pPr>
                  <w:ins w:id="13156" w:author="Author">
                    <w:del w:id="13157"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8" w:author="Author"/>
                      <w:del w:id="13159" w:author="Author"/>
                      <w:color w:val="auto"/>
                      <w:sz w:val="20"/>
                      <w:szCs w:val="20"/>
                      <w:lang w:val="en-IE"/>
                    </w:rPr>
                  </w:pPr>
                  <w:ins w:id="13160" w:author="Author">
                    <w:del w:id="13161"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2" w:author="Author"/>
                <w:del w:id="1316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64" w:author="Author"/>
                      <w:del w:id="13165" w:author="Author"/>
                      <w:color w:val="auto"/>
                      <w:sz w:val="20"/>
                      <w:szCs w:val="20"/>
                      <w:lang w:val="en-IE"/>
                    </w:rPr>
                  </w:pPr>
                  <w:ins w:id="13166" w:author="Author">
                    <w:del w:id="13167"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68" w:author="Author"/>
                      <w:del w:id="13169" w:author="Author"/>
                      <w:b/>
                      <w:color w:val="auto"/>
                      <w:sz w:val="20"/>
                      <w:szCs w:val="20"/>
                      <w:lang w:val="en-IE" w:eastAsia="en-US"/>
                    </w:rPr>
                  </w:pPr>
                  <w:ins w:id="13170" w:author="Author">
                    <w:del w:id="13171"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2" w:author="Author"/>
                      <w:del w:id="13173" w:author="Author"/>
                      <w:b/>
                      <w:color w:val="auto"/>
                      <w:sz w:val="20"/>
                      <w:szCs w:val="20"/>
                      <w:lang w:val="en-IE" w:eastAsia="en-US"/>
                    </w:rPr>
                  </w:pPr>
                  <w:ins w:id="13174" w:author="Author">
                    <w:del w:id="13175"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76" w:author="Author"/>
                <w:del w:id="131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78" w:author="Author"/>
                      <w:del w:id="13179"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80" w:author="Author"/>
                      <w:del w:id="13181" w:author="Author"/>
                      <w:color w:val="auto"/>
                      <w:sz w:val="20"/>
                      <w:szCs w:val="20"/>
                      <w:lang w:val="en-IE" w:eastAsia="en-US"/>
                    </w:rPr>
                  </w:pPr>
                  <w:ins w:id="13182" w:author="Author">
                    <w:del w:id="13183"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4" w:author="Author"/>
                      <w:del w:id="13185" w:author="Author"/>
                      <w:color w:val="auto"/>
                      <w:sz w:val="20"/>
                      <w:szCs w:val="20"/>
                      <w:lang w:val="en-IE" w:eastAsia="en-US"/>
                    </w:rPr>
                  </w:pPr>
                  <w:ins w:id="13186" w:author="Author">
                    <w:del w:id="13187"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88" w:author="Author"/>
                <w:del w:id="13189"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90" w:author="Author"/>
                <w:rFonts w:cs="Arial"/>
                <w:sz w:val="20"/>
                <w:szCs w:val="20"/>
              </w:rPr>
            </w:pPr>
            <w:ins w:id="13191" w:author="Author">
              <w:del w:id="13192"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3"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94"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195"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196" w:author="Author">
              <w:del w:id="13197"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198" w:author="Author">
              <w:r w:rsidDel="00FC76A9">
                <w:rPr>
                  <w:rFonts w:cs="Arial"/>
                  <w:sz w:val="20"/>
                  <w:szCs w:val="20"/>
                </w:rPr>
                <w:delInstrText xml:space="preserve"> \* MERGEFORMAT </w:delInstrText>
              </w:r>
              <w:r w:rsidRPr="00B42CF5" w:rsidDel="00FC76A9">
                <w:rPr>
                  <w:rFonts w:cs="Arial"/>
                  <w:sz w:val="20"/>
                  <w:szCs w:val="20"/>
                </w:rPr>
              </w:r>
            </w:del>
            <w:ins w:id="13199" w:author="Author">
              <w:del w:id="13200"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201"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2" w:author="Author"/>
                <w:sz w:val="20"/>
              </w:rPr>
            </w:pPr>
            <w:ins w:id="13203"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4" w:author="Author"/>
                <w:rFonts w:cs="Arial"/>
                <w:sz w:val="20"/>
                <w:szCs w:val="20"/>
              </w:rPr>
            </w:pPr>
            <w:ins w:id="13205" w:author="Author">
              <w:r w:rsidRPr="00315646">
                <w:rPr>
                  <w:rFonts w:cs="Arial"/>
                  <w:sz w:val="20"/>
                  <w:szCs w:val="20"/>
                </w:rPr>
                <w:t>IF192.</w:t>
              </w:r>
              <w:del w:id="13206"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07"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08" w:author="Author"/>
                <w:sz w:val="20"/>
              </w:rPr>
            </w:pPr>
            <w:ins w:id="13209"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0" w:author="Author"/>
                <w:rFonts w:cs="Arial"/>
                <w:sz w:val="20"/>
                <w:szCs w:val="20"/>
              </w:rPr>
            </w:pPr>
            <w:ins w:id="13211" w:author="Author">
              <w:del w:id="13212"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3"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14" w:author="Author">
            <w:tblPrEx>
              <w:tblW w:w="9616" w:type="dxa"/>
            </w:tblPrEx>
          </w:tblPrExChange>
        </w:tblPrEx>
        <w:trPr>
          <w:ins w:id="13215" w:author="Author"/>
        </w:trPr>
        <w:tc>
          <w:tcPr>
            <w:cnfStyle w:val="001000000000" w:firstRow="0" w:lastRow="0" w:firstColumn="1" w:lastColumn="0" w:oddVBand="0" w:evenVBand="0" w:oddHBand="0" w:evenHBand="0" w:firstRowFirstColumn="0" w:firstRowLastColumn="0" w:lastRowFirstColumn="0" w:lastRowLastColumn="0"/>
            <w:tcW w:w="2376" w:type="dxa"/>
            <w:tcPrChange w:id="13216" w:author="Author">
              <w:tcPr>
                <w:tcW w:w="2376" w:type="dxa"/>
              </w:tcPr>
            </w:tcPrChange>
          </w:tcPr>
          <w:p w14:paraId="08F0BECF" w14:textId="77777777" w:rsidR="00B42CF5" w:rsidRPr="00D9379A" w:rsidRDefault="00B42CF5" w:rsidP="00B42CF5">
            <w:pPr>
              <w:spacing w:before="120"/>
              <w:jc w:val="left"/>
              <w:outlineLvl w:val="4"/>
              <w:rPr>
                <w:ins w:id="13217" w:author="Author"/>
                <w:sz w:val="20"/>
              </w:rPr>
            </w:pPr>
            <w:ins w:id="13218" w:author="Author">
              <w:r w:rsidRPr="007C62AF">
                <w:rPr>
                  <w:sz w:val="20"/>
                </w:rPr>
                <w:t>CSM Service</w:t>
              </w:r>
            </w:ins>
          </w:p>
        </w:tc>
        <w:tc>
          <w:tcPr>
            <w:tcW w:w="7240" w:type="dxa"/>
            <w:gridSpan w:val="2"/>
            <w:tcPrChange w:id="13219"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0" w:author="Author"/>
                <w:rFonts w:cs="Arial"/>
                <w:sz w:val="20"/>
                <w:szCs w:val="20"/>
              </w:rPr>
            </w:pPr>
            <w:ins w:id="13221" w:author="Author">
              <w:del w:id="13222"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3"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24" w:author="Author">
            <w:tblPrEx>
              <w:tblW w:w="9616" w:type="dxa"/>
            </w:tblPrEx>
          </w:tblPrExChange>
        </w:tblPrEx>
        <w:trPr>
          <w:ins w:id="13225" w:author="Author"/>
        </w:trPr>
        <w:tc>
          <w:tcPr>
            <w:cnfStyle w:val="001000000000" w:firstRow="0" w:lastRow="0" w:firstColumn="1" w:lastColumn="0" w:oddVBand="0" w:evenVBand="0" w:oddHBand="0" w:evenHBand="0" w:firstRowFirstColumn="0" w:firstRowLastColumn="0" w:lastRowFirstColumn="0" w:lastRowLastColumn="0"/>
            <w:tcW w:w="2376" w:type="dxa"/>
            <w:tcPrChange w:id="13226" w:author="Author">
              <w:tcPr>
                <w:tcW w:w="2376" w:type="dxa"/>
              </w:tcPr>
            </w:tcPrChange>
          </w:tcPr>
          <w:p w14:paraId="32D6A471" w14:textId="77777777" w:rsidR="00B42CF5" w:rsidRPr="00D9379A" w:rsidRDefault="00B42CF5" w:rsidP="00B42CF5">
            <w:pPr>
              <w:spacing w:before="120"/>
              <w:jc w:val="left"/>
              <w:outlineLvl w:val="4"/>
              <w:rPr>
                <w:ins w:id="13227" w:author="Author"/>
                <w:sz w:val="20"/>
              </w:rPr>
            </w:pPr>
            <w:ins w:id="13228" w:author="Author">
              <w:r w:rsidRPr="007C62AF">
                <w:rPr>
                  <w:sz w:val="20"/>
                </w:rPr>
                <w:t>CSM Operation</w:t>
              </w:r>
            </w:ins>
          </w:p>
        </w:tc>
        <w:tc>
          <w:tcPr>
            <w:tcW w:w="7240" w:type="dxa"/>
            <w:gridSpan w:val="2"/>
            <w:tcPrChange w:id="13229"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0" w:author="Author"/>
                <w:rFonts w:cs="Arial"/>
                <w:sz w:val="20"/>
                <w:szCs w:val="20"/>
              </w:rPr>
            </w:pPr>
            <w:ins w:id="13231" w:author="Author">
              <w:del w:id="13232"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3"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34"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3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36"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37" w:author="Author"/>
              </w:rPr>
            </w:pPr>
          </w:p>
        </w:tc>
      </w:tr>
      <w:tr w:rsidR="00DB25B0" w:rsidRPr="00A85733" w14:paraId="34012E4C" w14:textId="77777777" w:rsidTr="00FE5436">
        <w:trPr>
          <w:ins w:id="13238"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39" w:author="Author"/>
                <w:sz w:val="20"/>
              </w:rPr>
            </w:pPr>
            <w:ins w:id="13240"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1" w:author="Author"/>
                <w:rFonts w:cs="Arial"/>
                <w:sz w:val="20"/>
                <w:szCs w:val="20"/>
              </w:rPr>
            </w:pPr>
            <w:ins w:id="13242" w:author="Author">
              <w:r w:rsidRPr="00315646">
                <w:rPr>
                  <w:rFonts w:cs="Arial"/>
                  <w:sz w:val="20"/>
                  <w:szCs w:val="20"/>
                </w:rPr>
                <w:t>Feasibility Check</w:t>
              </w:r>
            </w:ins>
          </w:p>
        </w:tc>
      </w:tr>
      <w:tr w:rsidR="00DB25B0" w:rsidRPr="00F811AE" w14:paraId="3A4148ED" w14:textId="77777777" w:rsidTr="00FE5436">
        <w:trPr>
          <w:ins w:id="13243"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44" w:author="Author"/>
                <w:sz w:val="20"/>
              </w:rPr>
            </w:pPr>
            <w:ins w:id="13245"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6" w:author="Author"/>
                <w:rFonts w:cs="Arial"/>
                <w:sz w:val="20"/>
                <w:szCs w:val="20"/>
              </w:rPr>
            </w:pPr>
            <w:ins w:id="13247"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48"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49"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50" w:author="Author"/>
                <w:sz w:val="20"/>
              </w:rPr>
            </w:pPr>
            <w:ins w:id="13251"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2" w:author="Author"/>
                <w:rFonts w:cs="Arial"/>
                <w:sz w:val="20"/>
                <w:szCs w:val="20"/>
              </w:rPr>
            </w:pPr>
            <w:ins w:id="13253" w:author="Author">
              <w:r w:rsidRPr="00563671">
                <w:rPr>
                  <w:rFonts w:cs="Arial"/>
                  <w:sz w:val="20"/>
                  <w:szCs w:val="20"/>
                  <w:lang w:val="en-IE"/>
                </w:rPr>
                <w:t>The response re</w:t>
              </w:r>
              <w:r>
                <w:rPr>
                  <w:rFonts w:cs="Arial"/>
                  <w:sz w:val="20"/>
                  <w:szCs w:val="20"/>
                  <w:lang w:val="en-IE"/>
                </w:rPr>
                <w:t xml:space="preserve">turns </w:t>
              </w:r>
              <w:del w:id="13254"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55" w:author="Author">
              <w:r w:rsidR="00DB25B0" w:rsidRPr="00B42CF5">
                <w:rPr>
                  <w:rFonts w:cs="Arial"/>
                  <w:sz w:val="20"/>
                  <w:szCs w:val="20"/>
                </w:rPr>
                <w:fldChar w:fldCharType="separate"/>
              </w:r>
              <w:r w:rsidRPr="00B42CF5">
                <w:rPr>
                  <w:sz w:val="20"/>
                  <w:szCs w:val="20"/>
                  <w:lang w:val="en-IE"/>
                </w:rPr>
                <w:t>Activity 15 » Feasibility Check</w:t>
              </w:r>
              <w:del w:id="13256"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57"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58" w:author="Author"/>
                <w:sz w:val="20"/>
              </w:rPr>
            </w:pPr>
            <w:ins w:id="13259"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0" w:author="Author"/>
                <w:rFonts w:cs="Arial"/>
                <w:sz w:val="20"/>
                <w:szCs w:val="20"/>
              </w:rPr>
            </w:pPr>
            <w:ins w:id="13261" w:author="Author">
              <w:r w:rsidRPr="00315646">
                <w:rPr>
                  <w:rFonts w:cs="Arial"/>
                  <w:sz w:val="20"/>
                  <w:szCs w:val="20"/>
                </w:rPr>
                <w:t>IF192.</w:t>
              </w:r>
              <w:del w:id="13262"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3"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64" w:author="Author"/>
                <w:sz w:val="20"/>
              </w:rPr>
            </w:pPr>
            <w:ins w:id="13265"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6" w:author="Author"/>
                <w:rFonts w:cs="Arial"/>
                <w:sz w:val="20"/>
                <w:szCs w:val="20"/>
              </w:rPr>
            </w:pPr>
            <w:ins w:id="13267" w:author="Author">
              <w:r w:rsidRPr="005F7A86">
                <w:rPr>
                  <w:rFonts w:cs="Arial"/>
                  <w:sz w:val="20"/>
                  <w:szCs w:val="20"/>
                </w:rPr>
                <w:t>707</w:t>
              </w:r>
            </w:ins>
          </w:p>
        </w:tc>
      </w:tr>
      <w:tr w:rsidR="00DB25B0" w:rsidRPr="00F811AE" w14:paraId="50C57910" w14:textId="77777777" w:rsidTr="00FE5436">
        <w:trPr>
          <w:ins w:id="13268"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69" w:author="Author"/>
                <w:sz w:val="20"/>
              </w:rPr>
            </w:pPr>
            <w:ins w:id="13270"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1" w:author="Author"/>
                <w:rFonts w:cs="Arial"/>
                <w:sz w:val="20"/>
                <w:szCs w:val="20"/>
              </w:rPr>
            </w:pPr>
            <w:ins w:id="13272" w:author="Author">
              <w:r w:rsidRPr="005F7A86">
                <w:rPr>
                  <w:rFonts w:cs="Arial"/>
                  <w:sz w:val="20"/>
                  <w:szCs w:val="20"/>
                </w:rPr>
                <w:t>CheckServiceFeasibility</w:t>
              </w:r>
            </w:ins>
          </w:p>
        </w:tc>
      </w:tr>
      <w:tr w:rsidR="00DB25B0" w:rsidRPr="00F811AE" w14:paraId="6BD4BCF6" w14:textId="77777777" w:rsidTr="00FE5436">
        <w:trPr>
          <w:ins w:id="13273"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74" w:author="Author"/>
                <w:sz w:val="20"/>
              </w:rPr>
            </w:pPr>
            <w:ins w:id="13275"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6" w:author="Author"/>
                <w:rFonts w:cs="Arial"/>
                <w:sz w:val="20"/>
                <w:szCs w:val="20"/>
              </w:rPr>
            </w:pPr>
            <w:ins w:id="13277" w:author="Author">
              <w:r w:rsidRPr="005F7A86">
                <w:rPr>
                  <w:rFonts w:cs="Arial"/>
                  <w:sz w:val="20"/>
                  <w:szCs w:val="20"/>
                </w:rPr>
                <w:t>CheckServiceFeasibility</w:t>
              </w:r>
            </w:ins>
          </w:p>
        </w:tc>
      </w:tr>
    </w:tbl>
    <w:p w14:paraId="526D4147" w14:textId="77777777" w:rsidR="00DB25B0" w:rsidRDefault="00DB25B0" w:rsidP="00D16EBA">
      <w:pPr>
        <w:rPr>
          <w:ins w:id="1327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7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80"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81" w:author="Author"/>
                <w:sz w:val="20"/>
              </w:rPr>
            </w:pPr>
          </w:p>
        </w:tc>
      </w:tr>
      <w:tr w:rsidR="00D16EBA" w:rsidRPr="005E31CC" w14:paraId="576A77B8" w14:textId="77777777" w:rsidTr="000B6923">
        <w:trPr>
          <w:ins w:id="13282"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3" w:author="Author"/>
                <w:sz w:val="20"/>
              </w:rPr>
            </w:pPr>
            <w:ins w:id="13284"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5" w:author="Author"/>
                <w:sz w:val="20"/>
                <w:lang w:val="en-US"/>
              </w:rPr>
            </w:pPr>
            <w:ins w:id="13286" w:author="Author">
              <w:r w:rsidRPr="00E73B40">
                <w:rPr>
                  <w:rFonts w:cs="Arial"/>
                  <w:sz w:val="20"/>
                  <w:lang w:val="en-IE"/>
                </w:rPr>
                <w:t>Cancel asset reservation</w:t>
              </w:r>
            </w:ins>
          </w:p>
        </w:tc>
      </w:tr>
      <w:tr w:rsidR="00D16EBA" w:rsidRPr="005E31CC" w14:paraId="08C2A5E6" w14:textId="77777777" w:rsidTr="000B6923">
        <w:trPr>
          <w:ins w:id="13287"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88" w:author="Author"/>
                <w:sz w:val="20"/>
              </w:rPr>
            </w:pPr>
            <w:ins w:id="13289"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0" w:author="Author"/>
                <w:sz w:val="20"/>
              </w:rPr>
            </w:pPr>
            <w:ins w:id="13291"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2"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3" w:author="Author"/>
                <w:sz w:val="20"/>
              </w:rPr>
            </w:pPr>
            <w:ins w:id="13294"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5" w:author="Author"/>
                <w:sz w:val="20"/>
              </w:rPr>
            </w:pPr>
            <w:ins w:id="13296"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297"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298" w:author="Author"/>
                <w:sz w:val="20"/>
              </w:rPr>
            </w:pPr>
            <w:ins w:id="13299"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0" w:author="Author"/>
                <w:sz w:val="20"/>
              </w:rPr>
            </w:pPr>
            <w:ins w:id="13301" w:author="Author">
              <w:r w:rsidRPr="00563671">
                <w:rPr>
                  <w:rFonts w:cs="Arial"/>
                  <w:sz w:val="20"/>
                  <w:szCs w:val="20"/>
                  <w:lang w:val="en-IE" w:eastAsia="pt-PT"/>
                </w:rPr>
                <w:t>IF192.07</w:t>
              </w:r>
            </w:ins>
          </w:p>
        </w:tc>
      </w:tr>
      <w:tr w:rsidR="00D16EBA" w:rsidRPr="005E31CC" w14:paraId="22179DFB" w14:textId="77777777" w:rsidTr="000B6923">
        <w:trPr>
          <w:ins w:id="13302"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3" w:author="Author"/>
                <w:sz w:val="20"/>
              </w:rPr>
            </w:pPr>
            <w:ins w:id="13304"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5" w:author="Author"/>
                <w:sz w:val="20"/>
              </w:rPr>
            </w:pPr>
            <w:ins w:id="13306" w:author="Author">
              <w:r>
                <w:rPr>
                  <w:rFonts w:cs="Arial"/>
                  <w:sz w:val="20"/>
                  <w:szCs w:val="20"/>
                  <w:lang w:val="en-IE"/>
                </w:rPr>
                <w:t>718</w:t>
              </w:r>
            </w:ins>
          </w:p>
        </w:tc>
      </w:tr>
      <w:tr w:rsidR="00D16EBA" w:rsidRPr="005E31CC" w14:paraId="35341969" w14:textId="77777777" w:rsidTr="000B6923">
        <w:trPr>
          <w:ins w:id="13307"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08" w:author="Author"/>
                <w:sz w:val="20"/>
              </w:rPr>
            </w:pPr>
            <w:ins w:id="13309"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0" w:author="Author"/>
                <w:sz w:val="20"/>
                <w:lang w:val="en-US" w:eastAsia="pt-PT"/>
              </w:rPr>
            </w:pPr>
            <w:ins w:id="13311"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2"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3" w:author="Author"/>
                <w:sz w:val="20"/>
              </w:rPr>
            </w:pPr>
            <w:ins w:id="13314"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5" w:author="Author"/>
                <w:sz w:val="20"/>
              </w:rPr>
            </w:pPr>
            <w:ins w:id="13316"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1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19"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20" w:author="Author"/>
                <w:sz w:val="20"/>
              </w:rPr>
            </w:pPr>
          </w:p>
        </w:tc>
      </w:tr>
      <w:tr w:rsidR="00D16EBA" w:rsidRPr="005E31CC" w14:paraId="3CF5349B" w14:textId="77777777" w:rsidTr="000B6923">
        <w:trPr>
          <w:ins w:id="13321"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2" w:author="Author"/>
                <w:sz w:val="20"/>
              </w:rPr>
            </w:pPr>
            <w:ins w:id="13323"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4" w:author="Author"/>
                <w:sz w:val="20"/>
                <w:lang w:val="en-US"/>
              </w:rPr>
            </w:pPr>
            <w:ins w:id="13325" w:author="Author">
              <w:r w:rsidRPr="00D16EBA">
                <w:rPr>
                  <w:sz w:val="20"/>
                  <w:lang w:val="en-US"/>
                </w:rPr>
                <w:t>Release reserved phone number</w:t>
              </w:r>
            </w:ins>
          </w:p>
        </w:tc>
      </w:tr>
      <w:tr w:rsidR="004F137B" w:rsidRPr="005E31CC" w14:paraId="66EC1971" w14:textId="77777777" w:rsidTr="000B6923">
        <w:trPr>
          <w:ins w:id="13326"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27" w:author="Author"/>
                <w:sz w:val="20"/>
              </w:rPr>
            </w:pPr>
            <w:ins w:id="13328"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29" w:author="Author"/>
                <w:sz w:val="20"/>
              </w:rPr>
            </w:pPr>
            <w:ins w:id="13330"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31"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2" w:author="Author"/>
                <w:sz w:val="20"/>
              </w:rPr>
            </w:pPr>
            <w:ins w:id="13333"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4" w:author="Author"/>
                <w:sz w:val="20"/>
              </w:rPr>
            </w:pPr>
            <w:ins w:id="13335" w:author="Author">
              <w:r w:rsidRPr="00563671">
                <w:rPr>
                  <w:rFonts w:cs="Arial"/>
                  <w:sz w:val="20"/>
                  <w:szCs w:val="20"/>
                  <w:lang w:val="en-IE"/>
                </w:rPr>
                <w:t>The response returns the reservation status</w:t>
              </w:r>
            </w:ins>
          </w:p>
        </w:tc>
      </w:tr>
      <w:tr w:rsidR="004F137B" w:rsidRPr="005E31CC" w14:paraId="345E9988" w14:textId="77777777" w:rsidTr="000B6923">
        <w:trPr>
          <w:ins w:id="13336"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37" w:author="Author"/>
                <w:sz w:val="20"/>
              </w:rPr>
            </w:pPr>
            <w:ins w:id="13338"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9" w:author="Author"/>
                <w:sz w:val="20"/>
              </w:rPr>
            </w:pPr>
            <w:ins w:id="13340" w:author="Author">
              <w:r w:rsidRPr="00563671">
                <w:rPr>
                  <w:rFonts w:cs="Arial"/>
                  <w:sz w:val="20"/>
                  <w:szCs w:val="20"/>
                  <w:lang w:val="en-IE" w:eastAsia="pt-PT"/>
                </w:rPr>
                <w:t>IF192.27</w:t>
              </w:r>
            </w:ins>
          </w:p>
        </w:tc>
      </w:tr>
      <w:tr w:rsidR="004F137B" w:rsidRPr="005E31CC" w14:paraId="724828AC" w14:textId="77777777" w:rsidTr="000B6923">
        <w:trPr>
          <w:ins w:id="13341"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2" w:author="Author"/>
                <w:sz w:val="20"/>
              </w:rPr>
            </w:pPr>
            <w:ins w:id="13343"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4" w:author="Author"/>
                <w:sz w:val="20"/>
              </w:rPr>
            </w:pPr>
            <w:ins w:id="13345" w:author="Author">
              <w:r>
                <w:rPr>
                  <w:rFonts w:cs="Arial"/>
                  <w:sz w:val="20"/>
                  <w:szCs w:val="20"/>
                  <w:lang w:val="en-IE"/>
                </w:rPr>
                <w:t>583</w:t>
              </w:r>
            </w:ins>
          </w:p>
        </w:tc>
      </w:tr>
      <w:tr w:rsidR="004F137B" w:rsidRPr="005E31CC" w14:paraId="576CF67B" w14:textId="77777777" w:rsidTr="000B6923">
        <w:trPr>
          <w:ins w:id="13346"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47" w:author="Author"/>
                <w:sz w:val="20"/>
              </w:rPr>
            </w:pPr>
            <w:ins w:id="13348"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9" w:author="Author"/>
                <w:sz w:val="20"/>
                <w:lang w:val="en-US" w:eastAsia="pt-PT"/>
              </w:rPr>
            </w:pPr>
            <w:ins w:id="13350" w:author="Author">
              <w:r w:rsidRPr="00563671">
                <w:rPr>
                  <w:rFonts w:cs="Arial"/>
                  <w:sz w:val="20"/>
                  <w:szCs w:val="20"/>
                </w:rPr>
                <w:t>LogicalResourceInventoryItem</w:t>
              </w:r>
            </w:ins>
          </w:p>
        </w:tc>
      </w:tr>
      <w:tr w:rsidR="004F137B" w:rsidRPr="005E31CC" w14:paraId="562C94DD" w14:textId="77777777" w:rsidTr="000B6923">
        <w:trPr>
          <w:ins w:id="13351"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2" w:author="Author"/>
                <w:sz w:val="20"/>
              </w:rPr>
            </w:pPr>
            <w:ins w:id="13353"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4" w:author="Author"/>
                <w:sz w:val="20"/>
              </w:rPr>
            </w:pPr>
            <w:ins w:id="13355"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56" w:author="Author"/>
          <w:del w:id="1335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58" w:author="Author"/>
          <w:del w:id="133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60" w:author="Author"/>
                <w:del w:id="13361"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2" w:author="Author"/>
                <w:del w:id="13363" w:author="Author"/>
                <w:sz w:val="20"/>
              </w:rPr>
            </w:pPr>
          </w:p>
        </w:tc>
      </w:tr>
      <w:tr w:rsidR="00D16EBA" w:rsidRPr="005E31CC" w:rsidDel="004F137B" w14:paraId="5BD6F114" w14:textId="0A371C24" w:rsidTr="000B6923">
        <w:trPr>
          <w:ins w:id="13364" w:author="Author"/>
          <w:del w:id="13365"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66" w:author="Author"/>
                <w:del w:id="13367" w:author="Author"/>
                <w:sz w:val="20"/>
              </w:rPr>
            </w:pPr>
            <w:ins w:id="13368" w:author="Author">
              <w:del w:id="13369"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0" w:author="Author"/>
                <w:del w:id="13371" w:author="Author"/>
                <w:sz w:val="20"/>
                <w:lang w:val="en-US"/>
              </w:rPr>
            </w:pPr>
            <w:ins w:id="13372" w:author="Author">
              <w:del w:id="13373" w:author="Author">
                <w:r w:rsidRPr="00D16EBA" w:rsidDel="004F137B">
                  <w:rPr>
                    <w:sz w:val="20"/>
                    <w:lang w:val="en-US"/>
                  </w:rPr>
                  <w:delText>Get asset details</w:delText>
                </w:r>
              </w:del>
            </w:ins>
          </w:p>
        </w:tc>
      </w:tr>
      <w:tr w:rsidR="00D16EBA" w:rsidRPr="005E31CC" w:rsidDel="004F137B" w14:paraId="623533DE" w14:textId="291BAD15" w:rsidTr="000B6923">
        <w:trPr>
          <w:ins w:id="13374" w:author="Author"/>
          <w:del w:id="13375"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76" w:author="Author"/>
                <w:del w:id="13377" w:author="Author"/>
                <w:sz w:val="20"/>
              </w:rPr>
            </w:pPr>
            <w:ins w:id="13378" w:author="Author">
              <w:del w:id="13379"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0" w:author="Author"/>
                <w:del w:id="13381" w:author="Author"/>
                <w:sz w:val="20"/>
              </w:rPr>
            </w:pPr>
          </w:p>
        </w:tc>
      </w:tr>
      <w:tr w:rsidR="00D16EBA" w:rsidRPr="005E31CC" w:rsidDel="004F137B" w14:paraId="67042FF8" w14:textId="28888AFA" w:rsidTr="000B6923">
        <w:trPr>
          <w:ins w:id="13382" w:author="Author"/>
          <w:del w:id="13383"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84" w:author="Author"/>
                <w:del w:id="13385" w:author="Author"/>
                <w:sz w:val="20"/>
              </w:rPr>
            </w:pPr>
            <w:ins w:id="13386" w:author="Author">
              <w:del w:id="13387"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8" w:author="Author"/>
                <w:del w:id="13389" w:author="Author"/>
                <w:sz w:val="20"/>
              </w:rPr>
            </w:pPr>
          </w:p>
        </w:tc>
      </w:tr>
      <w:tr w:rsidR="00D16EBA" w:rsidRPr="005E31CC" w:rsidDel="004F137B" w14:paraId="2F9DA32F" w14:textId="212CD76C" w:rsidTr="000B6923">
        <w:trPr>
          <w:ins w:id="13390" w:author="Author"/>
          <w:del w:id="13391"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2" w:author="Author"/>
                <w:del w:id="13393" w:author="Author"/>
                <w:sz w:val="20"/>
              </w:rPr>
            </w:pPr>
            <w:ins w:id="13394" w:author="Author">
              <w:del w:id="13395"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6" w:author="Author"/>
                <w:del w:id="13397" w:author="Author"/>
                <w:sz w:val="20"/>
              </w:rPr>
            </w:pPr>
          </w:p>
        </w:tc>
      </w:tr>
      <w:tr w:rsidR="00D16EBA" w:rsidRPr="005E31CC" w:rsidDel="004F137B" w14:paraId="398AF886" w14:textId="69250C0A" w:rsidTr="000B6923">
        <w:trPr>
          <w:ins w:id="13398" w:author="Author"/>
          <w:del w:id="13399"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400" w:author="Author"/>
                <w:del w:id="13401" w:author="Author"/>
                <w:sz w:val="20"/>
              </w:rPr>
            </w:pPr>
            <w:ins w:id="13402" w:author="Author">
              <w:del w:id="13403"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4" w:author="Author"/>
                <w:del w:id="13405" w:author="Author"/>
                <w:sz w:val="20"/>
              </w:rPr>
            </w:pPr>
          </w:p>
        </w:tc>
      </w:tr>
      <w:tr w:rsidR="00D16EBA" w:rsidRPr="005E31CC" w:rsidDel="004F137B" w14:paraId="478E99F2" w14:textId="13B5C317" w:rsidTr="000B6923">
        <w:trPr>
          <w:ins w:id="13406" w:author="Author"/>
          <w:del w:id="13407"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08" w:author="Author"/>
                <w:del w:id="13409" w:author="Author"/>
                <w:sz w:val="20"/>
              </w:rPr>
            </w:pPr>
            <w:ins w:id="13410" w:author="Author">
              <w:del w:id="13411"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2" w:author="Author"/>
                <w:del w:id="13413" w:author="Author"/>
                <w:sz w:val="20"/>
                <w:lang w:val="en-US" w:eastAsia="pt-PT"/>
              </w:rPr>
            </w:pPr>
          </w:p>
        </w:tc>
      </w:tr>
      <w:tr w:rsidR="00D16EBA" w:rsidRPr="005E31CC" w:rsidDel="004F137B" w14:paraId="629E328F" w14:textId="0A3F39DD" w:rsidTr="000B6923">
        <w:trPr>
          <w:ins w:id="13414" w:author="Author"/>
          <w:del w:id="13415"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16" w:author="Author"/>
                <w:del w:id="13417" w:author="Author"/>
                <w:sz w:val="20"/>
              </w:rPr>
            </w:pPr>
            <w:ins w:id="13418" w:author="Author">
              <w:del w:id="13419"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20" w:author="Author"/>
                <w:del w:id="13421" w:author="Author"/>
                <w:sz w:val="20"/>
              </w:rPr>
            </w:pPr>
          </w:p>
        </w:tc>
      </w:tr>
    </w:tbl>
    <w:p w14:paraId="0040E800" w14:textId="177699E1" w:rsidR="00D16EBA" w:rsidDel="00A23468" w:rsidRDefault="00D16EBA" w:rsidP="00D16EBA">
      <w:pPr>
        <w:rPr>
          <w:ins w:id="13422" w:author="Author"/>
          <w:del w:id="134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24" w:author="Author"/>
          <w:del w:id="134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26" w:author="Author"/>
                <w:del w:id="13427"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28" w:author="Author"/>
                <w:del w:id="13429" w:author="Author"/>
                <w:sz w:val="20"/>
              </w:rPr>
            </w:pPr>
          </w:p>
        </w:tc>
      </w:tr>
      <w:tr w:rsidR="00D16EBA" w:rsidRPr="005E31CC" w:rsidDel="00A23468" w14:paraId="72F3BC6B" w14:textId="65ED86B9" w:rsidTr="000B6923">
        <w:trPr>
          <w:ins w:id="13430" w:author="Author"/>
          <w:del w:id="13431"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2" w:author="Author"/>
                <w:del w:id="13433" w:author="Author"/>
                <w:sz w:val="20"/>
              </w:rPr>
            </w:pPr>
            <w:ins w:id="13434" w:author="Author">
              <w:del w:id="13435"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36" w:author="Author"/>
                <w:del w:id="13437" w:author="Author"/>
                <w:sz w:val="20"/>
                <w:lang w:val="en-US"/>
              </w:rPr>
            </w:pPr>
            <w:ins w:id="13438" w:author="Author">
              <w:del w:id="13439" w:author="Author">
                <w:r w:rsidRPr="00D16EBA" w:rsidDel="00A23468">
                  <w:rPr>
                    <w:sz w:val="20"/>
                    <w:lang w:val="en-US"/>
                  </w:rPr>
                  <w:delText>Get equipment price</w:delText>
                </w:r>
              </w:del>
            </w:ins>
          </w:p>
        </w:tc>
      </w:tr>
      <w:tr w:rsidR="00D16EBA" w:rsidRPr="005E31CC" w:rsidDel="00A23468" w14:paraId="454072DA" w14:textId="05697572" w:rsidTr="000B6923">
        <w:trPr>
          <w:ins w:id="13440" w:author="Author"/>
          <w:del w:id="13441"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2" w:author="Author"/>
                <w:del w:id="13443" w:author="Author"/>
                <w:sz w:val="20"/>
              </w:rPr>
            </w:pPr>
            <w:ins w:id="13444" w:author="Author">
              <w:del w:id="13445"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6" w:author="Author"/>
                <w:del w:id="13447" w:author="Author"/>
                <w:sz w:val="20"/>
              </w:rPr>
            </w:pPr>
          </w:p>
        </w:tc>
      </w:tr>
      <w:tr w:rsidR="00D16EBA" w:rsidRPr="005E31CC" w:rsidDel="00A23468" w14:paraId="2E9302D9" w14:textId="1F15F8D1" w:rsidTr="000B6923">
        <w:trPr>
          <w:ins w:id="13448" w:author="Author"/>
          <w:del w:id="13449"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50" w:author="Author"/>
                <w:del w:id="13451" w:author="Author"/>
                <w:sz w:val="20"/>
              </w:rPr>
            </w:pPr>
            <w:ins w:id="13452" w:author="Author">
              <w:del w:id="13453"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4" w:author="Author"/>
                <w:del w:id="13455" w:author="Author"/>
                <w:sz w:val="20"/>
              </w:rPr>
            </w:pPr>
          </w:p>
        </w:tc>
      </w:tr>
      <w:tr w:rsidR="00D16EBA" w:rsidRPr="005E31CC" w:rsidDel="00A23468" w14:paraId="573A7966" w14:textId="72DE0878" w:rsidTr="000B6923">
        <w:trPr>
          <w:ins w:id="13456" w:author="Author"/>
          <w:del w:id="13457"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58" w:author="Author"/>
                <w:del w:id="13459" w:author="Author"/>
                <w:sz w:val="20"/>
              </w:rPr>
            </w:pPr>
            <w:ins w:id="13460" w:author="Author">
              <w:del w:id="13461"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2" w:author="Author"/>
                <w:del w:id="13463" w:author="Author"/>
                <w:sz w:val="20"/>
              </w:rPr>
            </w:pPr>
          </w:p>
        </w:tc>
      </w:tr>
      <w:tr w:rsidR="00D16EBA" w:rsidRPr="005E31CC" w:rsidDel="00A23468" w14:paraId="32D4AB37" w14:textId="15DEDC52" w:rsidTr="000B6923">
        <w:trPr>
          <w:ins w:id="13464" w:author="Author"/>
          <w:del w:id="13465"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66" w:author="Author"/>
                <w:del w:id="13467" w:author="Author"/>
                <w:sz w:val="20"/>
              </w:rPr>
            </w:pPr>
            <w:ins w:id="13468" w:author="Author">
              <w:del w:id="13469"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0" w:author="Author"/>
                <w:del w:id="13471" w:author="Author"/>
                <w:sz w:val="20"/>
              </w:rPr>
            </w:pPr>
          </w:p>
        </w:tc>
      </w:tr>
      <w:tr w:rsidR="00D16EBA" w:rsidRPr="005E31CC" w:rsidDel="00A23468" w14:paraId="30B6C83B" w14:textId="7AA9ACFE" w:rsidTr="000B6923">
        <w:trPr>
          <w:ins w:id="13472" w:author="Author"/>
          <w:del w:id="13473"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74" w:author="Author"/>
                <w:del w:id="13475" w:author="Author"/>
                <w:sz w:val="20"/>
              </w:rPr>
            </w:pPr>
            <w:ins w:id="13476" w:author="Author">
              <w:del w:id="13477"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8" w:author="Author"/>
                <w:del w:id="13479" w:author="Author"/>
                <w:sz w:val="20"/>
                <w:lang w:val="en-US" w:eastAsia="pt-PT"/>
              </w:rPr>
            </w:pPr>
          </w:p>
        </w:tc>
      </w:tr>
      <w:tr w:rsidR="00D16EBA" w:rsidRPr="005E31CC" w:rsidDel="00A23468" w14:paraId="0A2E4E5C" w14:textId="330D11F4" w:rsidTr="000B6923">
        <w:trPr>
          <w:ins w:id="13480" w:author="Author"/>
          <w:del w:id="13481"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2" w:author="Author"/>
                <w:del w:id="13483" w:author="Author"/>
                <w:sz w:val="20"/>
              </w:rPr>
            </w:pPr>
            <w:ins w:id="13484" w:author="Author">
              <w:del w:id="13485"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6" w:author="Author"/>
                <w:del w:id="13487" w:author="Author"/>
                <w:sz w:val="20"/>
              </w:rPr>
            </w:pPr>
          </w:p>
        </w:tc>
      </w:tr>
    </w:tbl>
    <w:p w14:paraId="6A068CAF" w14:textId="77777777" w:rsidR="00D16EBA" w:rsidRDefault="00D16EBA" w:rsidP="00D16EBA">
      <w:pPr>
        <w:rPr>
          <w:ins w:id="1348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89">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91"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2" w:author="Author"/>
                <w:sz w:val="20"/>
              </w:rPr>
            </w:pPr>
          </w:p>
        </w:tc>
      </w:tr>
      <w:tr w:rsidR="00D16EBA" w:rsidRPr="005E31CC" w14:paraId="1F642E27" w14:textId="77777777" w:rsidTr="000B6923">
        <w:trPr>
          <w:ins w:id="13493"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94" w:author="Author"/>
                <w:sz w:val="20"/>
              </w:rPr>
            </w:pPr>
            <w:ins w:id="13495"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6" w:author="Author"/>
                <w:sz w:val="20"/>
                <w:lang w:val="en-US"/>
              </w:rPr>
            </w:pPr>
            <w:ins w:id="13497" w:author="Author">
              <w:r w:rsidRPr="00D16EBA">
                <w:rPr>
                  <w:sz w:val="20"/>
                  <w:lang w:val="en-US"/>
                </w:rPr>
                <w:t>Accept-reject-postpone campaign</w:t>
              </w:r>
            </w:ins>
          </w:p>
        </w:tc>
      </w:tr>
      <w:tr w:rsidR="00A23468" w:rsidRPr="005E31CC" w14:paraId="56C580D2" w14:textId="77777777" w:rsidTr="00A23468">
        <w:tblPrEx>
          <w:tblW w:w="9616" w:type="dxa"/>
          <w:tblPrExChange w:id="13498" w:author="Author">
            <w:tblPrEx>
              <w:tblW w:w="9616" w:type="dxa"/>
            </w:tblPrEx>
          </w:tblPrExChange>
        </w:tblPrEx>
        <w:trPr>
          <w:ins w:id="13499" w:author="Author"/>
        </w:trPr>
        <w:tc>
          <w:tcPr>
            <w:cnfStyle w:val="001000000000" w:firstRow="0" w:lastRow="0" w:firstColumn="1" w:lastColumn="0" w:oddVBand="0" w:evenVBand="0" w:oddHBand="0" w:evenHBand="0" w:firstRowFirstColumn="0" w:firstRowLastColumn="0" w:lastRowFirstColumn="0" w:lastRowLastColumn="0"/>
            <w:tcW w:w="0" w:type="dxa"/>
            <w:tcPrChange w:id="13500" w:author="Author">
              <w:tcPr>
                <w:tcW w:w="2323" w:type="dxa"/>
              </w:tcPr>
            </w:tcPrChange>
          </w:tcPr>
          <w:p w14:paraId="614B4DB5" w14:textId="77777777" w:rsidR="00A23468" w:rsidRPr="005E31CC" w:rsidRDefault="00A23468" w:rsidP="00A23468">
            <w:pPr>
              <w:spacing w:before="120"/>
              <w:jc w:val="left"/>
              <w:rPr>
                <w:ins w:id="13501" w:author="Author"/>
                <w:sz w:val="20"/>
              </w:rPr>
            </w:pPr>
            <w:ins w:id="13502" w:author="Author">
              <w:r w:rsidRPr="005E31CC">
                <w:rPr>
                  <w:sz w:val="20"/>
                </w:rPr>
                <w:t>Relevant Input Notes</w:t>
              </w:r>
            </w:ins>
          </w:p>
        </w:tc>
        <w:tc>
          <w:tcPr>
            <w:tcW w:w="0" w:type="dxa"/>
            <w:gridSpan w:val="2"/>
            <w:tcPrChange w:id="13503"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4" w:author="Author"/>
                <w:sz w:val="20"/>
              </w:rPr>
            </w:pPr>
            <w:ins w:id="13505"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06" w:author="Author">
            <w:tblPrEx>
              <w:tblW w:w="9616" w:type="dxa"/>
            </w:tblPrEx>
          </w:tblPrExChange>
        </w:tblPrEx>
        <w:trPr>
          <w:ins w:id="13507" w:author="Author"/>
        </w:trPr>
        <w:tc>
          <w:tcPr>
            <w:cnfStyle w:val="001000000000" w:firstRow="0" w:lastRow="0" w:firstColumn="1" w:lastColumn="0" w:oddVBand="0" w:evenVBand="0" w:oddHBand="0" w:evenHBand="0" w:firstRowFirstColumn="0" w:firstRowLastColumn="0" w:lastRowFirstColumn="0" w:lastRowLastColumn="0"/>
            <w:tcW w:w="0" w:type="dxa"/>
            <w:tcPrChange w:id="13508" w:author="Author">
              <w:tcPr>
                <w:tcW w:w="2323" w:type="dxa"/>
              </w:tcPr>
            </w:tcPrChange>
          </w:tcPr>
          <w:p w14:paraId="71EBDC77" w14:textId="77777777" w:rsidR="00A23468" w:rsidRPr="005E31CC" w:rsidRDefault="00A23468" w:rsidP="00A23468">
            <w:pPr>
              <w:spacing w:before="120"/>
              <w:jc w:val="left"/>
              <w:rPr>
                <w:ins w:id="13509" w:author="Author"/>
                <w:sz w:val="20"/>
              </w:rPr>
            </w:pPr>
            <w:ins w:id="13510" w:author="Author">
              <w:r w:rsidRPr="005E31CC">
                <w:rPr>
                  <w:sz w:val="20"/>
                </w:rPr>
                <w:t>Relevant Output Notes</w:t>
              </w:r>
            </w:ins>
          </w:p>
        </w:tc>
        <w:tc>
          <w:tcPr>
            <w:tcW w:w="0" w:type="dxa"/>
            <w:gridSpan w:val="2"/>
            <w:tcPrChange w:id="13511"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2" w:author="Author"/>
                <w:sz w:val="20"/>
              </w:rPr>
            </w:pPr>
            <w:ins w:id="13513" w:author="Author">
              <w:r w:rsidRPr="00D9379A">
                <w:rPr>
                  <w:sz w:val="20"/>
                </w:rPr>
                <w:t>The response returns the customer Loyalty Points</w:t>
              </w:r>
            </w:ins>
          </w:p>
        </w:tc>
      </w:tr>
      <w:tr w:rsidR="00A23468" w:rsidRPr="005E31CC" w14:paraId="3F4396DC" w14:textId="77777777" w:rsidTr="00A23468">
        <w:tblPrEx>
          <w:tblW w:w="9616" w:type="dxa"/>
          <w:tblPrExChange w:id="13514" w:author="Author">
            <w:tblPrEx>
              <w:tblW w:w="9616" w:type="dxa"/>
            </w:tblPrEx>
          </w:tblPrExChange>
        </w:tblPrEx>
        <w:trPr>
          <w:ins w:id="13515" w:author="Author"/>
        </w:trPr>
        <w:tc>
          <w:tcPr>
            <w:cnfStyle w:val="001000000000" w:firstRow="0" w:lastRow="0" w:firstColumn="1" w:lastColumn="0" w:oddVBand="0" w:evenVBand="0" w:oddHBand="0" w:evenHBand="0" w:firstRowFirstColumn="0" w:firstRowLastColumn="0" w:lastRowFirstColumn="0" w:lastRowLastColumn="0"/>
            <w:tcW w:w="0" w:type="dxa"/>
            <w:tcPrChange w:id="13516" w:author="Author">
              <w:tcPr>
                <w:tcW w:w="2323" w:type="dxa"/>
              </w:tcPr>
            </w:tcPrChange>
          </w:tcPr>
          <w:p w14:paraId="50485A3A" w14:textId="77777777" w:rsidR="00A23468" w:rsidRPr="005E31CC" w:rsidRDefault="00A23468" w:rsidP="00A23468">
            <w:pPr>
              <w:spacing w:before="120"/>
              <w:jc w:val="left"/>
              <w:rPr>
                <w:ins w:id="13517" w:author="Author"/>
                <w:sz w:val="20"/>
              </w:rPr>
            </w:pPr>
            <w:ins w:id="13518" w:author="Author">
              <w:r w:rsidRPr="005E31CC">
                <w:rPr>
                  <w:sz w:val="20"/>
                </w:rPr>
                <w:t>Interface Id</w:t>
              </w:r>
            </w:ins>
          </w:p>
        </w:tc>
        <w:tc>
          <w:tcPr>
            <w:tcW w:w="0" w:type="dxa"/>
            <w:gridSpan w:val="2"/>
            <w:tcPrChange w:id="13519"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0" w:author="Author"/>
                <w:sz w:val="20"/>
              </w:rPr>
            </w:pPr>
            <w:ins w:id="13521" w:author="Author">
              <w:r w:rsidRPr="00D9379A">
                <w:rPr>
                  <w:sz w:val="20"/>
                  <w:lang w:val="en-US" w:eastAsia="pt-PT"/>
                </w:rPr>
                <w:t>IF192.16</w:t>
              </w:r>
            </w:ins>
          </w:p>
        </w:tc>
      </w:tr>
      <w:tr w:rsidR="00A23468" w:rsidRPr="005E31CC" w14:paraId="34C5D308" w14:textId="77777777" w:rsidTr="00A23468">
        <w:tblPrEx>
          <w:tblW w:w="9616" w:type="dxa"/>
          <w:tblPrExChange w:id="13522" w:author="Author">
            <w:tblPrEx>
              <w:tblW w:w="9616" w:type="dxa"/>
            </w:tblPrEx>
          </w:tblPrExChange>
        </w:tblPrEx>
        <w:trPr>
          <w:ins w:id="13523" w:author="Author"/>
        </w:trPr>
        <w:tc>
          <w:tcPr>
            <w:cnfStyle w:val="001000000000" w:firstRow="0" w:lastRow="0" w:firstColumn="1" w:lastColumn="0" w:oddVBand="0" w:evenVBand="0" w:oddHBand="0" w:evenHBand="0" w:firstRowFirstColumn="0" w:firstRowLastColumn="0" w:lastRowFirstColumn="0" w:lastRowLastColumn="0"/>
            <w:tcW w:w="0" w:type="dxa"/>
            <w:tcPrChange w:id="13524" w:author="Author">
              <w:tcPr>
                <w:tcW w:w="2323" w:type="dxa"/>
              </w:tcPr>
            </w:tcPrChange>
          </w:tcPr>
          <w:p w14:paraId="1EFF3C0F" w14:textId="77777777" w:rsidR="00A23468" w:rsidRPr="005E31CC" w:rsidRDefault="00A23468" w:rsidP="00A23468">
            <w:pPr>
              <w:spacing w:before="120"/>
              <w:jc w:val="left"/>
              <w:rPr>
                <w:ins w:id="13525" w:author="Author"/>
                <w:sz w:val="20"/>
              </w:rPr>
            </w:pPr>
            <w:ins w:id="13526" w:author="Author">
              <w:r w:rsidRPr="005E31CC">
                <w:rPr>
                  <w:sz w:val="20"/>
                </w:rPr>
                <w:t>Service Id</w:t>
              </w:r>
            </w:ins>
          </w:p>
        </w:tc>
        <w:tc>
          <w:tcPr>
            <w:tcW w:w="0" w:type="dxa"/>
            <w:gridSpan w:val="2"/>
            <w:tcBorders>
              <w:bottom w:val="single" w:sz="18" w:space="0" w:color="FFFFFF" w:themeColor="background1"/>
            </w:tcBorders>
            <w:tcPrChange w:id="13527"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8" w:author="Author"/>
                <w:sz w:val="20"/>
              </w:rPr>
            </w:pPr>
            <w:ins w:id="13529" w:author="Author">
              <w:del w:id="13530"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31" w:author="Author">
            <w:tblPrEx>
              <w:tblW w:w="9616" w:type="dxa"/>
            </w:tblPrEx>
          </w:tblPrExChange>
        </w:tblPrEx>
        <w:trPr>
          <w:ins w:id="13532" w:author="Author"/>
        </w:trPr>
        <w:tc>
          <w:tcPr>
            <w:cnfStyle w:val="001000000000" w:firstRow="0" w:lastRow="0" w:firstColumn="1" w:lastColumn="0" w:oddVBand="0" w:evenVBand="0" w:oddHBand="0" w:evenHBand="0" w:firstRowFirstColumn="0" w:firstRowLastColumn="0" w:lastRowFirstColumn="0" w:lastRowLastColumn="0"/>
            <w:tcW w:w="0" w:type="dxa"/>
            <w:tcPrChange w:id="13533" w:author="Author">
              <w:tcPr>
                <w:tcW w:w="2323" w:type="dxa"/>
              </w:tcPr>
            </w:tcPrChange>
          </w:tcPr>
          <w:p w14:paraId="243DB984" w14:textId="77777777" w:rsidR="00A23468" w:rsidRPr="005E31CC" w:rsidRDefault="00A23468" w:rsidP="00A23468">
            <w:pPr>
              <w:spacing w:before="120"/>
              <w:jc w:val="left"/>
              <w:rPr>
                <w:ins w:id="13534" w:author="Author"/>
                <w:sz w:val="20"/>
              </w:rPr>
            </w:pPr>
            <w:ins w:id="13535" w:author="Author">
              <w:r w:rsidRPr="005E31CC">
                <w:rPr>
                  <w:sz w:val="20"/>
                </w:rPr>
                <w:t>CSM Service</w:t>
              </w:r>
            </w:ins>
          </w:p>
        </w:tc>
        <w:tc>
          <w:tcPr>
            <w:tcW w:w="0" w:type="dxa"/>
            <w:gridSpan w:val="2"/>
            <w:tcPrChange w:id="13536"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7" w:author="Author"/>
                <w:sz w:val="20"/>
                <w:lang w:val="en-US" w:eastAsia="pt-PT"/>
              </w:rPr>
            </w:pPr>
            <w:ins w:id="13538" w:author="Author">
              <w:r w:rsidRPr="007C62AF">
                <w:rPr>
                  <w:sz w:val="20"/>
                </w:rPr>
                <w:t>CustomerMarketingProduct</w:t>
              </w:r>
            </w:ins>
          </w:p>
        </w:tc>
      </w:tr>
      <w:tr w:rsidR="00A23468" w:rsidRPr="005E31CC" w14:paraId="089C9469" w14:textId="77777777" w:rsidTr="00A23468">
        <w:tblPrEx>
          <w:tblW w:w="9616" w:type="dxa"/>
          <w:tblPrExChange w:id="13539" w:author="Author">
            <w:tblPrEx>
              <w:tblW w:w="9616" w:type="dxa"/>
            </w:tblPrEx>
          </w:tblPrExChange>
        </w:tblPrEx>
        <w:trPr>
          <w:ins w:id="13540" w:author="Author"/>
        </w:trPr>
        <w:tc>
          <w:tcPr>
            <w:cnfStyle w:val="001000000000" w:firstRow="0" w:lastRow="0" w:firstColumn="1" w:lastColumn="0" w:oddVBand="0" w:evenVBand="0" w:oddHBand="0" w:evenHBand="0" w:firstRowFirstColumn="0" w:firstRowLastColumn="0" w:lastRowFirstColumn="0" w:lastRowLastColumn="0"/>
            <w:tcW w:w="0" w:type="dxa"/>
            <w:tcPrChange w:id="13541" w:author="Author">
              <w:tcPr>
                <w:tcW w:w="2323" w:type="dxa"/>
              </w:tcPr>
            </w:tcPrChange>
          </w:tcPr>
          <w:p w14:paraId="58301618" w14:textId="77777777" w:rsidR="00A23468" w:rsidRPr="005E31CC" w:rsidRDefault="00A23468" w:rsidP="00A23468">
            <w:pPr>
              <w:spacing w:before="120"/>
              <w:jc w:val="left"/>
              <w:rPr>
                <w:ins w:id="13542" w:author="Author"/>
                <w:sz w:val="20"/>
              </w:rPr>
            </w:pPr>
            <w:ins w:id="13543" w:author="Author">
              <w:r w:rsidRPr="005E31CC">
                <w:rPr>
                  <w:sz w:val="20"/>
                </w:rPr>
                <w:t>CSM Operation</w:t>
              </w:r>
            </w:ins>
          </w:p>
        </w:tc>
        <w:tc>
          <w:tcPr>
            <w:tcW w:w="0" w:type="dxa"/>
            <w:gridSpan w:val="2"/>
            <w:tcPrChange w:id="13544"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5" w:author="Author"/>
                <w:sz w:val="20"/>
              </w:rPr>
            </w:pPr>
            <w:ins w:id="13546" w:author="Author">
              <w:r w:rsidRPr="007C62AF">
                <w:rPr>
                  <w:sz w:val="20"/>
                </w:rPr>
                <w:t>UpdateCustomerMarketingProduct</w:t>
              </w:r>
            </w:ins>
          </w:p>
        </w:tc>
      </w:tr>
    </w:tbl>
    <w:p w14:paraId="2D80D49F" w14:textId="77777777" w:rsidR="00D16EBA" w:rsidRDefault="00D16EBA" w:rsidP="00D16EBA">
      <w:pPr>
        <w:rPr>
          <w:ins w:id="1354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49"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50" w:author="Author"/>
                <w:sz w:val="20"/>
              </w:rPr>
            </w:pPr>
          </w:p>
        </w:tc>
      </w:tr>
      <w:tr w:rsidR="00D16EBA" w:rsidRPr="005E31CC" w14:paraId="0BCD276A" w14:textId="77777777" w:rsidTr="000B6923">
        <w:trPr>
          <w:ins w:id="13551"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2" w:author="Author"/>
                <w:sz w:val="20"/>
              </w:rPr>
            </w:pPr>
            <w:ins w:id="13553"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54" w:author="Author"/>
                <w:sz w:val="20"/>
                <w:lang w:val="en-US"/>
              </w:rPr>
            </w:pPr>
            <w:ins w:id="13555" w:author="Author">
              <w:r w:rsidRPr="00D16EBA">
                <w:rPr>
                  <w:sz w:val="20"/>
                  <w:lang w:val="en-US"/>
                </w:rPr>
                <w:t>Cancel Product Reservation</w:t>
              </w:r>
            </w:ins>
          </w:p>
        </w:tc>
      </w:tr>
      <w:tr w:rsidR="007D72B0" w:rsidRPr="005E31CC" w14:paraId="5CE5315B" w14:textId="77777777" w:rsidTr="000B6923">
        <w:trPr>
          <w:ins w:id="13556"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57" w:author="Author"/>
                <w:sz w:val="20"/>
              </w:rPr>
            </w:pPr>
            <w:ins w:id="13558"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59" w:author="Author"/>
                <w:sz w:val="20"/>
              </w:rPr>
            </w:pPr>
            <w:ins w:id="13560"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61"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2" w:author="Author"/>
                <w:sz w:val="20"/>
              </w:rPr>
            </w:pPr>
            <w:ins w:id="13563"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4" w:author="Author"/>
                <w:sz w:val="20"/>
              </w:rPr>
            </w:pPr>
            <w:ins w:id="13565" w:author="Author">
              <w:r w:rsidRPr="00563671">
                <w:rPr>
                  <w:rFonts w:cs="Arial"/>
                  <w:sz w:val="20"/>
                  <w:szCs w:val="20"/>
                  <w:lang w:val="en-IE"/>
                </w:rPr>
                <w:t>The response returns the status of the request</w:t>
              </w:r>
            </w:ins>
          </w:p>
        </w:tc>
      </w:tr>
      <w:tr w:rsidR="007D72B0" w:rsidRPr="005E31CC" w14:paraId="78CC37C2" w14:textId="77777777" w:rsidTr="000B6923">
        <w:trPr>
          <w:ins w:id="13566"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67" w:author="Author"/>
                <w:sz w:val="20"/>
              </w:rPr>
            </w:pPr>
            <w:ins w:id="13568"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9" w:author="Author"/>
                <w:sz w:val="20"/>
              </w:rPr>
            </w:pPr>
            <w:ins w:id="13570" w:author="Author">
              <w:r w:rsidRPr="00563671">
                <w:rPr>
                  <w:rFonts w:cs="Arial"/>
                  <w:sz w:val="20"/>
                  <w:szCs w:val="20"/>
                  <w:lang w:val="en-IE" w:eastAsia="pt-PT"/>
                </w:rPr>
                <w:t>IF192.07</w:t>
              </w:r>
            </w:ins>
          </w:p>
        </w:tc>
      </w:tr>
      <w:tr w:rsidR="007D72B0" w:rsidRPr="005E31CC" w14:paraId="7312CBE6" w14:textId="77777777" w:rsidTr="000B6923">
        <w:trPr>
          <w:ins w:id="13571"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2" w:author="Author"/>
                <w:sz w:val="20"/>
              </w:rPr>
            </w:pPr>
            <w:ins w:id="13573"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4" w:author="Author"/>
                <w:sz w:val="20"/>
              </w:rPr>
            </w:pPr>
            <w:ins w:id="13575" w:author="Author">
              <w:r>
                <w:rPr>
                  <w:rFonts w:cs="Arial"/>
                  <w:sz w:val="20"/>
                  <w:szCs w:val="20"/>
                  <w:lang w:val="en-IE"/>
                </w:rPr>
                <w:t>718</w:t>
              </w:r>
            </w:ins>
          </w:p>
        </w:tc>
      </w:tr>
      <w:tr w:rsidR="007D72B0" w:rsidRPr="005E31CC" w14:paraId="48424A65" w14:textId="77777777" w:rsidTr="000B6923">
        <w:trPr>
          <w:ins w:id="13576"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77" w:author="Author"/>
                <w:sz w:val="20"/>
              </w:rPr>
            </w:pPr>
            <w:ins w:id="13578"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9" w:author="Author"/>
                <w:sz w:val="20"/>
                <w:lang w:val="en-US" w:eastAsia="pt-PT"/>
              </w:rPr>
            </w:pPr>
            <w:ins w:id="13580"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81"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2" w:author="Author"/>
                <w:sz w:val="20"/>
              </w:rPr>
            </w:pPr>
            <w:ins w:id="13583"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4" w:author="Author"/>
                <w:sz w:val="20"/>
              </w:rPr>
            </w:pPr>
            <w:ins w:id="13585" w:author="Author">
              <w:r w:rsidRPr="007D72B0">
                <w:rPr>
                  <w:rFonts w:cs="Arial"/>
                  <w:sz w:val="20"/>
                  <w:szCs w:val="20"/>
                </w:rPr>
                <w:t>UpdateProductStockReservation</w:t>
              </w:r>
            </w:ins>
          </w:p>
        </w:tc>
      </w:tr>
    </w:tbl>
    <w:p w14:paraId="79F63232" w14:textId="77777777" w:rsidR="00D16EBA" w:rsidRDefault="00D16EBA" w:rsidP="00D16EBA">
      <w:pPr>
        <w:rPr>
          <w:ins w:id="135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87">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89"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90" w:author="Author"/>
                <w:sz w:val="20"/>
              </w:rPr>
            </w:pPr>
          </w:p>
        </w:tc>
      </w:tr>
      <w:tr w:rsidR="00D16EBA" w:rsidRPr="005E31CC" w14:paraId="426EF484" w14:textId="77777777" w:rsidTr="007D72B0">
        <w:trPr>
          <w:ins w:id="13591"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2" w:author="Author"/>
                <w:sz w:val="20"/>
              </w:rPr>
            </w:pPr>
            <w:ins w:id="13593"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94" w:author="Author"/>
                <w:sz w:val="20"/>
                <w:lang w:val="en-US"/>
              </w:rPr>
            </w:pPr>
            <w:ins w:id="13595" w:author="Author">
              <w:r w:rsidRPr="00D16EBA">
                <w:rPr>
                  <w:sz w:val="20"/>
                  <w:lang w:val="en-US"/>
                </w:rPr>
                <w:t>Quote Orderable items</w:t>
              </w:r>
            </w:ins>
          </w:p>
        </w:tc>
      </w:tr>
      <w:tr w:rsidR="007D72B0" w:rsidRPr="005E31CC" w14:paraId="3AD1753A" w14:textId="77777777" w:rsidTr="00DF352F">
        <w:tblPrEx>
          <w:tblW w:w="9616" w:type="dxa"/>
          <w:tblPrExChange w:id="13596" w:author="Author">
            <w:tblPrEx>
              <w:tblW w:w="9616" w:type="dxa"/>
            </w:tblPrEx>
          </w:tblPrExChange>
        </w:tblPrEx>
        <w:trPr>
          <w:ins w:id="13597" w:author="Author"/>
        </w:trPr>
        <w:tc>
          <w:tcPr>
            <w:cnfStyle w:val="001000000000" w:firstRow="0" w:lastRow="0" w:firstColumn="1" w:lastColumn="0" w:oddVBand="0" w:evenVBand="0" w:oddHBand="0" w:evenHBand="0" w:firstRowFirstColumn="0" w:firstRowLastColumn="0" w:lastRowFirstColumn="0" w:lastRowLastColumn="0"/>
            <w:tcW w:w="2323" w:type="dxa"/>
            <w:tcPrChange w:id="13598" w:author="Author">
              <w:tcPr>
                <w:tcW w:w="2323" w:type="dxa"/>
              </w:tcPr>
            </w:tcPrChange>
          </w:tcPr>
          <w:p w14:paraId="35A7413A" w14:textId="77777777" w:rsidR="007D72B0" w:rsidRPr="005E31CC" w:rsidRDefault="007D72B0" w:rsidP="007D72B0">
            <w:pPr>
              <w:spacing w:before="120"/>
              <w:jc w:val="left"/>
              <w:rPr>
                <w:ins w:id="13599" w:author="Author"/>
                <w:sz w:val="20"/>
              </w:rPr>
            </w:pPr>
            <w:ins w:id="13600" w:author="Author">
              <w:r w:rsidRPr="005E31CC">
                <w:rPr>
                  <w:sz w:val="20"/>
                </w:rPr>
                <w:t>Relevant Input Notes</w:t>
              </w:r>
            </w:ins>
          </w:p>
        </w:tc>
        <w:tc>
          <w:tcPr>
            <w:tcW w:w="7293" w:type="dxa"/>
            <w:gridSpan w:val="2"/>
            <w:tcPrChange w:id="13601"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2" w:author="Author"/>
                <w:sz w:val="20"/>
                <w:lang w:val="en-US"/>
              </w:rPr>
            </w:pPr>
            <w:ins w:id="13603" w:author="Author">
              <w:r w:rsidRPr="007D72B0">
                <w:rPr>
                  <w:sz w:val="20"/>
                  <w:lang w:val="en-US"/>
                </w:rPr>
                <w:t xml:space="preserve">The request is made against all </w:t>
              </w:r>
              <w:del w:id="13604"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05" w:author="Author">
            <w:tblPrEx>
              <w:tblW w:w="9616" w:type="dxa"/>
            </w:tblPrEx>
          </w:tblPrExChange>
        </w:tblPrEx>
        <w:trPr>
          <w:ins w:id="13606" w:author="Author"/>
        </w:trPr>
        <w:tc>
          <w:tcPr>
            <w:cnfStyle w:val="001000000000" w:firstRow="0" w:lastRow="0" w:firstColumn="1" w:lastColumn="0" w:oddVBand="0" w:evenVBand="0" w:oddHBand="0" w:evenHBand="0" w:firstRowFirstColumn="0" w:firstRowLastColumn="0" w:lastRowFirstColumn="0" w:lastRowLastColumn="0"/>
            <w:tcW w:w="2323" w:type="dxa"/>
            <w:tcPrChange w:id="13607" w:author="Author">
              <w:tcPr>
                <w:tcW w:w="2323" w:type="dxa"/>
              </w:tcPr>
            </w:tcPrChange>
          </w:tcPr>
          <w:p w14:paraId="108B10B5" w14:textId="77777777" w:rsidR="007D72B0" w:rsidRPr="005E31CC" w:rsidRDefault="007D72B0" w:rsidP="007D72B0">
            <w:pPr>
              <w:spacing w:before="120"/>
              <w:jc w:val="left"/>
              <w:rPr>
                <w:ins w:id="13608" w:author="Author"/>
                <w:sz w:val="20"/>
              </w:rPr>
            </w:pPr>
            <w:ins w:id="13609" w:author="Author">
              <w:r w:rsidRPr="005E31CC">
                <w:rPr>
                  <w:sz w:val="20"/>
                </w:rPr>
                <w:t>Relevant Output Notes</w:t>
              </w:r>
            </w:ins>
          </w:p>
        </w:tc>
        <w:tc>
          <w:tcPr>
            <w:tcW w:w="7293" w:type="dxa"/>
            <w:gridSpan w:val="2"/>
            <w:tcPrChange w:id="13610"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1" w:author="Author"/>
                <w:sz w:val="20"/>
                <w:lang w:val="en-US"/>
              </w:rPr>
            </w:pPr>
            <w:ins w:id="13612"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3" w:author="Author">
            <w:tblPrEx>
              <w:tblW w:w="9616" w:type="dxa"/>
            </w:tblPrEx>
          </w:tblPrExChange>
        </w:tblPrEx>
        <w:trPr>
          <w:ins w:id="13614" w:author="Author"/>
        </w:trPr>
        <w:tc>
          <w:tcPr>
            <w:cnfStyle w:val="001000000000" w:firstRow="0" w:lastRow="0" w:firstColumn="1" w:lastColumn="0" w:oddVBand="0" w:evenVBand="0" w:oddHBand="0" w:evenHBand="0" w:firstRowFirstColumn="0" w:firstRowLastColumn="0" w:lastRowFirstColumn="0" w:lastRowLastColumn="0"/>
            <w:tcW w:w="2323" w:type="dxa"/>
            <w:tcPrChange w:id="13615" w:author="Author">
              <w:tcPr>
                <w:tcW w:w="2323" w:type="dxa"/>
              </w:tcPr>
            </w:tcPrChange>
          </w:tcPr>
          <w:p w14:paraId="5A518C20" w14:textId="77777777" w:rsidR="007D72B0" w:rsidRPr="005E31CC" w:rsidRDefault="007D72B0" w:rsidP="007D72B0">
            <w:pPr>
              <w:spacing w:before="120"/>
              <w:jc w:val="left"/>
              <w:rPr>
                <w:ins w:id="13616" w:author="Author"/>
                <w:sz w:val="20"/>
              </w:rPr>
            </w:pPr>
            <w:ins w:id="13617" w:author="Author">
              <w:r w:rsidRPr="005E31CC">
                <w:rPr>
                  <w:sz w:val="20"/>
                </w:rPr>
                <w:t>Interface Id</w:t>
              </w:r>
            </w:ins>
          </w:p>
        </w:tc>
        <w:tc>
          <w:tcPr>
            <w:tcW w:w="7293" w:type="dxa"/>
            <w:gridSpan w:val="2"/>
            <w:tcPrChange w:id="13618"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9" w:author="Author"/>
                <w:sz w:val="20"/>
                <w:lang w:val="en-US"/>
              </w:rPr>
            </w:pPr>
            <w:ins w:id="13620" w:author="Author">
              <w:r w:rsidRPr="007D72B0">
                <w:rPr>
                  <w:sz w:val="20"/>
                  <w:lang w:val="en-US"/>
                </w:rPr>
                <w:t>IF192.28</w:t>
              </w:r>
            </w:ins>
          </w:p>
        </w:tc>
      </w:tr>
      <w:tr w:rsidR="007D72B0" w:rsidRPr="005E31CC" w14:paraId="19C44D06" w14:textId="77777777" w:rsidTr="00DF352F">
        <w:tblPrEx>
          <w:tblW w:w="9616" w:type="dxa"/>
          <w:tblPrExChange w:id="13621" w:author="Author">
            <w:tblPrEx>
              <w:tblW w:w="9616" w:type="dxa"/>
            </w:tblPrEx>
          </w:tblPrExChange>
        </w:tblPrEx>
        <w:trPr>
          <w:ins w:id="13622" w:author="Author"/>
        </w:trPr>
        <w:tc>
          <w:tcPr>
            <w:cnfStyle w:val="001000000000" w:firstRow="0" w:lastRow="0" w:firstColumn="1" w:lastColumn="0" w:oddVBand="0" w:evenVBand="0" w:oddHBand="0" w:evenHBand="0" w:firstRowFirstColumn="0" w:firstRowLastColumn="0" w:lastRowFirstColumn="0" w:lastRowLastColumn="0"/>
            <w:tcW w:w="2323" w:type="dxa"/>
            <w:tcPrChange w:id="13623" w:author="Author">
              <w:tcPr>
                <w:tcW w:w="2323" w:type="dxa"/>
              </w:tcPr>
            </w:tcPrChange>
          </w:tcPr>
          <w:p w14:paraId="64518BE2" w14:textId="77777777" w:rsidR="007D72B0" w:rsidRPr="005E31CC" w:rsidRDefault="007D72B0" w:rsidP="007D72B0">
            <w:pPr>
              <w:spacing w:before="120"/>
              <w:jc w:val="left"/>
              <w:rPr>
                <w:ins w:id="13624" w:author="Author"/>
                <w:sz w:val="20"/>
              </w:rPr>
            </w:pPr>
            <w:ins w:id="13625" w:author="Author">
              <w:r w:rsidRPr="005E31CC">
                <w:rPr>
                  <w:sz w:val="20"/>
                </w:rPr>
                <w:t>Service Id</w:t>
              </w:r>
            </w:ins>
          </w:p>
        </w:tc>
        <w:tc>
          <w:tcPr>
            <w:tcW w:w="7293" w:type="dxa"/>
            <w:gridSpan w:val="2"/>
            <w:tcBorders>
              <w:bottom w:val="single" w:sz="18" w:space="0" w:color="FFFFFF" w:themeColor="background1"/>
            </w:tcBorders>
            <w:tcPrChange w:id="13626"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7" w:author="Author"/>
                <w:sz w:val="20"/>
                <w:lang w:val="en-US"/>
              </w:rPr>
            </w:pPr>
            <w:ins w:id="13628" w:author="Author">
              <w:r w:rsidRPr="007D72B0">
                <w:rPr>
                  <w:sz w:val="20"/>
                  <w:lang w:val="en-US"/>
                </w:rPr>
                <w:t>587</w:t>
              </w:r>
            </w:ins>
          </w:p>
        </w:tc>
      </w:tr>
      <w:tr w:rsidR="007D72B0" w:rsidRPr="005E31CC" w14:paraId="5A1D9B55" w14:textId="77777777" w:rsidTr="00DF352F">
        <w:tblPrEx>
          <w:tblW w:w="9616" w:type="dxa"/>
          <w:tblPrExChange w:id="13629" w:author="Author">
            <w:tblPrEx>
              <w:tblW w:w="9616" w:type="dxa"/>
            </w:tblPrEx>
          </w:tblPrExChange>
        </w:tblPrEx>
        <w:trPr>
          <w:ins w:id="13630" w:author="Author"/>
        </w:trPr>
        <w:tc>
          <w:tcPr>
            <w:cnfStyle w:val="001000000000" w:firstRow="0" w:lastRow="0" w:firstColumn="1" w:lastColumn="0" w:oddVBand="0" w:evenVBand="0" w:oddHBand="0" w:evenHBand="0" w:firstRowFirstColumn="0" w:firstRowLastColumn="0" w:lastRowFirstColumn="0" w:lastRowLastColumn="0"/>
            <w:tcW w:w="2323" w:type="dxa"/>
            <w:tcPrChange w:id="13631" w:author="Author">
              <w:tcPr>
                <w:tcW w:w="2323" w:type="dxa"/>
              </w:tcPr>
            </w:tcPrChange>
          </w:tcPr>
          <w:p w14:paraId="1ACB9BE0" w14:textId="77777777" w:rsidR="007D72B0" w:rsidRPr="005E31CC" w:rsidRDefault="007D72B0" w:rsidP="007D72B0">
            <w:pPr>
              <w:spacing w:before="120"/>
              <w:jc w:val="left"/>
              <w:rPr>
                <w:ins w:id="13632" w:author="Author"/>
                <w:sz w:val="20"/>
              </w:rPr>
            </w:pPr>
            <w:ins w:id="13633" w:author="Author">
              <w:r w:rsidRPr="005E31CC">
                <w:rPr>
                  <w:sz w:val="20"/>
                </w:rPr>
                <w:t>CSM Service</w:t>
              </w:r>
            </w:ins>
          </w:p>
        </w:tc>
        <w:tc>
          <w:tcPr>
            <w:tcW w:w="7293" w:type="dxa"/>
            <w:gridSpan w:val="2"/>
            <w:tcPrChange w:id="13634"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5" w:author="Author"/>
                <w:sz w:val="20"/>
                <w:lang w:val="en-US"/>
              </w:rPr>
            </w:pPr>
            <w:ins w:id="13636" w:author="Author">
              <w:r w:rsidRPr="007D72B0">
                <w:rPr>
                  <w:sz w:val="20"/>
                  <w:lang w:val="en-US"/>
                </w:rPr>
                <w:t>SalesQuote</w:t>
              </w:r>
            </w:ins>
          </w:p>
        </w:tc>
      </w:tr>
      <w:tr w:rsidR="007D72B0" w:rsidRPr="005E31CC" w14:paraId="4AD84007" w14:textId="77777777" w:rsidTr="00DF352F">
        <w:tblPrEx>
          <w:tblW w:w="9616" w:type="dxa"/>
          <w:tblPrExChange w:id="13637" w:author="Author">
            <w:tblPrEx>
              <w:tblW w:w="9616" w:type="dxa"/>
            </w:tblPrEx>
          </w:tblPrExChange>
        </w:tblPrEx>
        <w:trPr>
          <w:ins w:id="13638" w:author="Author"/>
        </w:trPr>
        <w:tc>
          <w:tcPr>
            <w:cnfStyle w:val="001000000000" w:firstRow="0" w:lastRow="0" w:firstColumn="1" w:lastColumn="0" w:oddVBand="0" w:evenVBand="0" w:oddHBand="0" w:evenHBand="0" w:firstRowFirstColumn="0" w:firstRowLastColumn="0" w:lastRowFirstColumn="0" w:lastRowLastColumn="0"/>
            <w:tcW w:w="2323" w:type="dxa"/>
            <w:tcPrChange w:id="13639" w:author="Author">
              <w:tcPr>
                <w:tcW w:w="2323" w:type="dxa"/>
              </w:tcPr>
            </w:tcPrChange>
          </w:tcPr>
          <w:p w14:paraId="3CDCE1D2" w14:textId="77777777" w:rsidR="007D72B0" w:rsidRPr="005E31CC" w:rsidRDefault="007D72B0" w:rsidP="007D72B0">
            <w:pPr>
              <w:spacing w:before="120"/>
              <w:jc w:val="left"/>
              <w:rPr>
                <w:ins w:id="13640" w:author="Author"/>
                <w:sz w:val="20"/>
              </w:rPr>
            </w:pPr>
            <w:ins w:id="13641" w:author="Author">
              <w:r w:rsidRPr="005E31CC">
                <w:rPr>
                  <w:sz w:val="20"/>
                </w:rPr>
                <w:t>CSM Operation</w:t>
              </w:r>
            </w:ins>
          </w:p>
        </w:tc>
        <w:tc>
          <w:tcPr>
            <w:tcW w:w="7293" w:type="dxa"/>
            <w:gridSpan w:val="2"/>
            <w:tcPrChange w:id="13642"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3" w:author="Author"/>
                <w:sz w:val="20"/>
                <w:lang w:val="en-US"/>
              </w:rPr>
            </w:pPr>
            <w:ins w:id="13644" w:author="Author">
              <w:r w:rsidRPr="007D72B0">
                <w:rPr>
                  <w:sz w:val="20"/>
                  <w:lang w:val="en-US"/>
                </w:rPr>
                <w:t>CreateSalesQuote</w:t>
              </w:r>
            </w:ins>
          </w:p>
        </w:tc>
      </w:tr>
    </w:tbl>
    <w:p w14:paraId="7D7F89C9" w14:textId="66C011EA" w:rsidR="00D16EBA" w:rsidDel="00DF352F" w:rsidRDefault="00D16EBA" w:rsidP="00D16EBA">
      <w:pPr>
        <w:rPr>
          <w:ins w:id="13645" w:author="Author"/>
          <w:del w:id="1364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47" w:author="Author"/>
          <w:del w:id="136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49" w:author="Author"/>
                <w:del w:id="13650"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51" w:author="Author"/>
                <w:del w:id="13652" w:author="Author"/>
                <w:sz w:val="20"/>
              </w:rPr>
            </w:pPr>
          </w:p>
        </w:tc>
      </w:tr>
      <w:tr w:rsidR="001929F3" w:rsidRPr="005E31CC" w:rsidDel="00DF352F" w14:paraId="42D878EF" w14:textId="1D643438" w:rsidTr="00A3553E">
        <w:trPr>
          <w:ins w:id="13653" w:author="Author"/>
          <w:del w:id="13654"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55" w:author="Author"/>
                <w:del w:id="13656" w:author="Author"/>
                <w:sz w:val="20"/>
              </w:rPr>
            </w:pPr>
            <w:ins w:id="13657" w:author="Author">
              <w:del w:id="13658"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59" w:author="Author"/>
                <w:del w:id="13660" w:author="Author"/>
                <w:sz w:val="20"/>
                <w:lang w:val="en-US"/>
              </w:rPr>
            </w:pPr>
            <w:ins w:id="13661" w:author="Author">
              <w:del w:id="13662"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3" w:author="Author"/>
          <w:del w:id="13664"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65" w:author="Author"/>
                <w:del w:id="13666" w:author="Author"/>
                <w:sz w:val="20"/>
              </w:rPr>
            </w:pPr>
            <w:ins w:id="13667" w:author="Author">
              <w:del w:id="13668"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69" w:author="Author"/>
                <w:del w:id="13670" w:author="Author"/>
                <w:sz w:val="20"/>
                <w:lang w:val="en-US"/>
              </w:rPr>
            </w:pPr>
            <w:ins w:id="13671" w:author="Author">
              <w:del w:id="13672"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3" w:author="Author"/>
          <w:del w:id="13674"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75" w:author="Author"/>
                <w:del w:id="13676" w:author="Author"/>
                <w:sz w:val="20"/>
              </w:rPr>
            </w:pPr>
            <w:ins w:id="13677" w:author="Author">
              <w:del w:id="13678"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9" w:author="Author"/>
                <w:del w:id="13680" w:author="Author"/>
                <w:sz w:val="20"/>
                <w:lang w:val="en-US"/>
              </w:rPr>
            </w:pPr>
            <w:ins w:id="13681" w:author="Author">
              <w:del w:id="13682"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3" w:author="Author"/>
          <w:del w:id="13684"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85" w:author="Author"/>
                <w:del w:id="13686" w:author="Author"/>
                <w:sz w:val="20"/>
              </w:rPr>
            </w:pPr>
            <w:ins w:id="13687" w:author="Author">
              <w:del w:id="13688"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9" w:author="Author"/>
                <w:del w:id="13690" w:author="Author"/>
                <w:sz w:val="20"/>
                <w:lang w:val="en-US"/>
              </w:rPr>
            </w:pPr>
            <w:ins w:id="13691" w:author="Author">
              <w:del w:id="13692" w:author="Author">
                <w:r w:rsidRPr="007D72B0" w:rsidDel="00DF352F">
                  <w:rPr>
                    <w:sz w:val="20"/>
                    <w:lang w:val="en-US"/>
                  </w:rPr>
                  <w:delText>IF192.28</w:delText>
                </w:r>
              </w:del>
            </w:ins>
          </w:p>
        </w:tc>
      </w:tr>
      <w:tr w:rsidR="001929F3" w:rsidRPr="005E31CC" w:rsidDel="00DF352F" w14:paraId="7D8CCEC6" w14:textId="70F79362" w:rsidTr="00A3553E">
        <w:trPr>
          <w:ins w:id="13693" w:author="Author"/>
          <w:del w:id="13694"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695" w:author="Author"/>
                <w:del w:id="13696" w:author="Author"/>
                <w:sz w:val="20"/>
              </w:rPr>
            </w:pPr>
            <w:ins w:id="13697" w:author="Author">
              <w:del w:id="13698"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9" w:author="Author"/>
                <w:del w:id="13700" w:author="Author"/>
                <w:sz w:val="20"/>
                <w:lang w:val="en-US"/>
              </w:rPr>
            </w:pPr>
            <w:ins w:id="13701" w:author="Author">
              <w:del w:id="13702" w:author="Author">
                <w:r w:rsidRPr="007D72B0" w:rsidDel="00DF352F">
                  <w:rPr>
                    <w:sz w:val="20"/>
                    <w:lang w:val="en-US"/>
                  </w:rPr>
                  <w:delText>587</w:delText>
                </w:r>
              </w:del>
            </w:ins>
          </w:p>
        </w:tc>
      </w:tr>
      <w:tr w:rsidR="001929F3" w:rsidRPr="005E31CC" w:rsidDel="00DF352F" w14:paraId="4A4AF76E" w14:textId="10A32B4C" w:rsidTr="00A3553E">
        <w:trPr>
          <w:ins w:id="13703" w:author="Author"/>
          <w:del w:id="13704"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05" w:author="Author"/>
                <w:del w:id="13706" w:author="Author"/>
                <w:sz w:val="20"/>
              </w:rPr>
            </w:pPr>
            <w:ins w:id="13707" w:author="Author">
              <w:del w:id="13708"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9" w:author="Author"/>
                <w:del w:id="13710" w:author="Author"/>
                <w:sz w:val="20"/>
                <w:lang w:val="en-US"/>
              </w:rPr>
            </w:pPr>
            <w:ins w:id="13711" w:author="Author">
              <w:del w:id="13712" w:author="Author">
                <w:r w:rsidRPr="007D72B0" w:rsidDel="00DF352F">
                  <w:rPr>
                    <w:sz w:val="20"/>
                    <w:lang w:val="en-US"/>
                  </w:rPr>
                  <w:delText>SalesQuote</w:delText>
                </w:r>
              </w:del>
            </w:ins>
          </w:p>
        </w:tc>
      </w:tr>
      <w:tr w:rsidR="001929F3" w:rsidRPr="005E31CC" w:rsidDel="00DF352F" w14:paraId="2F26191F" w14:textId="2EF777EA" w:rsidTr="00A3553E">
        <w:trPr>
          <w:ins w:id="13713" w:author="Author"/>
          <w:del w:id="13714"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15" w:author="Author"/>
                <w:del w:id="13716" w:author="Author"/>
                <w:sz w:val="20"/>
              </w:rPr>
            </w:pPr>
            <w:ins w:id="13717" w:author="Author">
              <w:del w:id="13718"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9" w:author="Author"/>
                <w:del w:id="13720" w:author="Author"/>
                <w:sz w:val="20"/>
                <w:lang w:val="en-US"/>
              </w:rPr>
            </w:pPr>
            <w:ins w:id="13721" w:author="Author">
              <w:del w:id="13722"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3" w:author="Author"/>
          <w:del w:id="13724" w:author="Author"/>
          <w:rFonts w:cs="Arial"/>
          <w:sz w:val="20"/>
          <w:szCs w:val="20"/>
          <w:lang w:val="en-IE"/>
        </w:rPr>
      </w:pPr>
    </w:p>
    <w:p w14:paraId="1FAC90A7" w14:textId="77777777" w:rsidR="001929F3" w:rsidRDefault="001929F3" w:rsidP="00D16EBA">
      <w:pPr>
        <w:rPr>
          <w:ins w:id="1372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26" w:author="Author"/>
          <w:del w:id="1372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28" w:author="Author"/>
                <w:del w:id="13729"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30" w:author="Author"/>
                <w:del w:id="13731" w:author="Author"/>
                <w:sz w:val="20"/>
              </w:rPr>
            </w:pPr>
          </w:p>
        </w:tc>
      </w:tr>
      <w:tr w:rsidR="00D16EBA" w:rsidRPr="005E31CC" w:rsidDel="00790B89" w14:paraId="2BC3135B" w14:textId="4274944C" w:rsidTr="000B6923">
        <w:trPr>
          <w:ins w:id="13732" w:author="Author"/>
          <w:del w:id="13733"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34" w:author="Author"/>
                <w:del w:id="13735" w:author="Author"/>
                <w:sz w:val="20"/>
              </w:rPr>
            </w:pPr>
            <w:ins w:id="13736" w:author="Author">
              <w:del w:id="13737"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38" w:author="Author"/>
                <w:del w:id="13739" w:author="Author"/>
                <w:sz w:val="20"/>
                <w:lang w:val="en-US"/>
              </w:rPr>
            </w:pPr>
            <w:ins w:id="13740" w:author="Author">
              <w:del w:id="13741" w:author="Author">
                <w:r w:rsidRPr="00D16EBA" w:rsidDel="00790B89">
                  <w:rPr>
                    <w:sz w:val="20"/>
                    <w:lang w:val="en-US"/>
                  </w:rPr>
                  <w:delText>Quote non-orderable items</w:delText>
                </w:r>
              </w:del>
            </w:ins>
          </w:p>
        </w:tc>
      </w:tr>
      <w:tr w:rsidR="009D7CAB" w:rsidRPr="005E31CC" w:rsidDel="00790B89" w14:paraId="4A48EB3B" w14:textId="544C6680" w:rsidTr="000B6923">
        <w:trPr>
          <w:ins w:id="13742" w:author="Author"/>
          <w:del w:id="13743"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44" w:author="Author"/>
                <w:del w:id="13745" w:author="Author"/>
                <w:sz w:val="20"/>
              </w:rPr>
            </w:pPr>
            <w:ins w:id="13746" w:author="Author">
              <w:del w:id="13747"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48" w:author="Author"/>
                <w:del w:id="13749" w:author="Author"/>
                <w:sz w:val="20"/>
              </w:rPr>
            </w:pPr>
            <w:ins w:id="13750" w:author="Author">
              <w:del w:id="13751"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2" w:author="Author"/>
          <w:del w:id="13753"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54" w:author="Author"/>
                <w:del w:id="13755" w:author="Author"/>
                <w:sz w:val="20"/>
              </w:rPr>
            </w:pPr>
            <w:ins w:id="13756" w:author="Author">
              <w:del w:id="13757"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8" w:author="Author"/>
                <w:del w:id="13759" w:author="Author"/>
                <w:sz w:val="20"/>
              </w:rPr>
            </w:pPr>
            <w:ins w:id="13760" w:author="Author">
              <w:del w:id="13761"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2" w:author="Author"/>
          <w:del w:id="13763"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64" w:author="Author"/>
                <w:del w:id="13765" w:author="Author"/>
                <w:sz w:val="20"/>
              </w:rPr>
            </w:pPr>
            <w:ins w:id="13766" w:author="Author">
              <w:del w:id="13767"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8" w:author="Author"/>
                <w:del w:id="13769" w:author="Author"/>
                <w:sz w:val="20"/>
              </w:rPr>
            </w:pPr>
            <w:ins w:id="13770" w:author="Author">
              <w:del w:id="13771" w:author="Author">
                <w:r w:rsidRPr="007D72B0" w:rsidDel="00790B89">
                  <w:rPr>
                    <w:sz w:val="20"/>
                    <w:lang w:val="en-US"/>
                  </w:rPr>
                  <w:delText>IF192.28</w:delText>
                </w:r>
              </w:del>
            </w:ins>
          </w:p>
        </w:tc>
      </w:tr>
      <w:tr w:rsidR="009D7CAB" w:rsidRPr="005E31CC" w:rsidDel="00790B89" w14:paraId="3B592C1E" w14:textId="08DDD5B1" w:rsidTr="000B6923">
        <w:trPr>
          <w:ins w:id="13772" w:author="Author"/>
          <w:del w:id="13773"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74" w:author="Author"/>
                <w:del w:id="13775" w:author="Author"/>
                <w:sz w:val="20"/>
              </w:rPr>
            </w:pPr>
            <w:ins w:id="13776" w:author="Author">
              <w:del w:id="13777"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8" w:author="Author"/>
                <w:del w:id="13779" w:author="Author"/>
                <w:sz w:val="20"/>
              </w:rPr>
            </w:pPr>
            <w:ins w:id="13780" w:author="Author">
              <w:del w:id="13781" w:author="Author">
                <w:r w:rsidRPr="007D72B0" w:rsidDel="00790B89">
                  <w:rPr>
                    <w:sz w:val="20"/>
                    <w:lang w:val="en-US"/>
                  </w:rPr>
                  <w:delText>587</w:delText>
                </w:r>
              </w:del>
            </w:ins>
          </w:p>
        </w:tc>
      </w:tr>
      <w:tr w:rsidR="009D7CAB" w:rsidRPr="005E31CC" w:rsidDel="00790B89" w14:paraId="1B5062F1" w14:textId="346822E2" w:rsidTr="000B6923">
        <w:trPr>
          <w:ins w:id="13782" w:author="Author"/>
          <w:del w:id="13783"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84" w:author="Author"/>
                <w:del w:id="13785" w:author="Author"/>
                <w:sz w:val="20"/>
              </w:rPr>
            </w:pPr>
            <w:ins w:id="13786" w:author="Author">
              <w:del w:id="13787"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8" w:author="Author"/>
                <w:del w:id="13789" w:author="Author"/>
                <w:sz w:val="20"/>
                <w:lang w:val="en-US" w:eastAsia="pt-PT"/>
              </w:rPr>
            </w:pPr>
            <w:ins w:id="13790" w:author="Author">
              <w:del w:id="13791" w:author="Author">
                <w:r w:rsidRPr="007D72B0" w:rsidDel="00790B89">
                  <w:rPr>
                    <w:sz w:val="20"/>
                    <w:lang w:val="en-US"/>
                  </w:rPr>
                  <w:delText>SalesQuote</w:delText>
                </w:r>
              </w:del>
            </w:ins>
          </w:p>
        </w:tc>
      </w:tr>
      <w:tr w:rsidR="009D7CAB" w:rsidRPr="005E31CC" w:rsidDel="00790B89" w14:paraId="522342D5" w14:textId="667A2B46" w:rsidTr="000B6923">
        <w:trPr>
          <w:ins w:id="13792" w:author="Author"/>
          <w:del w:id="13793"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94" w:author="Author"/>
                <w:del w:id="13795" w:author="Author"/>
                <w:sz w:val="20"/>
              </w:rPr>
            </w:pPr>
            <w:ins w:id="13796" w:author="Author">
              <w:del w:id="13797"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8" w:author="Author"/>
                <w:del w:id="13799" w:author="Author"/>
                <w:sz w:val="20"/>
              </w:rPr>
            </w:pPr>
            <w:ins w:id="13800" w:author="Author">
              <w:del w:id="13801"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2" w:author="Author"/>
          <w:del w:id="138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05"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06" w:author="Author"/>
                <w:sz w:val="20"/>
              </w:rPr>
            </w:pPr>
          </w:p>
        </w:tc>
      </w:tr>
      <w:tr w:rsidR="00D16EBA" w:rsidRPr="005E31CC" w14:paraId="5060A1A9" w14:textId="77777777" w:rsidTr="000B6923">
        <w:trPr>
          <w:ins w:id="13807"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08" w:author="Author"/>
                <w:sz w:val="20"/>
              </w:rPr>
            </w:pPr>
            <w:ins w:id="13809"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10" w:author="Author"/>
                <w:sz w:val="20"/>
                <w:lang w:val="en-US"/>
              </w:rPr>
            </w:pPr>
            <w:ins w:id="13811" w:author="Author">
              <w:r w:rsidRPr="00D16EBA">
                <w:rPr>
                  <w:sz w:val="20"/>
                  <w:lang w:val="en-US"/>
                </w:rPr>
                <w:t>Product Reservation</w:t>
              </w:r>
            </w:ins>
          </w:p>
        </w:tc>
      </w:tr>
      <w:tr w:rsidR="009D7CAB" w:rsidRPr="005E31CC" w14:paraId="7E71615C" w14:textId="77777777" w:rsidTr="000B6923">
        <w:trPr>
          <w:ins w:id="13812"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3" w:author="Author"/>
                <w:sz w:val="20"/>
              </w:rPr>
            </w:pPr>
            <w:ins w:id="13814"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5" w:author="Author"/>
                <w:sz w:val="20"/>
              </w:rPr>
            </w:pPr>
            <w:ins w:id="13816"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17"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18" w:author="Author"/>
                <w:sz w:val="20"/>
              </w:rPr>
            </w:pPr>
            <w:ins w:id="13819"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0" w:author="Author"/>
                <w:sz w:val="20"/>
              </w:rPr>
            </w:pPr>
            <w:ins w:id="13821"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2"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3" w:author="Author"/>
                <w:sz w:val="20"/>
              </w:rPr>
            </w:pPr>
            <w:ins w:id="13824"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5" w:author="Author"/>
                <w:sz w:val="20"/>
              </w:rPr>
            </w:pPr>
            <w:ins w:id="13826" w:author="Author">
              <w:r w:rsidRPr="00563671">
                <w:rPr>
                  <w:rFonts w:cs="Arial"/>
                  <w:sz w:val="20"/>
                  <w:szCs w:val="20"/>
                  <w:lang w:val="en-IE" w:eastAsia="pt-PT"/>
                </w:rPr>
                <w:t>IF192.07</w:t>
              </w:r>
            </w:ins>
          </w:p>
        </w:tc>
      </w:tr>
      <w:tr w:rsidR="009D7CAB" w:rsidRPr="005E31CC" w14:paraId="54DD7871" w14:textId="77777777" w:rsidTr="000B6923">
        <w:trPr>
          <w:ins w:id="13827"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28" w:author="Author"/>
                <w:sz w:val="20"/>
              </w:rPr>
            </w:pPr>
            <w:ins w:id="13829"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0" w:author="Author"/>
                <w:sz w:val="20"/>
              </w:rPr>
            </w:pPr>
            <w:ins w:id="13831" w:author="Author">
              <w:r>
                <w:rPr>
                  <w:rFonts w:cs="Arial"/>
                  <w:sz w:val="20"/>
                  <w:szCs w:val="20"/>
                  <w:lang w:val="en-IE"/>
                </w:rPr>
                <w:t>499</w:t>
              </w:r>
            </w:ins>
          </w:p>
        </w:tc>
      </w:tr>
      <w:tr w:rsidR="009D7CAB" w:rsidRPr="005E31CC" w14:paraId="7DB209F8" w14:textId="77777777" w:rsidTr="000B6923">
        <w:trPr>
          <w:ins w:id="13832"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3" w:author="Author"/>
                <w:sz w:val="20"/>
              </w:rPr>
            </w:pPr>
            <w:ins w:id="13834"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5" w:author="Author"/>
                <w:sz w:val="20"/>
                <w:lang w:val="en-US" w:eastAsia="pt-PT"/>
              </w:rPr>
            </w:pPr>
            <w:ins w:id="13836"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37"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38" w:author="Author"/>
                <w:sz w:val="20"/>
              </w:rPr>
            </w:pPr>
            <w:ins w:id="13839"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40" w:author="Author"/>
                <w:sz w:val="20"/>
              </w:rPr>
            </w:pPr>
            <w:ins w:id="13841" w:author="Author">
              <w:r w:rsidRPr="00563671">
                <w:rPr>
                  <w:rFonts w:cs="Arial"/>
                  <w:sz w:val="20"/>
                  <w:szCs w:val="20"/>
                </w:rPr>
                <w:t>CreateProductStockReservation</w:t>
              </w:r>
            </w:ins>
          </w:p>
        </w:tc>
      </w:tr>
    </w:tbl>
    <w:p w14:paraId="37B7F93D" w14:textId="77777777" w:rsidR="00D16EBA" w:rsidRDefault="00D16EBA" w:rsidP="00D16EBA">
      <w:pPr>
        <w:rPr>
          <w:ins w:id="1384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44"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45" w:author="Author"/>
                <w:sz w:val="20"/>
              </w:rPr>
            </w:pPr>
          </w:p>
        </w:tc>
      </w:tr>
      <w:tr w:rsidR="00D16EBA" w:rsidRPr="005E31CC" w14:paraId="101A97DD" w14:textId="77777777" w:rsidTr="000B6923">
        <w:trPr>
          <w:ins w:id="13846"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47" w:author="Author"/>
                <w:sz w:val="20"/>
              </w:rPr>
            </w:pPr>
            <w:ins w:id="13848"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49" w:author="Author"/>
                <w:sz w:val="20"/>
                <w:lang w:val="en-US"/>
              </w:rPr>
            </w:pPr>
            <w:ins w:id="13850" w:author="Author">
              <w:r w:rsidRPr="00D16EBA">
                <w:rPr>
                  <w:sz w:val="20"/>
                  <w:lang w:val="en-US"/>
                </w:rPr>
                <w:t>Update Sales Order</w:t>
              </w:r>
            </w:ins>
          </w:p>
        </w:tc>
      </w:tr>
      <w:tr w:rsidR="009D7CAB" w:rsidRPr="005E31CC" w14:paraId="5B47D1A8" w14:textId="77777777" w:rsidTr="000B6923">
        <w:trPr>
          <w:ins w:id="13851"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2" w:author="Author"/>
                <w:sz w:val="20"/>
              </w:rPr>
            </w:pPr>
            <w:ins w:id="13853"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4" w:author="Author"/>
                <w:sz w:val="20"/>
              </w:rPr>
            </w:pPr>
            <w:ins w:id="13855"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56"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57" w:author="Author"/>
                <w:sz w:val="20"/>
              </w:rPr>
            </w:pPr>
            <w:ins w:id="13858"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9" w:author="Author"/>
                <w:sz w:val="20"/>
              </w:rPr>
            </w:pPr>
            <w:ins w:id="13860"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61"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2" w:author="Author"/>
                <w:sz w:val="20"/>
              </w:rPr>
            </w:pPr>
            <w:ins w:id="13863"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4" w:author="Author"/>
                <w:sz w:val="20"/>
              </w:rPr>
            </w:pPr>
            <w:ins w:id="13865" w:author="Author">
              <w:r w:rsidRPr="00563671">
                <w:rPr>
                  <w:rFonts w:cs="Arial"/>
                  <w:sz w:val="20"/>
                  <w:szCs w:val="20"/>
                  <w:lang w:val="en-IE" w:eastAsia="pt-PT"/>
                </w:rPr>
                <w:t>IF192.28</w:t>
              </w:r>
            </w:ins>
          </w:p>
        </w:tc>
      </w:tr>
      <w:tr w:rsidR="009D7CAB" w:rsidRPr="005E31CC" w14:paraId="325F45B6" w14:textId="77777777" w:rsidTr="000B6923">
        <w:trPr>
          <w:ins w:id="13866"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67" w:author="Author"/>
                <w:sz w:val="20"/>
              </w:rPr>
            </w:pPr>
            <w:ins w:id="13868"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9" w:author="Author"/>
                <w:sz w:val="20"/>
              </w:rPr>
            </w:pPr>
            <w:ins w:id="13870" w:author="Author">
              <w:r>
                <w:rPr>
                  <w:rFonts w:cs="Arial"/>
                  <w:sz w:val="20"/>
                  <w:szCs w:val="20"/>
                  <w:lang w:val="en-IE"/>
                </w:rPr>
                <w:t>599</w:t>
              </w:r>
            </w:ins>
          </w:p>
        </w:tc>
      </w:tr>
      <w:tr w:rsidR="009D7CAB" w:rsidRPr="005E31CC" w14:paraId="6EA28824" w14:textId="77777777" w:rsidTr="000B6923">
        <w:trPr>
          <w:ins w:id="13871"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2" w:author="Author"/>
                <w:sz w:val="20"/>
              </w:rPr>
            </w:pPr>
            <w:ins w:id="13873"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4" w:author="Author"/>
                <w:sz w:val="20"/>
                <w:lang w:val="en-US" w:eastAsia="pt-PT"/>
              </w:rPr>
            </w:pPr>
            <w:ins w:id="13875" w:author="Author">
              <w:r w:rsidRPr="00563671">
                <w:rPr>
                  <w:rFonts w:cs="Arial"/>
                  <w:sz w:val="20"/>
                  <w:szCs w:val="20"/>
                </w:rPr>
                <w:t>SalesOrder</w:t>
              </w:r>
            </w:ins>
          </w:p>
        </w:tc>
      </w:tr>
      <w:tr w:rsidR="009D7CAB" w:rsidRPr="005E31CC" w14:paraId="4D50D6B0" w14:textId="77777777" w:rsidTr="000B6923">
        <w:trPr>
          <w:ins w:id="13876"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77" w:author="Author"/>
                <w:sz w:val="20"/>
              </w:rPr>
            </w:pPr>
            <w:ins w:id="13878"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9" w:author="Author"/>
                <w:sz w:val="20"/>
              </w:rPr>
            </w:pPr>
            <w:ins w:id="13880" w:author="Author">
              <w:r w:rsidRPr="009D7CAB">
                <w:rPr>
                  <w:rFonts w:cs="Arial"/>
                  <w:sz w:val="20"/>
                  <w:szCs w:val="20"/>
                </w:rPr>
                <w:t>UpdateSalesOrder</w:t>
              </w:r>
            </w:ins>
          </w:p>
        </w:tc>
      </w:tr>
    </w:tbl>
    <w:p w14:paraId="316318F6" w14:textId="77777777" w:rsidR="00D16EBA" w:rsidRDefault="00D16EBA" w:rsidP="00D16EBA">
      <w:pPr>
        <w:rPr>
          <w:ins w:id="1388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3"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84" w:author="Author"/>
                <w:sz w:val="20"/>
              </w:rPr>
            </w:pPr>
          </w:p>
        </w:tc>
      </w:tr>
      <w:tr w:rsidR="00250195" w:rsidRPr="005E31CC" w14:paraId="05A77EC4" w14:textId="77777777" w:rsidTr="00250195">
        <w:trPr>
          <w:ins w:id="13885"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86" w:author="Author"/>
                <w:sz w:val="20"/>
              </w:rPr>
            </w:pPr>
            <w:ins w:id="13887"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88" w:author="Author"/>
                <w:sz w:val="20"/>
                <w:lang w:val="en-US"/>
              </w:rPr>
            </w:pPr>
            <w:ins w:id="13889" w:author="Author">
              <w:r>
                <w:rPr>
                  <w:sz w:val="20"/>
                  <w:szCs w:val="20"/>
                </w:rPr>
                <w:t>Validate address</w:t>
              </w:r>
              <w:del w:id="13890" w:author="Author">
                <w:r w:rsidR="00A74C21" w:rsidDel="00A906A1">
                  <w:rPr>
                    <w:sz w:val="20"/>
                    <w:szCs w:val="20"/>
                  </w:rPr>
                  <w:delText>es</w:delText>
                </w:r>
              </w:del>
            </w:ins>
          </w:p>
        </w:tc>
      </w:tr>
      <w:tr w:rsidR="00250195" w:rsidRPr="005E31CC" w14:paraId="1B8D0671" w14:textId="77777777" w:rsidTr="00250195">
        <w:trPr>
          <w:ins w:id="13891"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2" w:author="Author"/>
                <w:sz w:val="20"/>
              </w:rPr>
            </w:pPr>
            <w:ins w:id="13893"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4" w:author="Author"/>
                <w:sz w:val="20"/>
              </w:rPr>
            </w:pPr>
            <w:ins w:id="13895"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896"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897" w:author="Author"/>
                <w:sz w:val="20"/>
              </w:rPr>
            </w:pPr>
            <w:ins w:id="13898"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9" w:author="Author"/>
                <w:sz w:val="20"/>
              </w:rPr>
            </w:pPr>
            <w:ins w:id="13900"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901"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2" w:author="Author"/>
                <w:sz w:val="20"/>
              </w:rPr>
            </w:pPr>
            <w:ins w:id="13903"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4" w:author="Author"/>
                <w:sz w:val="20"/>
              </w:rPr>
            </w:pPr>
            <w:ins w:id="13905" w:author="Author">
              <w:r w:rsidRPr="002546F6">
                <w:rPr>
                  <w:sz w:val="20"/>
                  <w:lang w:val="en-US" w:eastAsia="pt-PT"/>
                </w:rPr>
                <w:t>IF192.02</w:t>
              </w:r>
            </w:ins>
          </w:p>
        </w:tc>
      </w:tr>
      <w:tr w:rsidR="00250195" w:rsidRPr="005E31CC" w14:paraId="3F4E2E9C" w14:textId="77777777" w:rsidTr="00250195">
        <w:trPr>
          <w:ins w:id="13906"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07" w:author="Author"/>
                <w:sz w:val="20"/>
              </w:rPr>
            </w:pPr>
            <w:ins w:id="13908"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9" w:author="Author"/>
                <w:sz w:val="20"/>
              </w:rPr>
            </w:pPr>
            <w:ins w:id="13910" w:author="Author">
              <w:r>
                <w:rPr>
                  <w:sz w:val="20"/>
                </w:rPr>
                <w:t>585</w:t>
              </w:r>
            </w:ins>
          </w:p>
        </w:tc>
      </w:tr>
      <w:tr w:rsidR="00250195" w:rsidRPr="005E31CC" w14:paraId="53C636AA" w14:textId="77777777" w:rsidTr="00250195">
        <w:trPr>
          <w:ins w:id="13911"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2" w:author="Author"/>
                <w:sz w:val="20"/>
              </w:rPr>
            </w:pPr>
            <w:ins w:id="13913"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4" w:author="Author"/>
                <w:sz w:val="20"/>
                <w:lang w:val="en-US" w:eastAsia="pt-PT"/>
              </w:rPr>
            </w:pPr>
            <w:ins w:id="13915" w:author="Author">
              <w:r w:rsidRPr="00517792">
                <w:rPr>
                  <w:rFonts w:cs="Arial"/>
                  <w:sz w:val="20"/>
                  <w:szCs w:val="20"/>
                </w:rPr>
                <w:t>PostalAddress</w:t>
              </w:r>
            </w:ins>
          </w:p>
        </w:tc>
      </w:tr>
      <w:tr w:rsidR="00250195" w:rsidRPr="005E31CC" w14:paraId="0C8969BA" w14:textId="77777777" w:rsidTr="00250195">
        <w:trPr>
          <w:ins w:id="13916"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17" w:author="Author"/>
                <w:sz w:val="20"/>
              </w:rPr>
            </w:pPr>
            <w:ins w:id="13918"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9" w:author="Author"/>
                <w:sz w:val="20"/>
              </w:rPr>
            </w:pPr>
            <w:ins w:id="13920" w:author="Author">
              <w:r w:rsidRPr="00517792">
                <w:rPr>
                  <w:rFonts w:cs="Arial"/>
                  <w:sz w:val="20"/>
                  <w:szCs w:val="20"/>
                </w:rPr>
                <w:t>GetPostalAddressList</w:t>
              </w:r>
            </w:ins>
          </w:p>
        </w:tc>
      </w:tr>
    </w:tbl>
    <w:p w14:paraId="03325A3D" w14:textId="77777777" w:rsidR="000E3D21" w:rsidRDefault="000E3D21" w:rsidP="000E3D21">
      <w:pPr>
        <w:rPr>
          <w:ins w:id="139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3"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24" w:author="Author"/>
                <w:sz w:val="20"/>
              </w:rPr>
            </w:pPr>
          </w:p>
        </w:tc>
      </w:tr>
      <w:tr w:rsidR="000E3D21" w:rsidRPr="005E31CC" w14:paraId="0841306A" w14:textId="77777777" w:rsidTr="008F3730">
        <w:trPr>
          <w:ins w:id="13925"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26" w:author="Author"/>
                <w:sz w:val="20"/>
              </w:rPr>
            </w:pPr>
            <w:ins w:id="13927"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28" w:author="Author"/>
                <w:sz w:val="20"/>
                <w:lang w:val="en-US"/>
              </w:rPr>
            </w:pPr>
            <w:ins w:id="13929" w:author="Author">
              <w:r>
                <w:rPr>
                  <w:sz w:val="20"/>
                  <w:szCs w:val="20"/>
                </w:rPr>
                <w:t>Get eligible products l</w:t>
              </w:r>
              <w:r w:rsidRPr="003860AF">
                <w:rPr>
                  <w:sz w:val="20"/>
                  <w:szCs w:val="20"/>
                </w:rPr>
                <w:t>ist</w:t>
              </w:r>
            </w:ins>
          </w:p>
        </w:tc>
      </w:tr>
      <w:tr w:rsidR="000E3D21" w:rsidRPr="005E31CC" w14:paraId="27E57EED" w14:textId="77777777" w:rsidTr="008F3730">
        <w:trPr>
          <w:ins w:id="13930"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31" w:author="Author"/>
                <w:sz w:val="20"/>
              </w:rPr>
            </w:pPr>
            <w:ins w:id="13932"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3" w:author="Author"/>
                <w:sz w:val="20"/>
              </w:rPr>
            </w:pPr>
            <w:ins w:id="13934"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35"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36" w:author="Author"/>
                <w:sz w:val="20"/>
              </w:rPr>
            </w:pPr>
            <w:ins w:id="13937"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38" w:author="Author"/>
                <w:sz w:val="20"/>
              </w:rPr>
            </w:pPr>
            <w:ins w:id="13939" w:author="Author">
              <w:r w:rsidRPr="008A2F84">
                <w:rPr>
                  <w:rFonts w:cs="Arial"/>
                  <w:sz w:val="20"/>
                  <w:szCs w:val="20"/>
                  <w:lang w:val="en-IE"/>
                </w:rPr>
                <w:t xml:space="preserve">The response returns </w:t>
              </w:r>
              <w:del w:id="13940"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41"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2" w:author="Author"/>
                <w:sz w:val="20"/>
              </w:rPr>
            </w:pPr>
            <w:ins w:id="13943"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4" w:author="Author"/>
                <w:sz w:val="20"/>
              </w:rPr>
            </w:pPr>
            <w:ins w:id="13945" w:author="Author">
              <w:r>
                <w:rPr>
                  <w:rFonts w:cs="Arial"/>
                  <w:sz w:val="20"/>
                  <w:szCs w:val="20"/>
                  <w:lang w:val="en-IE" w:eastAsia="pt-PT"/>
                </w:rPr>
                <w:t>IF192.28</w:t>
              </w:r>
            </w:ins>
          </w:p>
        </w:tc>
      </w:tr>
      <w:tr w:rsidR="000E3D21" w:rsidRPr="005E31CC" w14:paraId="2CD19EBC" w14:textId="77777777" w:rsidTr="008F3730">
        <w:trPr>
          <w:ins w:id="13946"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47" w:author="Author"/>
                <w:sz w:val="20"/>
              </w:rPr>
            </w:pPr>
            <w:ins w:id="13948"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9" w:author="Author"/>
                <w:sz w:val="20"/>
              </w:rPr>
            </w:pPr>
            <w:ins w:id="13950" w:author="Author">
              <w:r w:rsidRPr="008A2F84">
                <w:rPr>
                  <w:rFonts w:cs="Arial"/>
                  <w:sz w:val="20"/>
                  <w:szCs w:val="20"/>
                  <w:lang w:val="en-IE"/>
                </w:rPr>
                <w:t>425</w:t>
              </w:r>
            </w:ins>
          </w:p>
        </w:tc>
      </w:tr>
      <w:tr w:rsidR="000E3D21" w:rsidRPr="005E31CC" w14:paraId="5A9A1838" w14:textId="77777777" w:rsidTr="008F3730">
        <w:trPr>
          <w:ins w:id="13951"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2" w:author="Author"/>
                <w:sz w:val="20"/>
              </w:rPr>
            </w:pPr>
            <w:ins w:id="13953"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4" w:author="Author"/>
                <w:sz w:val="20"/>
                <w:lang w:val="en-US" w:eastAsia="pt-PT"/>
              </w:rPr>
            </w:pPr>
            <w:ins w:id="13955" w:author="Author">
              <w:r w:rsidRPr="008A2F84">
                <w:rPr>
                  <w:rFonts w:cs="Arial"/>
                  <w:sz w:val="20"/>
                  <w:szCs w:val="20"/>
                </w:rPr>
                <w:t>EligibleProductOffering</w:t>
              </w:r>
            </w:ins>
          </w:p>
        </w:tc>
      </w:tr>
      <w:tr w:rsidR="000E3D21" w:rsidRPr="005E31CC" w14:paraId="371B0F61" w14:textId="77777777" w:rsidTr="008F3730">
        <w:trPr>
          <w:ins w:id="13956"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57" w:author="Author"/>
                <w:sz w:val="20"/>
              </w:rPr>
            </w:pPr>
            <w:ins w:id="13958"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9" w:author="Author"/>
                <w:sz w:val="20"/>
              </w:rPr>
            </w:pPr>
            <w:ins w:id="13960" w:author="Author">
              <w:r w:rsidRPr="008A2F84">
                <w:rPr>
                  <w:rFonts w:cs="Arial"/>
                  <w:sz w:val="20"/>
                  <w:szCs w:val="20"/>
                </w:rPr>
                <w:t>GetEligibleProductOfferingList</w:t>
              </w:r>
            </w:ins>
          </w:p>
        </w:tc>
      </w:tr>
    </w:tbl>
    <w:p w14:paraId="603681A4" w14:textId="77777777" w:rsidR="00250195" w:rsidRDefault="00250195" w:rsidP="00D16EBA">
      <w:pPr>
        <w:rPr>
          <w:ins w:id="139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3"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64" w:author="Author"/>
                <w:sz w:val="20"/>
              </w:rPr>
            </w:pPr>
          </w:p>
        </w:tc>
      </w:tr>
      <w:tr w:rsidR="003860AF" w:rsidRPr="005E31CC" w14:paraId="45E1DC3C" w14:textId="77777777" w:rsidTr="00A3553E">
        <w:trPr>
          <w:ins w:id="13965"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66" w:author="Author"/>
                <w:sz w:val="20"/>
              </w:rPr>
            </w:pPr>
            <w:ins w:id="13967"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68" w:author="Author"/>
                <w:sz w:val="20"/>
                <w:lang w:val="en-US"/>
              </w:rPr>
            </w:pPr>
            <w:ins w:id="13969" w:author="Author">
              <w:r w:rsidRPr="000E3D21">
                <w:rPr>
                  <w:sz w:val="20"/>
                  <w:szCs w:val="20"/>
                </w:rPr>
                <w:t>Check Port Co</w:t>
              </w:r>
              <w:r w:rsidR="00474EFD">
                <w:rPr>
                  <w:sz w:val="20"/>
                  <w:szCs w:val="20"/>
                </w:rPr>
                <w:t>ntact</w:t>
              </w:r>
              <w:del w:id="13970"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71"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2" w:author="Author"/>
                <w:sz w:val="20"/>
              </w:rPr>
            </w:pPr>
            <w:ins w:id="13973"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4" w:author="Author"/>
                <w:sz w:val="20"/>
              </w:rPr>
            </w:pPr>
            <w:ins w:id="13975" w:author="Author">
              <w:r>
                <w:rPr>
                  <w:sz w:val="20"/>
                </w:rPr>
                <w:t xml:space="preserve">The request sends the </w:t>
              </w:r>
              <w:del w:id="13976"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77"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78" w:author="Author"/>
                <w:sz w:val="20"/>
              </w:rPr>
            </w:pPr>
            <w:ins w:id="13979"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0" w:author="Author"/>
                <w:sz w:val="20"/>
              </w:rPr>
            </w:pPr>
            <w:ins w:id="13981"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2" w:author="Author">
                <w:r w:rsidDel="000E3D21">
                  <w:rPr>
                    <w:sz w:val="20"/>
                  </w:rPr>
                  <w:delText>returns the list of product offerings which are compatible with the user</w:delText>
                </w:r>
              </w:del>
            </w:ins>
          </w:p>
        </w:tc>
      </w:tr>
      <w:tr w:rsidR="003860AF" w:rsidRPr="005E31CC" w14:paraId="4BABA019" w14:textId="77777777" w:rsidTr="00A3553E">
        <w:trPr>
          <w:ins w:id="13983"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84" w:author="Author"/>
                <w:sz w:val="20"/>
              </w:rPr>
            </w:pPr>
            <w:ins w:id="13985"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6" w:author="Author"/>
                <w:sz w:val="20"/>
              </w:rPr>
            </w:pPr>
            <w:ins w:id="13987" w:author="Author">
              <w:r w:rsidRPr="00FE1EB2">
                <w:rPr>
                  <w:rFonts w:cs="Arial"/>
                  <w:sz w:val="20"/>
                  <w:szCs w:val="20"/>
                </w:rPr>
                <w:t>IF192.</w:t>
              </w:r>
              <w:del w:id="13988"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89"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90" w:author="Author"/>
                <w:sz w:val="20"/>
              </w:rPr>
            </w:pPr>
            <w:ins w:id="13991"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2" w:author="Author"/>
                <w:sz w:val="20"/>
              </w:rPr>
            </w:pPr>
            <w:ins w:id="13993" w:author="Author">
              <w:r>
                <w:rPr>
                  <w:sz w:val="20"/>
                </w:rPr>
                <w:t>531</w:t>
              </w:r>
              <w:del w:id="13994" w:author="Author">
                <w:r w:rsidR="003860AF" w:rsidDel="000E3D21">
                  <w:rPr>
                    <w:sz w:val="20"/>
                  </w:rPr>
                  <w:delText>TBD</w:delText>
                </w:r>
              </w:del>
            </w:ins>
          </w:p>
        </w:tc>
      </w:tr>
      <w:tr w:rsidR="003860AF" w:rsidRPr="005E31CC" w14:paraId="02464387" w14:textId="77777777" w:rsidTr="00A3553E">
        <w:trPr>
          <w:ins w:id="13995"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3996" w:author="Author"/>
                <w:sz w:val="20"/>
              </w:rPr>
            </w:pPr>
            <w:ins w:id="13997"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8" w:author="Author"/>
                <w:sz w:val="20"/>
                <w:lang w:val="en-US" w:eastAsia="pt-PT"/>
              </w:rPr>
            </w:pPr>
            <w:ins w:id="13999" w:author="Author">
              <w:r w:rsidRPr="000E3D21">
                <w:rPr>
                  <w:sz w:val="20"/>
                </w:rPr>
                <w:t>ProcessPortContact</w:t>
              </w:r>
              <w:del w:id="14000" w:author="Author">
                <w:r w:rsidR="003860AF" w:rsidDel="000E3D21">
                  <w:rPr>
                    <w:sz w:val="20"/>
                  </w:rPr>
                  <w:delText>TBD</w:delText>
                </w:r>
              </w:del>
            </w:ins>
          </w:p>
        </w:tc>
      </w:tr>
      <w:tr w:rsidR="003860AF" w:rsidRPr="005E31CC" w14:paraId="25ECA22D" w14:textId="77777777" w:rsidTr="00A3553E">
        <w:trPr>
          <w:ins w:id="14001"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2" w:author="Author"/>
                <w:sz w:val="20"/>
              </w:rPr>
            </w:pPr>
            <w:ins w:id="14003"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4" w:author="Author"/>
                <w:sz w:val="20"/>
              </w:rPr>
            </w:pPr>
            <w:ins w:id="14005" w:author="Author">
              <w:r w:rsidRPr="000E3D21">
                <w:rPr>
                  <w:sz w:val="20"/>
                </w:rPr>
                <w:t>CheckPortContact</w:t>
              </w:r>
              <w:del w:id="14006" w:author="Author">
                <w:r w:rsidR="003860AF" w:rsidDel="000E3D21">
                  <w:rPr>
                    <w:sz w:val="20"/>
                  </w:rPr>
                  <w:delText>TBD</w:delText>
                </w:r>
              </w:del>
            </w:ins>
          </w:p>
        </w:tc>
      </w:tr>
    </w:tbl>
    <w:p w14:paraId="3333AB11" w14:textId="1EC8ACD2" w:rsidR="00250195" w:rsidDel="000E3D21" w:rsidRDefault="00250195" w:rsidP="00D16EBA">
      <w:pPr>
        <w:rPr>
          <w:ins w:id="14007" w:author="Author"/>
          <w:del w:id="140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09" w:author="Author"/>
          <w:del w:id="140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11" w:author="Author"/>
                <w:del w:id="14012"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3" w:author="Author"/>
                <w:del w:id="14014" w:author="Author"/>
                <w:sz w:val="20"/>
              </w:rPr>
            </w:pPr>
          </w:p>
        </w:tc>
      </w:tr>
      <w:tr w:rsidR="003860AF" w:rsidRPr="005E31CC" w:rsidDel="0052319A" w14:paraId="29A8F328" w14:textId="1B7AA552" w:rsidTr="00A3553E">
        <w:trPr>
          <w:ins w:id="14015" w:author="Author"/>
          <w:del w:id="14016"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17" w:author="Author"/>
                <w:del w:id="14018" w:author="Author"/>
                <w:sz w:val="20"/>
              </w:rPr>
            </w:pPr>
            <w:ins w:id="14019" w:author="Author">
              <w:del w:id="14020"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1" w:author="Author"/>
                <w:del w:id="14022" w:author="Author"/>
                <w:sz w:val="20"/>
                <w:lang w:val="en-US"/>
              </w:rPr>
            </w:pPr>
            <w:ins w:id="14023" w:author="Author">
              <w:del w:id="14024" w:author="Author">
                <w:r w:rsidDel="0052319A">
                  <w:rPr>
                    <w:sz w:val="20"/>
                    <w:lang w:val="en-US"/>
                  </w:rPr>
                  <w:delText>Get equipment price</w:delText>
                </w:r>
              </w:del>
            </w:ins>
          </w:p>
        </w:tc>
      </w:tr>
      <w:tr w:rsidR="003860AF" w:rsidRPr="005E31CC" w:rsidDel="0052319A" w14:paraId="13E268C6" w14:textId="03B59A27" w:rsidTr="00A3553E">
        <w:trPr>
          <w:ins w:id="14025" w:author="Author"/>
          <w:del w:id="14026"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27" w:author="Author"/>
                <w:del w:id="14028" w:author="Author"/>
                <w:sz w:val="20"/>
              </w:rPr>
            </w:pPr>
            <w:ins w:id="14029" w:author="Author">
              <w:del w:id="14030"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1" w:author="Author"/>
                <w:del w:id="14032" w:author="Author"/>
                <w:sz w:val="20"/>
              </w:rPr>
            </w:pPr>
            <w:ins w:id="14033" w:author="Author">
              <w:del w:id="14034" w:author="Author">
                <w:r w:rsidDel="0052319A">
                  <w:rPr>
                    <w:sz w:val="20"/>
                  </w:rPr>
                  <w:delText>The request sends the equipment id</w:delText>
                </w:r>
              </w:del>
            </w:ins>
          </w:p>
        </w:tc>
      </w:tr>
      <w:tr w:rsidR="003860AF" w:rsidRPr="005E31CC" w:rsidDel="0052319A" w14:paraId="608F96F1" w14:textId="1A385A96" w:rsidTr="00A3553E">
        <w:trPr>
          <w:ins w:id="14035" w:author="Author"/>
          <w:del w:id="14036"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37" w:author="Author"/>
                <w:del w:id="14038" w:author="Author"/>
                <w:sz w:val="20"/>
              </w:rPr>
            </w:pPr>
            <w:ins w:id="14039" w:author="Author">
              <w:del w:id="14040"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1" w:author="Author"/>
                <w:del w:id="14042" w:author="Author"/>
                <w:sz w:val="20"/>
              </w:rPr>
            </w:pPr>
            <w:ins w:id="14043" w:author="Author">
              <w:del w:id="14044" w:author="Author">
                <w:r w:rsidDel="0052319A">
                  <w:rPr>
                    <w:sz w:val="20"/>
                  </w:rPr>
                  <w:delText>The response returns the equipment price</w:delText>
                </w:r>
              </w:del>
            </w:ins>
          </w:p>
        </w:tc>
      </w:tr>
      <w:tr w:rsidR="003860AF" w:rsidRPr="005E31CC" w:rsidDel="0052319A" w14:paraId="63DB3E74" w14:textId="77C1C8B8" w:rsidTr="00A3553E">
        <w:trPr>
          <w:ins w:id="14045" w:author="Author"/>
          <w:del w:id="14046"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47" w:author="Author"/>
                <w:del w:id="14048" w:author="Author"/>
                <w:sz w:val="20"/>
              </w:rPr>
            </w:pPr>
            <w:ins w:id="14049" w:author="Author">
              <w:del w:id="14050"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1" w:author="Author"/>
                <w:del w:id="14052" w:author="Author"/>
                <w:sz w:val="20"/>
              </w:rPr>
            </w:pPr>
            <w:ins w:id="14053" w:author="Author">
              <w:del w:id="14054" w:author="Author">
                <w:r w:rsidDel="0052319A">
                  <w:rPr>
                    <w:sz w:val="20"/>
                  </w:rPr>
                  <w:delText>TBD</w:delText>
                </w:r>
              </w:del>
            </w:ins>
          </w:p>
        </w:tc>
      </w:tr>
      <w:tr w:rsidR="003860AF" w:rsidRPr="005E31CC" w:rsidDel="0052319A" w14:paraId="41E8A08E" w14:textId="071555B4" w:rsidTr="00A3553E">
        <w:trPr>
          <w:ins w:id="14055" w:author="Author"/>
          <w:del w:id="14056"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57" w:author="Author"/>
                <w:del w:id="14058" w:author="Author"/>
                <w:sz w:val="20"/>
              </w:rPr>
            </w:pPr>
            <w:ins w:id="14059" w:author="Author">
              <w:del w:id="14060"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1" w:author="Author"/>
                <w:del w:id="14062" w:author="Author"/>
                <w:sz w:val="20"/>
              </w:rPr>
            </w:pPr>
            <w:ins w:id="14063" w:author="Author">
              <w:del w:id="14064" w:author="Author">
                <w:r w:rsidDel="0052319A">
                  <w:rPr>
                    <w:sz w:val="20"/>
                  </w:rPr>
                  <w:delText>TBD</w:delText>
                </w:r>
              </w:del>
            </w:ins>
          </w:p>
        </w:tc>
      </w:tr>
      <w:tr w:rsidR="003860AF" w:rsidRPr="005E31CC" w:rsidDel="0052319A" w14:paraId="6BACAA44" w14:textId="10928B47" w:rsidTr="00A3553E">
        <w:trPr>
          <w:ins w:id="14065" w:author="Author"/>
          <w:del w:id="14066"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67" w:author="Author"/>
                <w:del w:id="14068" w:author="Author"/>
                <w:sz w:val="20"/>
              </w:rPr>
            </w:pPr>
            <w:ins w:id="14069" w:author="Author">
              <w:del w:id="14070"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1" w:author="Author"/>
                <w:del w:id="14072" w:author="Author"/>
                <w:sz w:val="20"/>
                <w:lang w:val="en-US" w:eastAsia="pt-PT"/>
              </w:rPr>
            </w:pPr>
            <w:ins w:id="14073" w:author="Author">
              <w:del w:id="14074" w:author="Author">
                <w:r w:rsidDel="0052319A">
                  <w:rPr>
                    <w:sz w:val="20"/>
                  </w:rPr>
                  <w:delText>TBD</w:delText>
                </w:r>
              </w:del>
            </w:ins>
          </w:p>
        </w:tc>
      </w:tr>
      <w:tr w:rsidR="003860AF" w:rsidRPr="005E31CC" w:rsidDel="0052319A" w14:paraId="2B4BCD0C" w14:textId="7C9DD028" w:rsidTr="00A3553E">
        <w:trPr>
          <w:ins w:id="14075" w:author="Author"/>
          <w:del w:id="14076"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77" w:author="Author"/>
                <w:del w:id="14078" w:author="Author"/>
                <w:sz w:val="20"/>
              </w:rPr>
            </w:pPr>
            <w:ins w:id="14079" w:author="Author">
              <w:del w:id="14080"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81" w:author="Author"/>
                <w:del w:id="14082" w:author="Author"/>
                <w:sz w:val="20"/>
              </w:rPr>
            </w:pPr>
            <w:ins w:id="14083" w:author="Author">
              <w:del w:id="14084" w:author="Author">
                <w:r w:rsidDel="0052319A">
                  <w:rPr>
                    <w:sz w:val="20"/>
                  </w:rPr>
                  <w:delText>TBD</w:delText>
                </w:r>
              </w:del>
            </w:ins>
          </w:p>
        </w:tc>
      </w:tr>
    </w:tbl>
    <w:p w14:paraId="7F440D4E" w14:textId="77777777" w:rsidR="000E3D21" w:rsidRDefault="000E3D21" w:rsidP="000E3D21">
      <w:pPr>
        <w:rPr>
          <w:ins w:id="1408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86">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8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88"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89" w:author="Author"/>
                <w:sz w:val="20"/>
              </w:rPr>
            </w:pPr>
          </w:p>
        </w:tc>
      </w:tr>
      <w:tr w:rsidR="000E3D21" w:rsidRPr="005E31CC" w14:paraId="3AFB36B0" w14:textId="77777777" w:rsidTr="008F3730">
        <w:trPr>
          <w:ins w:id="14090"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91" w:author="Author"/>
                <w:sz w:val="20"/>
              </w:rPr>
            </w:pPr>
            <w:ins w:id="14092"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3" w:author="Author"/>
                <w:sz w:val="20"/>
                <w:lang w:val="en-US"/>
              </w:rPr>
            </w:pPr>
            <w:ins w:id="14094" w:author="Author">
              <w:r>
                <w:rPr>
                  <w:sz w:val="20"/>
                  <w:szCs w:val="20"/>
                </w:rPr>
                <w:t>Send SMS</w:t>
              </w:r>
            </w:ins>
          </w:p>
        </w:tc>
      </w:tr>
      <w:tr w:rsidR="000E3D21" w:rsidRPr="005E31CC" w14:paraId="01828E41" w14:textId="77777777" w:rsidTr="008F3730">
        <w:trPr>
          <w:ins w:id="14095"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096" w:author="Author"/>
                <w:sz w:val="20"/>
              </w:rPr>
            </w:pPr>
            <w:ins w:id="14097"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8" w:author="Author"/>
                <w:sz w:val="20"/>
              </w:rPr>
            </w:pPr>
            <w:ins w:id="14099" w:author="Author">
              <w:r>
                <w:rPr>
                  <w:sz w:val="20"/>
                </w:rPr>
                <w:t>The request sends the provided MSISDN as input</w:t>
              </w:r>
            </w:ins>
          </w:p>
        </w:tc>
      </w:tr>
      <w:tr w:rsidR="000E3D21" w:rsidRPr="005E31CC" w14:paraId="56BBB716" w14:textId="77777777" w:rsidTr="008F3730">
        <w:trPr>
          <w:ins w:id="14100"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101" w:author="Author"/>
                <w:sz w:val="20"/>
              </w:rPr>
            </w:pPr>
            <w:ins w:id="14102"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3" w:author="Author"/>
                <w:sz w:val="20"/>
              </w:rPr>
            </w:pPr>
            <w:ins w:id="14104"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05"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06" w:author="Author"/>
                <w:sz w:val="20"/>
              </w:rPr>
            </w:pPr>
            <w:ins w:id="14107"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8" w:author="Author"/>
                <w:sz w:val="20"/>
              </w:rPr>
            </w:pPr>
            <w:ins w:id="14109" w:author="Author">
              <w:del w:id="14110"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11"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2" w:author="Author"/>
                <w:sz w:val="20"/>
              </w:rPr>
            </w:pPr>
            <w:ins w:id="14113"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14" w:author="Author"/>
                <w:sz w:val="20"/>
              </w:rPr>
            </w:pPr>
            <w:ins w:id="14115" w:author="Author">
              <w:del w:id="14116"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17" w:author="Author">
            <w:tblPrEx>
              <w:tblW w:w="9616" w:type="dxa"/>
            </w:tblPrEx>
          </w:tblPrExChange>
        </w:tblPrEx>
        <w:trPr>
          <w:ins w:id="14118" w:author="Author"/>
        </w:trPr>
        <w:tc>
          <w:tcPr>
            <w:cnfStyle w:val="001000000000" w:firstRow="0" w:lastRow="0" w:firstColumn="1" w:lastColumn="0" w:oddVBand="0" w:evenVBand="0" w:oddHBand="0" w:evenHBand="0" w:firstRowFirstColumn="0" w:firstRowLastColumn="0" w:lastRowFirstColumn="0" w:lastRowLastColumn="0"/>
            <w:tcW w:w="2323" w:type="dxa"/>
            <w:tcPrChange w:id="14119" w:author="Author">
              <w:tcPr>
                <w:tcW w:w="2323" w:type="dxa"/>
              </w:tcPr>
            </w:tcPrChange>
          </w:tcPr>
          <w:p w14:paraId="23D0D259" w14:textId="77777777" w:rsidR="00CF42B3" w:rsidRPr="005E31CC" w:rsidRDefault="00CF42B3" w:rsidP="00CF42B3">
            <w:pPr>
              <w:spacing w:before="120"/>
              <w:jc w:val="left"/>
              <w:rPr>
                <w:ins w:id="14120" w:author="Author"/>
                <w:sz w:val="20"/>
              </w:rPr>
            </w:pPr>
            <w:ins w:id="14121" w:author="Author">
              <w:r w:rsidRPr="005E31CC">
                <w:rPr>
                  <w:sz w:val="20"/>
                </w:rPr>
                <w:t>CSM Service</w:t>
              </w:r>
            </w:ins>
          </w:p>
        </w:tc>
        <w:tc>
          <w:tcPr>
            <w:tcW w:w="7293" w:type="dxa"/>
            <w:gridSpan w:val="2"/>
            <w:vAlign w:val="top"/>
            <w:tcPrChange w:id="14122"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3" w:author="Author"/>
                <w:i/>
                <w:sz w:val="20"/>
                <w:lang w:val="en-US" w:eastAsia="pt-PT"/>
              </w:rPr>
            </w:pPr>
            <w:ins w:id="14124" w:author="Author">
              <w:r>
                <w:rPr>
                  <w:sz w:val="20"/>
                  <w:lang w:val="en-IE"/>
                </w:rPr>
                <w:t>Communication</w:t>
              </w:r>
              <w:r w:rsidRPr="00EE1099" w:rsidDel="008F418E">
                <w:rPr>
                  <w:i/>
                  <w:sz w:val="20"/>
                </w:rPr>
                <w:t xml:space="preserve"> </w:t>
              </w:r>
              <w:del w:id="14125"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26" w:author="Author">
            <w:tblPrEx>
              <w:tblW w:w="9616" w:type="dxa"/>
            </w:tblPrEx>
          </w:tblPrExChange>
        </w:tblPrEx>
        <w:trPr>
          <w:ins w:id="14127" w:author="Author"/>
        </w:trPr>
        <w:tc>
          <w:tcPr>
            <w:cnfStyle w:val="001000000000" w:firstRow="0" w:lastRow="0" w:firstColumn="1" w:lastColumn="0" w:oddVBand="0" w:evenVBand="0" w:oddHBand="0" w:evenHBand="0" w:firstRowFirstColumn="0" w:firstRowLastColumn="0" w:lastRowFirstColumn="0" w:lastRowLastColumn="0"/>
            <w:tcW w:w="2323" w:type="dxa"/>
            <w:tcPrChange w:id="14128" w:author="Author">
              <w:tcPr>
                <w:tcW w:w="2323" w:type="dxa"/>
              </w:tcPr>
            </w:tcPrChange>
          </w:tcPr>
          <w:p w14:paraId="39AC8DFB" w14:textId="77777777" w:rsidR="00CF42B3" w:rsidRPr="005E31CC" w:rsidRDefault="00CF42B3" w:rsidP="00CF42B3">
            <w:pPr>
              <w:spacing w:before="120"/>
              <w:jc w:val="left"/>
              <w:rPr>
                <w:ins w:id="14129" w:author="Author"/>
                <w:sz w:val="20"/>
              </w:rPr>
            </w:pPr>
            <w:ins w:id="14130" w:author="Author">
              <w:r w:rsidRPr="005E31CC">
                <w:rPr>
                  <w:sz w:val="20"/>
                </w:rPr>
                <w:t>CSM Operation</w:t>
              </w:r>
            </w:ins>
          </w:p>
        </w:tc>
        <w:tc>
          <w:tcPr>
            <w:tcW w:w="7293" w:type="dxa"/>
            <w:gridSpan w:val="2"/>
            <w:vAlign w:val="top"/>
            <w:tcPrChange w:id="14131"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2" w:author="Author"/>
                <w:i/>
                <w:sz w:val="20"/>
              </w:rPr>
            </w:pPr>
            <w:ins w:id="14133" w:author="Author">
              <w:r w:rsidRPr="0017574E">
                <w:rPr>
                  <w:sz w:val="20"/>
                  <w:lang w:val="en-IE"/>
                </w:rPr>
                <w:t>CreateCommunication</w:t>
              </w:r>
              <w:del w:id="14134"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35" w:author="Author"/>
          <w:del w:id="1413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37" w:author="Author"/>
          <w:del w:id="1413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39" w:author="Author"/>
                <w:del w:id="14140"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41" w:author="Author"/>
                <w:del w:id="14142" w:author="Author"/>
                <w:sz w:val="20"/>
              </w:rPr>
            </w:pPr>
          </w:p>
        </w:tc>
      </w:tr>
      <w:tr w:rsidR="00DF352F" w:rsidRPr="005E31CC" w:rsidDel="00717951" w14:paraId="77EAF8DA" w14:textId="46096B03" w:rsidTr="00DF352F">
        <w:trPr>
          <w:ins w:id="14143" w:author="Author"/>
          <w:del w:id="14144"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45" w:author="Author"/>
                <w:del w:id="14146" w:author="Author"/>
                <w:sz w:val="20"/>
              </w:rPr>
            </w:pPr>
            <w:ins w:id="14147" w:author="Author">
              <w:del w:id="14148"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49" w:author="Author"/>
                <w:del w:id="14150" w:author="Author"/>
                <w:sz w:val="20"/>
                <w:lang w:val="en-US"/>
              </w:rPr>
            </w:pPr>
            <w:ins w:id="14151" w:author="Author">
              <w:del w:id="14152" w:author="Author">
                <w:r w:rsidRPr="00DF352F" w:rsidDel="00717951">
                  <w:rPr>
                    <w:sz w:val="20"/>
                    <w:szCs w:val="20"/>
                  </w:rPr>
                  <w:delText>Apply coupon information</w:delText>
                </w:r>
              </w:del>
            </w:ins>
          </w:p>
        </w:tc>
      </w:tr>
      <w:tr w:rsidR="004558D2" w:rsidRPr="005E31CC" w:rsidDel="00717951" w14:paraId="10A2237E" w14:textId="4A2E0F65" w:rsidTr="00DF352F">
        <w:trPr>
          <w:ins w:id="14153" w:author="Author"/>
          <w:del w:id="14154"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55" w:author="Author"/>
                <w:del w:id="14156" w:author="Author"/>
                <w:sz w:val="20"/>
              </w:rPr>
            </w:pPr>
            <w:ins w:id="14157" w:author="Author">
              <w:del w:id="14158"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59" w:author="Author"/>
                <w:del w:id="14160" w:author="Author"/>
                <w:sz w:val="20"/>
              </w:rPr>
            </w:pPr>
            <w:ins w:id="14161" w:author="Author">
              <w:del w:id="14162"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3" w:author="Author"/>
          <w:del w:id="14164"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65" w:author="Author"/>
                <w:del w:id="14166" w:author="Author"/>
                <w:sz w:val="20"/>
              </w:rPr>
            </w:pPr>
            <w:ins w:id="14167" w:author="Author">
              <w:del w:id="14168"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9" w:author="Author"/>
                <w:del w:id="14170" w:author="Author"/>
                <w:sz w:val="20"/>
              </w:rPr>
            </w:pPr>
            <w:ins w:id="14171" w:author="Author">
              <w:del w:id="14172"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3" w:author="Author"/>
          <w:del w:id="14174"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75" w:author="Author"/>
                <w:del w:id="14176" w:author="Author"/>
                <w:sz w:val="20"/>
              </w:rPr>
            </w:pPr>
            <w:ins w:id="14177" w:author="Author">
              <w:del w:id="14178"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79" w:author="Author"/>
                <w:del w:id="14180" w:author="Author"/>
                <w:sz w:val="20"/>
              </w:rPr>
            </w:pPr>
            <w:ins w:id="14181" w:author="Author">
              <w:del w:id="14182"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3" w:author="Author"/>
          <w:del w:id="14184"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85" w:author="Author"/>
                <w:del w:id="14186" w:author="Author"/>
                <w:sz w:val="20"/>
              </w:rPr>
            </w:pPr>
            <w:ins w:id="14187" w:author="Author">
              <w:del w:id="14188"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89" w:author="Author"/>
                <w:del w:id="14190" w:author="Author"/>
                <w:sz w:val="20"/>
              </w:rPr>
            </w:pPr>
            <w:ins w:id="14191" w:author="Author">
              <w:del w:id="14192"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3" w:author="Author"/>
          <w:del w:id="14194"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195" w:author="Author"/>
                <w:del w:id="14196" w:author="Author"/>
                <w:sz w:val="20"/>
              </w:rPr>
            </w:pPr>
            <w:ins w:id="14197" w:author="Author">
              <w:del w:id="14198"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99" w:author="Author"/>
                <w:del w:id="14200" w:author="Author"/>
                <w:i/>
                <w:sz w:val="20"/>
                <w:lang w:val="en-US" w:eastAsia="pt-PT"/>
              </w:rPr>
            </w:pPr>
            <w:ins w:id="14201" w:author="Author">
              <w:del w:id="14202"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3" w:author="Author"/>
          <w:del w:id="14204"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05" w:author="Author"/>
                <w:del w:id="14206" w:author="Author"/>
                <w:sz w:val="20"/>
              </w:rPr>
            </w:pPr>
            <w:ins w:id="14207" w:author="Author">
              <w:del w:id="14208"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09" w:author="Author"/>
                <w:del w:id="14210" w:author="Author"/>
                <w:i/>
                <w:sz w:val="20"/>
              </w:rPr>
            </w:pPr>
            <w:ins w:id="14211" w:author="Author">
              <w:del w:id="14212"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1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15"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16" w:author="Author"/>
                <w:sz w:val="20"/>
              </w:rPr>
            </w:pPr>
          </w:p>
        </w:tc>
      </w:tr>
      <w:tr w:rsidR="00D74B1B" w:rsidRPr="005E31CC" w14:paraId="37CB6358" w14:textId="77777777" w:rsidTr="008A6BE7">
        <w:trPr>
          <w:ins w:id="14217"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18" w:author="Author"/>
                <w:sz w:val="20"/>
              </w:rPr>
            </w:pPr>
            <w:ins w:id="14219"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0" w:author="Author"/>
                <w:sz w:val="20"/>
                <w:lang w:val="en-US"/>
              </w:rPr>
            </w:pPr>
            <w:ins w:id="14221" w:author="Author">
              <w:r w:rsidRPr="00DF352F">
                <w:rPr>
                  <w:sz w:val="20"/>
                  <w:szCs w:val="20"/>
                </w:rPr>
                <w:t>Apply coupon information</w:t>
              </w:r>
            </w:ins>
          </w:p>
        </w:tc>
      </w:tr>
      <w:tr w:rsidR="00D75E7E" w:rsidRPr="005E31CC" w14:paraId="404D1AD3" w14:textId="77777777" w:rsidTr="008A6BE7">
        <w:trPr>
          <w:ins w:id="14222"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3" w:author="Author"/>
                <w:sz w:val="20"/>
              </w:rPr>
            </w:pPr>
            <w:ins w:id="14224"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25" w:author="Author"/>
                <w:sz w:val="20"/>
              </w:rPr>
            </w:pPr>
            <w:ins w:id="14226"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27"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28" w:author="Author"/>
                <w:sz w:val="20"/>
              </w:rPr>
            </w:pPr>
            <w:ins w:id="14229"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0" w:author="Author"/>
                <w:sz w:val="20"/>
              </w:rPr>
            </w:pPr>
            <w:ins w:id="14231"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2"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3" w:author="Author"/>
                <w:sz w:val="20"/>
              </w:rPr>
            </w:pPr>
            <w:ins w:id="14234"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5" w:author="Author"/>
                <w:sz w:val="20"/>
              </w:rPr>
            </w:pPr>
            <w:ins w:id="14236" w:author="Author">
              <w:r>
                <w:rPr>
                  <w:rFonts w:cs="Arial"/>
                  <w:sz w:val="20"/>
                  <w:szCs w:val="20"/>
                </w:rPr>
                <w:t>IF192.16</w:t>
              </w:r>
            </w:ins>
          </w:p>
        </w:tc>
      </w:tr>
      <w:tr w:rsidR="00D74B1B" w:rsidRPr="005E31CC" w14:paraId="7FDA5172" w14:textId="77777777" w:rsidTr="008A6BE7">
        <w:trPr>
          <w:ins w:id="14237"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38" w:author="Author"/>
                <w:sz w:val="20"/>
              </w:rPr>
            </w:pPr>
            <w:ins w:id="14239"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0" w:author="Author"/>
                <w:sz w:val="20"/>
              </w:rPr>
            </w:pPr>
            <w:ins w:id="14241" w:author="Author">
              <w:r w:rsidRPr="00D74B1B">
                <w:rPr>
                  <w:sz w:val="20"/>
                </w:rPr>
                <w:t>717</w:t>
              </w:r>
            </w:ins>
          </w:p>
        </w:tc>
      </w:tr>
      <w:tr w:rsidR="00D74B1B" w:rsidRPr="005E31CC" w14:paraId="54FCB51B" w14:textId="77777777" w:rsidTr="008A6BE7">
        <w:trPr>
          <w:ins w:id="14242"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3" w:author="Author"/>
                <w:sz w:val="20"/>
              </w:rPr>
            </w:pPr>
            <w:ins w:id="14244"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5" w:author="Author"/>
                <w:i/>
                <w:sz w:val="20"/>
                <w:lang w:val="en-US" w:eastAsia="pt-PT"/>
              </w:rPr>
            </w:pPr>
            <w:ins w:id="14246"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47"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48" w:author="Author"/>
                <w:sz w:val="20"/>
              </w:rPr>
            </w:pPr>
            <w:ins w:id="14249"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50" w:author="Author"/>
                <w:i/>
                <w:sz w:val="20"/>
              </w:rPr>
            </w:pPr>
            <w:ins w:id="14251" w:author="Author">
              <w:r>
                <w:rPr>
                  <w:sz w:val="20"/>
                  <w:lang w:val="en-IE"/>
                </w:rPr>
                <w:t>UpdateCustomerMarketingProduct</w:t>
              </w:r>
            </w:ins>
          </w:p>
        </w:tc>
      </w:tr>
    </w:tbl>
    <w:p w14:paraId="7A6B3BA6" w14:textId="77777777" w:rsidR="00DF352F" w:rsidRDefault="00DF352F" w:rsidP="00D16EBA">
      <w:pPr>
        <w:rPr>
          <w:ins w:id="142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54"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55" w:author="Author"/>
                <w:sz w:val="20"/>
              </w:rPr>
            </w:pPr>
          </w:p>
        </w:tc>
      </w:tr>
      <w:tr w:rsidR="00D75E7E" w:rsidRPr="005E31CC" w14:paraId="36C8F0B5" w14:textId="77777777" w:rsidTr="008A6BE7">
        <w:trPr>
          <w:ins w:id="14256"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57" w:author="Author"/>
                <w:sz w:val="20"/>
              </w:rPr>
            </w:pPr>
            <w:ins w:id="14258"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59" w:author="Author"/>
                <w:sz w:val="20"/>
                <w:lang w:val="en-US"/>
              </w:rPr>
            </w:pPr>
            <w:ins w:id="14260" w:author="Author">
              <w:r w:rsidRPr="00D75E7E">
                <w:rPr>
                  <w:sz w:val="20"/>
                  <w:szCs w:val="20"/>
                </w:rPr>
                <w:t>Get Payment voucher details</w:t>
              </w:r>
            </w:ins>
          </w:p>
        </w:tc>
      </w:tr>
      <w:tr w:rsidR="00D75E7E" w:rsidRPr="005E31CC" w14:paraId="7C891AA1" w14:textId="77777777" w:rsidTr="008A6BE7">
        <w:trPr>
          <w:ins w:id="14261"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2" w:author="Author"/>
                <w:sz w:val="20"/>
              </w:rPr>
            </w:pPr>
            <w:ins w:id="14263"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4" w:author="Author"/>
                <w:sz w:val="20"/>
              </w:rPr>
            </w:pPr>
            <w:ins w:id="14265"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66"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67" w:author="Author"/>
                <w:sz w:val="20"/>
              </w:rPr>
            </w:pPr>
            <w:ins w:id="14268"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9" w:author="Author"/>
                <w:sz w:val="20"/>
              </w:rPr>
            </w:pPr>
            <w:ins w:id="14270"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71"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2" w:author="Author"/>
                <w:sz w:val="20"/>
              </w:rPr>
            </w:pPr>
            <w:ins w:id="14273"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4" w:author="Author"/>
                <w:sz w:val="20"/>
              </w:rPr>
            </w:pPr>
            <w:ins w:id="14275" w:author="Author">
              <w:r>
                <w:rPr>
                  <w:rFonts w:cs="Arial"/>
                  <w:sz w:val="20"/>
                  <w:szCs w:val="20"/>
                </w:rPr>
                <w:t>IF192.16</w:t>
              </w:r>
            </w:ins>
          </w:p>
        </w:tc>
      </w:tr>
      <w:tr w:rsidR="00D75E7E" w:rsidRPr="005E31CC" w14:paraId="5B774182" w14:textId="77777777" w:rsidTr="008A6BE7">
        <w:trPr>
          <w:ins w:id="14276"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77" w:author="Author"/>
                <w:sz w:val="20"/>
              </w:rPr>
            </w:pPr>
            <w:ins w:id="14278"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9" w:author="Author"/>
                <w:sz w:val="20"/>
              </w:rPr>
            </w:pPr>
            <w:ins w:id="14280" w:author="Author">
              <w:r w:rsidRPr="00D75E7E">
                <w:rPr>
                  <w:sz w:val="20"/>
                </w:rPr>
                <w:t>579</w:t>
              </w:r>
            </w:ins>
          </w:p>
        </w:tc>
      </w:tr>
      <w:tr w:rsidR="00D75E7E" w:rsidRPr="005E31CC" w14:paraId="70698AF8" w14:textId="77777777" w:rsidTr="008A6BE7">
        <w:trPr>
          <w:ins w:id="14281"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2" w:author="Author"/>
                <w:sz w:val="20"/>
              </w:rPr>
            </w:pPr>
            <w:ins w:id="14283"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4" w:author="Author"/>
                <w:i/>
                <w:sz w:val="20"/>
                <w:lang w:val="en-US" w:eastAsia="pt-PT"/>
              </w:rPr>
            </w:pPr>
            <w:ins w:id="14285"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86"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87" w:author="Author"/>
                <w:sz w:val="20"/>
              </w:rPr>
            </w:pPr>
            <w:ins w:id="14288"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9" w:author="Author"/>
                <w:i/>
                <w:sz w:val="20"/>
              </w:rPr>
            </w:pPr>
            <w:ins w:id="14290" w:author="Author">
              <w:r>
                <w:rPr>
                  <w:sz w:val="20"/>
                  <w:lang w:val="en-IE"/>
                </w:rPr>
                <w:t>GetCustomerMarketingProductList</w:t>
              </w:r>
            </w:ins>
          </w:p>
        </w:tc>
      </w:tr>
    </w:tbl>
    <w:p w14:paraId="3690F917" w14:textId="77777777" w:rsidR="00D75E7E" w:rsidRDefault="00D75E7E" w:rsidP="00D16EBA">
      <w:pPr>
        <w:rPr>
          <w:ins w:id="1429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3"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94" w:author="Author"/>
                <w:rFonts w:cs="Arial"/>
                <w:color w:val="auto"/>
                <w:sz w:val="20"/>
                <w:szCs w:val="20"/>
              </w:rPr>
            </w:pPr>
          </w:p>
        </w:tc>
      </w:tr>
      <w:tr w:rsidR="00D75E7E" w:rsidRPr="00563671" w14:paraId="36D8EC21" w14:textId="77777777" w:rsidTr="008A6BE7">
        <w:trPr>
          <w:ins w:id="14295"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296" w:author="Author"/>
                <w:rFonts w:cs="Arial"/>
                <w:sz w:val="20"/>
                <w:szCs w:val="20"/>
              </w:rPr>
            </w:pPr>
            <w:ins w:id="14297"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8" w:author="Author"/>
                <w:rFonts w:cs="Arial"/>
                <w:sz w:val="20"/>
                <w:szCs w:val="20"/>
                <w:lang w:val="en-US"/>
              </w:rPr>
            </w:pPr>
            <w:ins w:id="14299" w:author="Author">
              <w:r w:rsidRPr="00D75E7E">
                <w:rPr>
                  <w:rFonts w:cs="Arial"/>
                  <w:sz w:val="20"/>
                  <w:szCs w:val="20"/>
                </w:rPr>
                <w:t>Get Sales Orders</w:t>
              </w:r>
            </w:ins>
          </w:p>
        </w:tc>
      </w:tr>
      <w:tr w:rsidR="00D75E7E" w:rsidRPr="00563671" w14:paraId="3D184320" w14:textId="77777777" w:rsidTr="008A6BE7">
        <w:trPr>
          <w:ins w:id="14300"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301" w:author="Author"/>
                <w:rFonts w:cs="Arial"/>
                <w:sz w:val="20"/>
                <w:szCs w:val="20"/>
              </w:rPr>
            </w:pPr>
            <w:ins w:id="14302"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3" w:author="Author"/>
                <w:rFonts w:cs="Arial"/>
                <w:sz w:val="20"/>
                <w:szCs w:val="20"/>
              </w:rPr>
            </w:pPr>
            <w:ins w:id="14304" w:author="Author">
              <w:r w:rsidRPr="00563671">
                <w:rPr>
                  <w:rFonts w:cs="Arial"/>
                  <w:sz w:val="20"/>
                  <w:szCs w:val="20"/>
                </w:rPr>
                <w:t>The current customer context should be passed as parameter</w:t>
              </w:r>
            </w:ins>
          </w:p>
        </w:tc>
      </w:tr>
      <w:tr w:rsidR="00D75E7E" w:rsidRPr="00563671" w14:paraId="2FF1443E" w14:textId="77777777" w:rsidTr="008A6BE7">
        <w:trPr>
          <w:ins w:id="14305"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06" w:author="Author"/>
                <w:rFonts w:cs="Arial"/>
                <w:sz w:val="20"/>
                <w:szCs w:val="20"/>
              </w:rPr>
            </w:pPr>
            <w:ins w:id="14307"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08" w:author="Author"/>
                <w:rFonts w:cs="Arial"/>
                <w:sz w:val="20"/>
                <w:szCs w:val="20"/>
              </w:rPr>
            </w:pPr>
            <w:ins w:id="14309"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10"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11" w:author="Author"/>
                <w:rFonts w:cs="Arial"/>
                <w:sz w:val="20"/>
                <w:szCs w:val="20"/>
              </w:rPr>
            </w:pPr>
            <w:ins w:id="14312"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3" w:author="Author"/>
                <w:rFonts w:cs="Arial"/>
                <w:sz w:val="20"/>
                <w:szCs w:val="20"/>
              </w:rPr>
            </w:pPr>
            <w:ins w:id="14314" w:author="Author">
              <w:r w:rsidRPr="00563671">
                <w:rPr>
                  <w:rFonts w:cs="Arial"/>
                  <w:sz w:val="20"/>
                  <w:szCs w:val="20"/>
                  <w:lang w:val="en-US" w:eastAsia="pt-PT"/>
                </w:rPr>
                <w:t>IF192.28</w:t>
              </w:r>
            </w:ins>
          </w:p>
        </w:tc>
      </w:tr>
      <w:tr w:rsidR="00D75E7E" w:rsidRPr="00563671" w14:paraId="68DC7263" w14:textId="77777777" w:rsidTr="008A6BE7">
        <w:trPr>
          <w:ins w:id="14315"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16" w:author="Author"/>
                <w:rFonts w:cs="Arial"/>
                <w:sz w:val="20"/>
                <w:szCs w:val="20"/>
              </w:rPr>
            </w:pPr>
            <w:ins w:id="14317"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8" w:author="Author"/>
                <w:rFonts w:cs="Arial"/>
                <w:sz w:val="20"/>
                <w:szCs w:val="20"/>
              </w:rPr>
            </w:pPr>
            <w:ins w:id="14319" w:author="Author">
              <w:r>
                <w:rPr>
                  <w:rFonts w:cs="Arial"/>
                  <w:sz w:val="20"/>
                  <w:szCs w:val="20"/>
                </w:rPr>
                <w:t>389</w:t>
              </w:r>
            </w:ins>
          </w:p>
        </w:tc>
      </w:tr>
      <w:tr w:rsidR="00D75E7E" w:rsidRPr="00563671" w14:paraId="1EA1D7C6" w14:textId="77777777" w:rsidTr="008A6BE7">
        <w:trPr>
          <w:ins w:id="14320"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21" w:author="Author"/>
                <w:rFonts w:cs="Arial"/>
                <w:sz w:val="20"/>
                <w:szCs w:val="20"/>
              </w:rPr>
            </w:pPr>
            <w:ins w:id="14322"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3" w:author="Author"/>
                <w:rFonts w:cs="Arial"/>
                <w:sz w:val="20"/>
                <w:szCs w:val="20"/>
              </w:rPr>
            </w:pPr>
            <w:ins w:id="14324" w:author="Author">
              <w:r w:rsidRPr="00563671">
                <w:rPr>
                  <w:rFonts w:cs="Arial"/>
                  <w:sz w:val="20"/>
                  <w:szCs w:val="20"/>
                </w:rPr>
                <w:t>SalesOrder</w:t>
              </w:r>
            </w:ins>
          </w:p>
        </w:tc>
      </w:tr>
      <w:tr w:rsidR="00D75E7E" w:rsidRPr="00563671" w14:paraId="64FE3525" w14:textId="77777777" w:rsidTr="008A6BE7">
        <w:trPr>
          <w:ins w:id="14325"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26" w:author="Author"/>
                <w:rFonts w:cs="Arial"/>
                <w:bCs/>
                <w:sz w:val="20"/>
                <w:szCs w:val="20"/>
              </w:rPr>
            </w:pPr>
            <w:ins w:id="14327"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8" w:author="Author"/>
                <w:rFonts w:cs="Arial"/>
                <w:sz w:val="20"/>
                <w:szCs w:val="20"/>
                <w:lang w:val="en-US"/>
              </w:rPr>
            </w:pPr>
            <w:ins w:id="14329" w:author="Author">
              <w:r w:rsidRPr="00563671">
                <w:rPr>
                  <w:rFonts w:cs="Arial"/>
                  <w:sz w:val="20"/>
                  <w:szCs w:val="20"/>
                </w:rPr>
                <w:t>GetSalesOrderList</w:t>
              </w:r>
            </w:ins>
          </w:p>
        </w:tc>
      </w:tr>
    </w:tbl>
    <w:p w14:paraId="1DA031A5" w14:textId="77777777" w:rsidR="00D75E7E" w:rsidRDefault="00D75E7E" w:rsidP="00D16EBA">
      <w:pPr>
        <w:rPr>
          <w:ins w:id="143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2"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3" w:author="Author"/>
                <w:rFonts w:cs="Arial"/>
                <w:color w:val="auto"/>
                <w:sz w:val="20"/>
                <w:szCs w:val="20"/>
                <w:lang w:val="en-IE"/>
              </w:rPr>
            </w:pPr>
          </w:p>
        </w:tc>
      </w:tr>
      <w:tr w:rsidR="00717951" w:rsidRPr="00563671" w14:paraId="2F185C4F" w14:textId="77777777" w:rsidTr="008A6BE7">
        <w:trPr>
          <w:ins w:id="14334"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35" w:author="Author"/>
                <w:rFonts w:cs="Arial"/>
                <w:sz w:val="20"/>
                <w:szCs w:val="20"/>
                <w:lang w:val="en-IE"/>
              </w:rPr>
            </w:pPr>
            <w:ins w:id="14336"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37" w:author="Author"/>
                <w:rFonts w:cs="Arial"/>
                <w:sz w:val="20"/>
                <w:szCs w:val="20"/>
                <w:lang w:val="en-IE"/>
              </w:rPr>
            </w:pPr>
            <w:ins w:id="14338" w:author="Author">
              <w:r>
                <w:rPr>
                  <w:sz w:val="20"/>
                  <w:szCs w:val="20"/>
                </w:rPr>
                <w:t>Cancel</w:t>
              </w:r>
              <w:r w:rsidRPr="00563671">
                <w:rPr>
                  <w:sz w:val="20"/>
                  <w:szCs w:val="20"/>
                </w:rPr>
                <w:t xml:space="preserve"> sales order</w:t>
              </w:r>
              <w:del w:id="14339"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40"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41" w:author="Author"/>
                <w:rFonts w:cs="Arial"/>
                <w:sz w:val="20"/>
                <w:szCs w:val="20"/>
                <w:lang w:val="en-IE"/>
              </w:rPr>
            </w:pPr>
            <w:ins w:id="14342"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3" w:author="Author"/>
                <w:rFonts w:cs="Arial"/>
                <w:sz w:val="20"/>
                <w:szCs w:val="20"/>
                <w:lang w:val="en-IE"/>
              </w:rPr>
            </w:pPr>
            <w:ins w:id="14344" w:author="Author">
              <w:r w:rsidRPr="00563671">
                <w:rPr>
                  <w:rFonts w:cs="Arial"/>
                  <w:sz w:val="20"/>
                  <w:szCs w:val="20"/>
                  <w:lang w:val="en-IE"/>
                </w:rPr>
                <w:t>The request should be made for the given order and contextualized customer</w:t>
              </w:r>
              <w:del w:id="14345"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46"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47" w:author="Author"/>
                <w:rFonts w:cs="Arial"/>
                <w:sz w:val="20"/>
                <w:szCs w:val="20"/>
                <w:lang w:val="en-IE"/>
              </w:rPr>
            </w:pPr>
            <w:ins w:id="14348"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9" w:author="Author"/>
                <w:rFonts w:cs="Arial"/>
                <w:sz w:val="20"/>
                <w:szCs w:val="20"/>
                <w:lang w:val="en-IE"/>
              </w:rPr>
            </w:pPr>
            <w:ins w:id="14350" w:author="Author">
              <w:r w:rsidRPr="00563671">
                <w:rPr>
                  <w:rFonts w:cs="Arial"/>
                  <w:sz w:val="20"/>
                  <w:szCs w:val="20"/>
                  <w:lang w:val="en-IE"/>
                </w:rPr>
                <w:t>The response should return the status of the order and its identifier</w:t>
              </w:r>
              <w:del w:id="14351"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2"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3" w:author="Author"/>
                <w:rFonts w:cs="Arial"/>
                <w:sz w:val="20"/>
                <w:szCs w:val="20"/>
                <w:lang w:val="en-IE"/>
              </w:rPr>
            </w:pPr>
            <w:ins w:id="14354"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5" w:author="Author"/>
                <w:rFonts w:cs="Arial"/>
                <w:sz w:val="20"/>
                <w:szCs w:val="20"/>
                <w:lang w:val="en-IE"/>
              </w:rPr>
            </w:pPr>
            <w:ins w:id="14356" w:author="Author">
              <w:r w:rsidRPr="00563671">
                <w:rPr>
                  <w:rFonts w:cs="Arial"/>
                  <w:sz w:val="20"/>
                  <w:szCs w:val="20"/>
                  <w:lang w:val="en-IE" w:eastAsia="pt-PT"/>
                </w:rPr>
                <w:t>IF192.28</w:t>
              </w:r>
              <w:del w:id="14357" w:author="Author">
                <w:r w:rsidRPr="00563671" w:rsidDel="00F8665B">
                  <w:rPr>
                    <w:rFonts w:cs="Arial"/>
                    <w:sz w:val="20"/>
                    <w:szCs w:val="20"/>
                    <w:lang w:val="en-IE"/>
                  </w:rPr>
                  <w:delText>IF192.01</w:delText>
                </w:r>
              </w:del>
            </w:ins>
          </w:p>
        </w:tc>
      </w:tr>
      <w:tr w:rsidR="00717951" w:rsidRPr="00563671" w14:paraId="747CD210" w14:textId="77777777" w:rsidTr="008A6BE7">
        <w:trPr>
          <w:ins w:id="14358"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59" w:author="Author"/>
                <w:rFonts w:cs="Arial"/>
                <w:sz w:val="20"/>
                <w:szCs w:val="20"/>
                <w:lang w:val="en-IE"/>
              </w:rPr>
            </w:pPr>
            <w:ins w:id="14360"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61" w:author="Author"/>
                <w:rFonts w:cs="Arial"/>
                <w:sz w:val="20"/>
                <w:szCs w:val="20"/>
                <w:lang w:val="en-IE"/>
              </w:rPr>
            </w:pPr>
            <w:ins w:id="14362" w:author="Author">
              <w:r>
                <w:rPr>
                  <w:rFonts w:cs="Arial"/>
                  <w:sz w:val="20"/>
                  <w:szCs w:val="20"/>
                  <w:lang w:val="en-IE"/>
                </w:rPr>
                <w:t>429</w:t>
              </w:r>
              <w:del w:id="14363" w:author="Author">
                <w:r w:rsidDel="00F8665B">
                  <w:rPr>
                    <w:rFonts w:cs="Arial"/>
                    <w:sz w:val="20"/>
                    <w:szCs w:val="20"/>
                    <w:lang w:val="en-IE"/>
                  </w:rPr>
                  <w:delText>366</w:delText>
                </w:r>
              </w:del>
            </w:ins>
          </w:p>
        </w:tc>
      </w:tr>
      <w:tr w:rsidR="00717951" w:rsidRPr="00563671" w14:paraId="3677E57B" w14:textId="77777777" w:rsidTr="008A6BE7">
        <w:trPr>
          <w:ins w:id="14364"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65" w:author="Author"/>
                <w:rFonts w:cs="Arial"/>
                <w:sz w:val="20"/>
                <w:szCs w:val="20"/>
                <w:lang w:val="en-IE"/>
              </w:rPr>
            </w:pPr>
            <w:ins w:id="14366"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67" w:author="Author"/>
                <w:rFonts w:cs="Arial"/>
                <w:sz w:val="20"/>
                <w:szCs w:val="20"/>
                <w:lang w:val="pt-PT"/>
              </w:rPr>
            </w:pPr>
            <w:ins w:id="14368" w:author="Author">
              <w:r w:rsidRPr="00563671">
                <w:rPr>
                  <w:rFonts w:cs="Arial"/>
                  <w:sz w:val="20"/>
                  <w:szCs w:val="20"/>
                </w:rPr>
                <w:t>SalesOrder</w:t>
              </w:r>
              <w:del w:id="14369" w:author="Author">
                <w:r w:rsidRPr="00563671" w:rsidDel="00F8665B">
                  <w:rPr>
                    <w:rFonts w:cs="Arial"/>
                    <w:sz w:val="20"/>
                    <w:szCs w:val="20"/>
                  </w:rPr>
                  <w:delText>LoyaltyAccountAdjustment</w:delText>
                </w:r>
              </w:del>
            </w:ins>
          </w:p>
        </w:tc>
      </w:tr>
      <w:tr w:rsidR="00717951" w:rsidRPr="00563671" w14:paraId="28DB3BC1" w14:textId="77777777" w:rsidTr="008A6BE7">
        <w:trPr>
          <w:ins w:id="14370"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71" w:author="Author"/>
                <w:rFonts w:cs="Arial"/>
                <w:sz w:val="20"/>
                <w:szCs w:val="20"/>
                <w:lang w:val="en-IE"/>
              </w:rPr>
            </w:pPr>
            <w:ins w:id="14372"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3" w:author="Author"/>
                <w:rFonts w:cs="Arial"/>
                <w:sz w:val="20"/>
                <w:szCs w:val="20"/>
                <w:lang w:val="pt-PT"/>
              </w:rPr>
            </w:pPr>
            <w:ins w:id="14374" w:author="Author">
              <w:r w:rsidRPr="00563671">
                <w:rPr>
                  <w:rFonts w:cs="Arial"/>
                  <w:sz w:val="20"/>
                  <w:szCs w:val="20"/>
                </w:rPr>
                <w:t>CreateSalesOrder</w:t>
              </w:r>
              <w:del w:id="14375"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76" w:author="Author"/>
          <w:del w:id="143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78" w:author="Author"/>
          <w:del w:id="1437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80" w:author="Author"/>
                <w:del w:id="14381"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2" w:author="Author"/>
                <w:del w:id="14383" w:author="Author"/>
                <w:rFonts w:cs="Arial"/>
                <w:color w:val="auto"/>
                <w:sz w:val="20"/>
                <w:szCs w:val="20"/>
                <w:lang w:val="en-IE"/>
              </w:rPr>
            </w:pPr>
          </w:p>
        </w:tc>
      </w:tr>
      <w:tr w:rsidR="005259E1" w:rsidRPr="00563671" w:rsidDel="00A10879" w14:paraId="55B027B1" w14:textId="0DFC0DBD" w:rsidTr="008A6BE7">
        <w:trPr>
          <w:ins w:id="14384" w:author="Author"/>
          <w:del w:id="14385"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86" w:author="Author"/>
                <w:del w:id="14387" w:author="Author"/>
                <w:rFonts w:cs="Arial"/>
                <w:sz w:val="20"/>
                <w:szCs w:val="20"/>
                <w:lang w:val="en-IE"/>
              </w:rPr>
            </w:pPr>
            <w:ins w:id="14388" w:author="Author">
              <w:del w:id="14389"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90" w:author="Author"/>
                <w:del w:id="14391" w:author="Author"/>
                <w:rFonts w:cs="Arial"/>
                <w:sz w:val="20"/>
                <w:szCs w:val="20"/>
                <w:lang w:val="en-IE"/>
              </w:rPr>
            </w:pPr>
            <w:ins w:id="14392" w:author="Author">
              <w:del w:id="14393"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94" w:author="Author"/>
          <w:del w:id="14395"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396" w:author="Author"/>
                <w:del w:id="14397" w:author="Author"/>
                <w:rFonts w:cs="Arial"/>
                <w:sz w:val="20"/>
                <w:szCs w:val="20"/>
                <w:lang w:val="en-IE"/>
              </w:rPr>
            </w:pPr>
            <w:ins w:id="14398" w:author="Author">
              <w:del w:id="14399"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0" w:author="Author"/>
                <w:del w:id="14401" w:author="Author"/>
                <w:rFonts w:cs="Arial"/>
                <w:sz w:val="20"/>
                <w:szCs w:val="20"/>
                <w:lang w:val="en-IE"/>
              </w:rPr>
            </w:pPr>
            <w:ins w:id="14402" w:author="Author">
              <w:del w:id="14403"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04" w:author="Author"/>
          <w:del w:id="14405"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06" w:author="Author"/>
                <w:del w:id="14407" w:author="Author"/>
                <w:rFonts w:cs="Arial"/>
                <w:sz w:val="20"/>
                <w:szCs w:val="20"/>
                <w:lang w:val="en-IE"/>
              </w:rPr>
            </w:pPr>
            <w:ins w:id="14408" w:author="Author">
              <w:del w:id="14409"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10" w:author="Author"/>
                <w:del w:id="14411" w:author="Author"/>
                <w:rFonts w:cs="Arial"/>
                <w:sz w:val="20"/>
                <w:szCs w:val="20"/>
                <w:lang w:val="en-IE"/>
              </w:rPr>
            </w:pPr>
            <w:ins w:id="14412" w:author="Author">
              <w:del w:id="14413"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14" w:author="Author"/>
          <w:del w:id="14415"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16" w:author="Author"/>
                <w:del w:id="14417" w:author="Author"/>
                <w:rFonts w:cs="Arial"/>
                <w:sz w:val="20"/>
                <w:szCs w:val="20"/>
                <w:lang w:val="en-IE"/>
              </w:rPr>
            </w:pPr>
            <w:ins w:id="14418" w:author="Author">
              <w:del w:id="14419"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0" w:author="Author"/>
                <w:del w:id="14421" w:author="Author"/>
                <w:rFonts w:cs="Arial"/>
                <w:sz w:val="20"/>
                <w:szCs w:val="20"/>
                <w:lang w:val="en-IE"/>
              </w:rPr>
            </w:pPr>
            <w:ins w:id="14422" w:author="Author">
              <w:del w:id="14423" w:author="Author">
                <w:r w:rsidDel="00A10879">
                  <w:rPr>
                    <w:rFonts w:cs="Arial"/>
                    <w:sz w:val="20"/>
                    <w:szCs w:val="20"/>
                    <w:lang w:val="en-IE"/>
                  </w:rPr>
                  <w:delText>TBD</w:delText>
                </w:r>
              </w:del>
            </w:ins>
          </w:p>
        </w:tc>
      </w:tr>
      <w:tr w:rsidR="005259E1" w:rsidRPr="00563671" w:rsidDel="00A10879" w14:paraId="52CDE08F" w14:textId="187BCB0B" w:rsidTr="008A6BE7">
        <w:trPr>
          <w:ins w:id="14424" w:author="Author"/>
          <w:del w:id="14425"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26" w:author="Author"/>
                <w:del w:id="14427" w:author="Author"/>
                <w:rFonts w:cs="Arial"/>
                <w:sz w:val="20"/>
                <w:szCs w:val="20"/>
                <w:lang w:val="en-IE"/>
              </w:rPr>
            </w:pPr>
            <w:ins w:id="14428" w:author="Author">
              <w:del w:id="14429"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30" w:author="Author"/>
                <w:del w:id="14431" w:author="Author"/>
                <w:rFonts w:cs="Arial"/>
                <w:sz w:val="20"/>
                <w:szCs w:val="20"/>
                <w:lang w:val="en-IE"/>
              </w:rPr>
            </w:pPr>
            <w:ins w:id="14432" w:author="Author">
              <w:del w:id="14433" w:author="Author">
                <w:r w:rsidDel="00A10879">
                  <w:rPr>
                    <w:rFonts w:cs="Arial"/>
                    <w:sz w:val="20"/>
                    <w:szCs w:val="20"/>
                    <w:lang w:val="en-IE"/>
                  </w:rPr>
                  <w:delText>TBD</w:delText>
                </w:r>
              </w:del>
            </w:ins>
          </w:p>
        </w:tc>
      </w:tr>
      <w:tr w:rsidR="005259E1" w:rsidRPr="00563671" w:rsidDel="00A10879" w14:paraId="12BEA696" w14:textId="25DC593B" w:rsidTr="008A6BE7">
        <w:trPr>
          <w:ins w:id="14434" w:author="Author"/>
          <w:del w:id="14435"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36" w:author="Author"/>
                <w:del w:id="14437" w:author="Author"/>
                <w:rFonts w:cs="Arial"/>
                <w:sz w:val="20"/>
                <w:szCs w:val="20"/>
                <w:lang w:val="en-IE"/>
              </w:rPr>
            </w:pPr>
            <w:ins w:id="14438" w:author="Author">
              <w:del w:id="14439"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0" w:author="Author"/>
                <w:del w:id="14441" w:author="Author"/>
                <w:rFonts w:cs="Arial"/>
                <w:sz w:val="20"/>
                <w:szCs w:val="20"/>
                <w:lang w:val="pt-PT"/>
              </w:rPr>
            </w:pPr>
            <w:ins w:id="14442" w:author="Author">
              <w:del w:id="14443" w:author="Author">
                <w:r w:rsidDel="00A10879">
                  <w:rPr>
                    <w:rFonts w:cs="Arial"/>
                    <w:sz w:val="20"/>
                    <w:szCs w:val="20"/>
                    <w:lang w:val="en-IE"/>
                  </w:rPr>
                  <w:delText>TBD</w:delText>
                </w:r>
              </w:del>
            </w:ins>
          </w:p>
        </w:tc>
      </w:tr>
      <w:tr w:rsidR="005259E1" w:rsidRPr="00563671" w:rsidDel="00A10879" w14:paraId="260CA803" w14:textId="0C2529BD" w:rsidTr="008A6BE7">
        <w:trPr>
          <w:ins w:id="14444" w:author="Author"/>
          <w:del w:id="14445"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46" w:author="Author"/>
                <w:del w:id="14447" w:author="Author"/>
                <w:rFonts w:cs="Arial"/>
                <w:sz w:val="20"/>
                <w:szCs w:val="20"/>
                <w:lang w:val="en-IE"/>
              </w:rPr>
            </w:pPr>
            <w:ins w:id="14448" w:author="Author">
              <w:del w:id="14449"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50" w:author="Author"/>
                <w:del w:id="14451" w:author="Author"/>
                <w:rFonts w:cs="Arial"/>
                <w:sz w:val="20"/>
                <w:szCs w:val="20"/>
                <w:lang w:val="pt-PT"/>
              </w:rPr>
            </w:pPr>
            <w:ins w:id="14452" w:author="Author">
              <w:del w:id="14453"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54" w:author="Author"/>
          <w:del w:id="14455" w:author="Author"/>
          <w:rFonts w:cs="Arial"/>
          <w:sz w:val="20"/>
          <w:szCs w:val="20"/>
          <w:lang w:val="en-IE"/>
        </w:rPr>
      </w:pPr>
    </w:p>
    <w:p w14:paraId="30F0FEA8" w14:textId="32E3E1AB" w:rsidR="005E41B3" w:rsidDel="00D16EBA" w:rsidRDefault="005E41B3" w:rsidP="005E41B3">
      <w:pPr>
        <w:rPr>
          <w:ins w:id="14456" w:author="Author"/>
          <w:del w:id="14457"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58" w:author="Author"/>
          <w:del w:id="14459"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2"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3" w:author="Author"/>
                      <w:sz w:val="20"/>
                    </w:rPr>
                  </w:pPr>
                </w:p>
              </w:tc>
            </w:tr>
            <w:tr w:rsidR="00D16EBA" w:rsidRPr="005E31CC" w14:paraId="19398A36" w14:textId="77777777" w:rsidTr="000B6923">
              <w:trPr>
                <w:ins w:id="14464"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65" w:author="Author"/>
                      <w:sz w:val="20"/>
                    </w:rPr>
                  </w:pPr>
                  <w:ins w:id="14466"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67" w:author="Author"/>
                      <w:sz w:val="20"/>
                      <w:lang w:val="en-US"/>
                    </w:rPr>
                  </w:pPr>
                  <w:ins w:id="14468" w:author="Author">
                    <w:r w:rsidRPr="00E73B40">
                      <w:rPr>
                        <w:rFonts w:cs="Arial"/>
                        <w:sz w:val="20"/>
                        <w:lang w:val="en-IE"/>
                      </w:rPr>
                      <w:t>Cancel asset reservation</w:t>
                    </w:r>
                  </w:ins>
                </w:p>
              </w:tc>
            </w:tr>
            <w:tr w:rsidR="00D16EBA" w:rsidRPr="005E31CC" w14:paraId="3D0D5A0A" w14:textId="77777777" w:rsidTr="000B6923">
              <w:trPr>
                <w:ins w:id="14469"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70" w:author="Author"/>
                      <w:sz w:val="20"/>
                    </w:rPr>
                  </w:pPr>
                  <w:ins w:id="14471"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2" w:author="Author"/>
                      <w:sz w:val="20"/>
                    </w:rPr>
                  </w:pPr>
                  <w:ins w:id="14473"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74"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75" w:author="Author"/>
                      <w:sz w:val="20"/>
                    </w:rPr>
                  </w:pPr>
                  <w:ins w:id="14476"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7" w:author="Author"/>
                      <w:sz w:val="20"/>
                    </w:rPr>
                  </w:pPr>
                  <w:ins w:id="14478"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79"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80" w:author="Author"/>
                      <w:sz w:val="20"/>
                    </w:rPr>
                  </w:pPr>
                  <w:ins w:id="14481"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2" w:author="Author"/>
                      <w:sz w:val="20"/>
                    </w:rPr>
                  </w:pPr>
                  <w:ins w:id="14483" w:author="Author">
                    <w:r w:rsidRPr="00563671">
                      <w:rPr>
                        <w:rFonts w:cs="Arial"/>
                        <w:sz w:val="20"/>
                        <w:szCs w:val="20"/>
                        <w:lang w:val="en-IE" w:eastAsia="pt-PT"/>
                      </w:rPr>
                      <w:t>IF192.07</w:t>
                    </w:r>
                  </w:ins>
                </w:p>
              </w:tc>
            </w:tr>
            <w:tr w:rsidR="00D16EBA" w:rsidRPr="005E31CC" w14:paraId="47A477CB" w14:textId="77777777" w:rsidTr="000B6923">
              <w:trPr>
                <w:ins w:id="14484"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85" w:author="Author"/>
                      <w:sz w:val="20"/>
                    </w:rPr>
                  </w:pPr>
                  <w:ins w:id="14486"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7" w:author="Author"/>
                      <w:sz w:val="20"/>
                    </w:rPr>
                  </w:pPr>
                  <w:ins w:id="14488" w:author="Author">
                    <w:r>
                      <w:rPr>
                        <w:rFonts w:cs="Arial"/>
                        <w:sz w:val="20"/>
                        <w:szCs w:val="20"/>
                        <w:lang w:val="en-IE"/>
                      </w:rPr>
                      <w:t>718</w:t>
                    </w:r>
                  </w:ins>
                </w:p>
              </w:tc>
            </w:tr>
            <w:tr w:rsidR="00D16EBA" w:rsidRPr="005E31CC" w14:paraId="2985067D" w14:textId="77777777" w:rsidTr="000B6923">
              <w:trPr>
                <w:ins w:id="14489"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90" w:author="Author"/>
                      <w:sz w:val="20"/>
                    </w:rPr>
                  </w:pPr>
                  <w:ins w:id="14491"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2" w:author="Author"/>
                      <w:sz w:val="20"/>
                      <w:lang w:val="en-US" w:eastAsia="pt-PT"/>
                    </w:rPr>
                  </w:pPr>
                  <w:ins w:id="14493"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94"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495" w:author="Author"/>
                      <w:sz w:val="20"/>
                    </w:rPr>
                  </w:pPr>
                  <w:ins w:id="14496"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7" w:author="Author"/>
                      <w:sz w:val="20"/>
                    </w:rPr>
                  </w:pPr>
                  <w:ins w:id="14498"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499" w:author="Author"/>
                <w:rFonts w:cs="Arial"/>
                <w:sz w:val="20"/>
                <w:szCs w:val="20"/>
                <w:lang w:val="en-IE"/>
              </w:rPr>
            </w:pPr>
          </w:p>
          <w:p w14:paraId="11013B0A" w14:textId="6B551C22" w:rsidR="005E31CC" w:rsidRPr="005E31CC" w:rsidDel="00D16EBA" w:rsidRDefault="005E31CC" w:rsidP="005E31CC">
            <w:pPr>
              <w:spacing w:before="120"/>
              <w:jc w:val="left"/>
              <w:rPr>
                <w:ins w:id="14500" w:author="Author"/>
                <w:del w:id="14501"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2" w:author="Author"/>
                <w:del w:id="14503" w:author="Author"/>
                <w:sz w:val="20"/>
              </w:rPr>
            </w:pPr>
          </w:p>
        </w:tc>
      </w:tr>
      <w:tr w:rsidR="005E31CC" w:rsidRPr="005E31CC" w:rsidDel="00D16EBA" w14:paraId="00886AE1" w14:textId="5A968EF9" w:rsidTr="00250195">
        <w:trPr>
          <w:ins w:id="14504" w:author="Author"/>
          <w:del w:id="14505"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06" w:author="Author"/>
                <w:del w:id="14507" w:author="Author"/>
                <w:sz w:val="20"/>
              </w:rPr>
            </w:pPr>
            <w:ins w:id="14508" w:author="Author">
              <w:del w:id="14509"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10" w:author="Author"/>
                <w:del w:id="14511" w:author="Author"/>
                <w:sz w:val="20"/>
                <w:lang w:val="en-US"/>
              </w:rPr>
            </w:pPr>
            <w:ins w:id="14512" w:author="Author">
              <w:del w:id="14513"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14" w:author="Author"/>
          <w:del w:id="14515"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16" w:author="Author"/>
                <w:del w:id="14517" w:author="Author"/>
                <w:sz w:val="20"/>
              </w:rPr>
            </w:pPr>
            <w:ins w:id="14518" w:author="Author">
              <w:del w:id="14519"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0" w:author="Author"/>
                <w:del w:id="14521" w:author="Author"/>
                <w:sz w:val="20"/>
              </w:rPr>
            </w:pPr>
            <w:ins w:id="14522" w:author="Author">
              <w:del w:id="14523"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24" w:author="Author"/>
          <w:del w:id="14525"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26" w:author="Author"/>
                <w:del w:id="14527" w:author="Author"/>
                <w:sz w:val="20"/>
              </w:rPr>
            </w:pPr>
            <w:ins w:id="14528" w:author="Author">
              <w:del w:id="14529"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30" w:author="Author"/>
                <w:del w:id="14531" w:author="Author"/>
                <w:sz w:val="20"/>
              </w:rPr>
            </w:pPr>
            <w:ins w:id="14532" w:author="Author">
              <w:del w:id="14533"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34" w:author="Author"/>
          <w:del w:id="14535"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36" w:author="Author"/>
                <w:del w:id="14537" w:author="Author"/>
                <w:sz w:val="20"/>
              </w:rPr>
            </w:pPr>
            <w:ins w:id="14538" w:author="Author">
              <w:del w:id="14539"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40" w:author="Author"/>
                <w:del w:id="14541" w:author="Author"/>
                <w:sz w:val="20"/>
              </w:rPr>
            </w:pPr>
            <w:ins w:id="14542" w:author="Author">
              <w:del w:id="14543"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44" w:author="Author"/>
          <w:del w:id="14545"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46" w:author="Author"/>
                <w:del w:id="14547" w:author="Author"/>
                <w:sz w:val="20"/>
              </w:rPr>
            </w:pPr>
            <w:ins w:id="14548" w:author="Author">
              <w:del w:id="14549"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50" w:author="Author"/>
                <w:del w:id="14551" w:author="Author"/>
                <w:sz w:val="20"/>
              </w:rPr>
            </w:pPr>
            <w:ins w:id="14552" w:author="Author">
              <w:del w:id="14553" w:author="Author">
                <w:r w:rsidDel="00D16EBA">
                  <w:rPr>
                    <w:rFonts w:cs="Arial"/>
                    <w:sz w:val="20"/>
                    <w:szCs w:val="20"/>
                    <w:lang w:val="en-IE"/>
                  </w:rPr>
                  <w:delText>718</w:delText>
                </w:r>
              </w:del>
            </w:ins>
          </w:p>
        </w:tc>
      </w:tr>
      <w:tr w:rsidR="005E31CC" w:rsidRPr="005E31CC" w:rsidDel="00D16EBA" w14:paraId="7A88CF3E" w14:textId="65FA34A4" w:rsidTr="00250195">
        <w:trPr>
          <w:ins w:id="14554" w:author="Author"/>
          <w:del w:id="14555"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56" w:author="Author"/>
                <w:del w:id="14557" w:author="Author"/>
                <w:sz w:val="20"/>
              </w:rPr>
            </w:pPr>
            <w:ins w:id="14558" w:author="Author">
              <w:del w:id="14559"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60" w:author="Author"/>
                <w:del w:id="14561" w:author="Author"/>
                <w:sz w:val="20"/>
                <w:lang w:val="en-US" w:eastAsia="pt-PT"/>
              </w:rPr>
            </w:pPr>
            <w:ins w:id="14562" w:author="Author">
              <w:del w:id="14563"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64" w:author="Author"/>
          <w:del w:id="14565"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66" w:author="Author"/>
                <w:del w:id="14567" w:author="Author"/>
                <w:sz w:val="20"/>
              </w:rPr>
            </w:pPr>
            <w:ins w:id="14568" w:author="Author">
              <w:del w:id="14569"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70" w:author="Author"/>
                <w:del w:id="14571" w:author="Author"/>
                <w:sz w:val="20"/>
              </w:rPr>
            </w:pPr>
            <w:ins w:id="14572" w:author="Author">
              <w:del w:id="14573"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74" w:author="Author"/>
          <w:del w:id="14575"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76" w:author="Author"/>
          <w:del w:id="14577" w:author="Author"/>
          <w:lang w:val="en-IE"/>
        </w:rPr>
      </w:pPr>
      <w:ins w:id="14578" w:author="Author">
        <w:del w:id="14579" w:author="Author">
          <w:r w:rsidRPr="00563671" w:rsidDel="00250195">
            <w:rPr>
              <w:lang w:val="en-IE"/>
            </w:rPr>
            <w:br w:type="page"/>
          </w:r>
        </w:del>
      </w:ins>
    </w:p>
    <w:p w14:paraId="525EFDA2" w14:textId="2D63D6B0" w:rsidR="00234AC9" w:rsidRPr="00E73B40" w:rsidDel="005E41B3" w:rsidRDefault="00234AC9" w:rsidP="00234AC9">
      <w:pPr>
        <w:pStyle w:val="Heading3"/>
        <w:rPr>
          <w:del w:id="14580" w:author="Author"/>
          <w:lang w:val="en-IE"/>
        </w:rPr>
      </w:pPr>
      <w:del w:id="14581" w:author="Author">
        <w:r w:rsidRPr="00E73B40" w:rsidDel="005E41B3">
          <w:rPr>
            <w:lang w:val="en-IE"/>
          </w:rPr>
          <w:delText>Service Calls</w:delText>
        </w:r>
        <w:bookmarkEnd w:id="11290"/>
      </w:del>
    </w:p>
    <w:p w14:paraId="21350CEB" w14:textId="6E54C102" w:rsidR="00234AC9" w:rsidRPr="00E73B40" w:rsidDel="005E41B3" w:rsidRDefault="00234AC9" w:rsidP="00234AC9">
      <w:pPr>
        <w:rPr>
          <w:del w:id="14582" w:author="Author"/>
          <w:sz w:val="20"/>
          <w:szCs w:val="20"/>
          <w:lang w:val="en-IE" w:eastAsia="pt-PT"/>
        </w:rPr>
      </w:pPr>
      <w:del w:id="14583"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84" w:author="Author"/>
          <w:del w:id="14585" w:author="Author"/>
          <w:sz w:val="20"/>
          <w:szCs w:val="20"/>
          <w:lang w:val="en-IE" w:eastAsia="pt-PT"/>
        </w:rPr>
      </w:pPr>
      <w:del w:id="14586"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87" w:author="Author"/>
          <w:del w:id="14588"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89" w:author="Author"/>
          <w:del w:id="145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91" w:author="Author"/>
                <w:del w:id="14592"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3" w:author="Author"/>
                <w:del w:id="14594" w:author="Author"/>
                <w:rFonts w:cs="Arial"/>
                <w:color w:val="auto"/>
                <w:sz w:val="20"/>
                <w:szCs w:val="20"/>
                <w:lang w:val="en-IE"/>
              </w:rPr>
            </w:pPr>
          </w:p>
        </w:tc>
      </w:tr>
      <w:tr w:rsidR="00563671" w:rsidRPr="00563671" w:rsidDel="005E41B3" w14:paraId="33C071A2" w14:textId="100E3744" w:rsidTr="00856237">
        <w:trPr>
          <w:ins w:id="14595" w:author="Author"/>
          <w:del w:id="14596"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597" w:author="Author"/>
                <w:del w:id="14598" w:author="Author"/>
                <w:rFonts w:cs="Arial"/>
                <w:sz w:val="20"/>
                <w:szCs w:val="20"/>
                <w:lang w:val="en-IE"/>
              </w:rPr>
            </w:pPr>
            <w:ins w:id="14599" w:author="Author">
              <w:del w:id="14600"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601" w:author="Author"/>
                <w:del w:id="14602" w:author="Author"/>
                <w:color w:val="auto"/>
                <w:sz w:val="20"/>
                <w:szCs w:val="20"/>
              </w:rPr>
            </w:pPr>
            <w:ins w:id="14603" w:author="Author">
              <w:del w:id="14604" w:author="Author">
                <w:r w:rsidRPr="00563671" w:rsidDel="005E41B3">
                  <w:rPr>
                    <w:color w:val="auto"/>
                    <w:sz w:val="20"/>
                    <w:szCs w:val="20"/>
                  </w:rPr>
                  <w:delText>Get stores</w:delText>
                </w:r>
              </w:del>
            </w:ins>
          </w:p>
        </w:tc>
      </w:tr>
      <w:tr w:rsidR="00563671" w:rsidRPr="00563671" w:rsidDel="005E41B3" w14:paraId="00852925" w14:textId="71358928" w:rsidTr="00856237">
        <w:trPr>
          <w:ins w:id="14605" w:author="Author"/>
          <w:del w:id="14606"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07" w:author="Author"/>
                <w:del w:id="14608" w:author="Author"/>
                <w:rFonts w:cs="Arial"/>
                <w:sz w:val="20"/>
                <w:szCs w:val="20"/>
                <w:lang w:val="en-IE"/>
              </w:rPr>
            </w:pPr>
            <w:ins w:id="14609" w:author="Author">
              <w:del w:id="14610"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1" w:author="Author"/>
                <w:del w:id="14612" w:author="Author"/>
                <w:rFonts w:cs="Arial"/>
                <w:sz w:val="20"/>
                <w:szCs w:val="20"/>
                <w:lang w:val="en-IE"/>
              </w:rPr>
            </w:pPr>
            <w:ins w:id="14613" w:author="Author">
              <w:del w:id="14614"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15" w:author="Author"/>
          <w:del w:id="14616"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17" w:author="Author"/>
                <w:del w:id="14618" w:author="Author"/>
                <w:rFonts w:cs="Arial"/>
                <w:sz w:val="20"/>
                <w:szCs w:val="20"/>
                <w:lang w:val="en-IE"/>
              </w:rPr>
            </w:pPr>
            <w:ins w:id="14619" w:author="Author">
              <w:del w:id="14620"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1" w:author="Author"/>
                <w:del w:id="14622" w:author="Author"/>
                <w:rFonts w:cs="Arial"/>
                <w:sz w:val="20"/>
                <w:szCs w:val="20"/>
                <w:lang w:val="en-IE"/>
              </w:rPr>
            </w:pPr>
            <w:ins w:id="14623" w:author="Author">
              <w:del w:id="14624"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25" w:author="Author"/>
          <w:del w:id="14626"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27" w:author="Author"/>
                <w:del w:id="14628" w:author="Author"/>
                <w:rFonts w:cs="Arial"/>
                <w:sz w:val="20"/>
                <w:szCs w:val="20"/>
                <w:lang w:val="en-IE"/>
              </w:rPr>
            </w:pPr>
            <w:ins w:id="14629" w:author="Author">
              <w:del w:id="14630"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1" w:author="Author"/>
                <w:del w:id="14632" w:author="Author"/>
                <w:rFonts w:cs="Arial"/>
                <w:sz w:val="20"/>
                <w:szCs w:val="20"/>
                <w:lang w:val="en-IE"/>
              </w:rPr>
            </w:pPr>
            <w:ins w:id="14633" w:author="Author">
              <w:del w:id="14634"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35" w:author="Author"/>
          <w:del w:id="14636"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37" w:author="Author"/>
                <w:del w:id="14638" w:author="Author"/>
                <w:rFonts w:cs="Arial"/>
                <w:sz w:val="20"/>
                <w:szCs w:val="20"/>
                <w:lang w:val="en-IE"/>
              </w:rPr>
            </w:pPr>
            <w:ins w:id="14639" w:author="Author">
              <w:del w:id="14640"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41" w:author="Author"/>
                <w:del w:id="14642" w:author="Author"/>
                <w:rFonts w:cs="Arial"/>
                <w:sz w:val="20"/>
                <w:szCs w:val="20"/>
                <w:lang w:val="en-IE"/>
              </w:rPr>
            </w:pPr>
            <w:ins w:id="14643" w:author="Author">
              <w:del w:id="14644"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45" w:author="Author"/>
                <w:del w:id="14646" w:author="Author"/>
                <w:rFonts w:cs="Arial"/>
                <w:sz w:val="20"/>
                <w:szCs w:val="20"/>
                <w:lang w:val="en-IE"/>
              </w:rPr>
            </w:pPr>
          </w:p>
        </w:tc>
      </w:tr>
      <w:tr w:rsidR="00563671" w:rsidRPr="00563671" w:rsidDel="005E41B3" w14:paraId="184C44B7" w14:textId="60887B51" w:rsidTr="00856237">
        <w:trPr>
          <w:ins w:id="14647" w:author="Author"/>
          <w:del w:id="14648"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49" w:author="Author"/>
                <w:del w:id="14650" w:author="Author"/>
                <w:rFonts w:cs="Arial"/>
                <w:sz w:val="20"/>
                <w:szCs w:val="20"/>
                <w:lang w:val="en-IE"/>
              </w:rPr>
            </w:pPr>
            <w:ins w:id="14651" w:author="Author">
              <w:del w:id="14652"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3" w:author="Author"/>
                <w:del w:id="14654" w:author="Author"/>
                <w:rFonts w:cs="Arial"/>
                <w:sz w:val="20"/>
                <w:szCs w:val="20"/>
                <w:lang w:val="en-IE"/>
              </w:rPr>
            </w:pPr>
            <w:ins w:id="14655" w:author="Author">
              <w:del w:id="14656"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57" w:author="Author"/>
          <w:del w:id="14658"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59" w:author="Author"/>
                <w:del w:id="14660" w:author="Author"/>
                <w:rFonts w:cs="Arial"/>
                <w:sz w:val="20"/>
                <w:szCs w:val="20"/>
                <w:lang w:val="en-IE"/>
              </w:rPr>
            </w:pPr>
            <w:ins w:id="14661" w:author="Author">
              <w:del w:id="14662"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3" w:author="Author"/>
                <w:del w:id="14664" w:author="Author"/>
                <w:rFonts w:cs="Arial"/>
                <w:sz w:val="20"/>
                <w:szCs w:val="20"/>
                <w:lang w:val="en-IE"/>
              </w:rPr>
            </w:pPr>
            <w:ins w:id="14665" w:author="Author">
              <w:del w:id="14666"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67"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6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69"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70" w:author="Author"/>
                <w:rFonts w:cs="Arial"/>
                <w:color w:val="auto"/>
                <w:sz w:val="20"/>
                <w:szCs w:val="20"/>
                <w:lang w:val="en-IE"/>
              </w:rPr>
            </w:pPr>
          </w:p>
        </w:tc>
      </w:tr>
      <w:tr w:rsidR="00563671" w:rsidRPr="00563671" w:rsidDel="005E41B3" w14:paraId="5A03DF40" w14:textId="6CBE3C8A" w:rsidTr="004F7C7A">
        <w:trPr>
          <w:del w:id="14671"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2" w:author="Author"/>
                <w:rFonts w:cs="Arial"/>
                <w:sz w:val="20"/>
                <w:szCs w:val="20"/>
                <w:lang w:val="en-IE"/>
              </w:rPr>
            </w:pPr>
            <w:del w:id="14673"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4" w:author="Author"/>
                <w:rFonts w:cs="Arial"/>
                <w:sz w:val="20"/>
                <w:szCs w:val="20"/>
                <w:lang w:val="en-IE"/>
              </w:rPr>
            </w:pPr>
            <w:del w:id="14675"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76"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77" w:author="Author"/>
                <w:rFonts w:cs="Arial"/>
                <w:sz w:val="20"/>
                <w:szCs w:val="20"/>
                <w:lang w:val="en-IE"/>
              </w:rPr>
            </w:pPr>
            <w:del w:id="14678"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9" w:author="Author"/>
                <w:rFonts w:cs="Arial"/>
                <w:sz w:val="20"/>
                <w:szCs w:val="20"/>
                <w:lang w:val="en-IE"/>
              </w:rPr>
            </w:pPr>
            <w:del w:id="14680" w:author="Author">
              <w:r w:rsidRPr="00563671" w:rsidDel="005E41B3">
                <w:rPr>
                  <w:rFonts w:cs="Arial"/>
                  <w:sz w:val="20"/>
                  <w:szCs w:val="20"/>
                  <w:lang w:val="en-IE"/>
                </w:rPr>
                <w:delText>N/A</w:delText>
              </w:r>
            </w:del>
          </w:p>
        </w:tc>
      </w:tr>
      <w:tr w:rsidR="00563671" w:rsidRPr="00563671" w:rsidDel="005E41B3" w14:paraId="515D7806" w14:textId="0AA9B880" w:rsidTr="004F7C7A">
        <w:trPr>
          <w:del w:id="14681"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2" w:author="Author"/>
                <w:rFonts w:cs="Arial"/>
                <w:sz w:val="20"/>
                <w:szCs w:val="20"/>
                <w:lang w:val="en-IE"/>
              </w:rPr>
            </w:pPr>
            <w:del w:id="14683"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4" w:author="Author"/>
                <w:rFonts w:cs="Arial"/>
                <w:sz w:val="20"/>
                <w:szCs w:val="20"/>
                <w:lang w:val="en-IE"/>
              </w:rPr>
            </w:pPr>
            <w:del w:id="14685"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86"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87" w:author="Author"/>
                <w:rFonts w:cs="Arial"/>
                <w:sz w:val="20"/>
                <w:szCs w:val="20"/>
                <w:lang w:val="en-IE"/>
              </w:rPr>
            </w:pPr>
            <w:del w:id="14688"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9" w:author="Author"/>
                <w:rFonts w:cs="Arial"/>
                <w:sz w:val="20"/>
                <w:szCs w:val="20"/>
                <w:lang w:val="en-IE"/>
              </w:rPr>
            </w:pPr>
            <w:del w:id="14690"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91"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2" w:author="Author"/>
                <w:rFonts w:cs="Arial"/>
                <w:sz w:val="20"/>
                <w:szCs w:val="20"/>
                <w:lang w:val="en-IE"/>
              </w:rPr>
            </w:pPr>
            <w:del w:id="14693"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4" w:author="Author"/>
                <w:rFonts w:cs="Arial"/>
                <w:sz w:val="20"/>
                <w:szCs w:val="20"/>
                <w:lang w:val="en-IE"/>
              </w:rPr>
            </w:pPr>
            <w:del w:id="14695" w:author="Author">
              <w:r w:rsidRPr="00563671" w:rsidDel="005E41B3">
                <w:rPr>
                  <w:rFonts w:cs="Arial"/>
                  <w:sz w:val="20"/>
                  <w:szCs w:val="20"/>
                  <w:lang w:val="en-IE"/>
                </w:rPr>
                <w:delText>TBD</w:delText>
              </w:r>
            </w:del>
            <w:ins w:id="14696" w:author="Author">
              <w:del w:id="14697"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698" w:author="Author"/>
          <w:del w:id="14699"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700" w:author="Author"/>
                <w:del w:id="14701" w:author="Author"/>
                <w:rFonts w:cs="Arial"/>
                <w:sz w:val="20"/>
                <w:szCs w:val="20"/>
                <w:lang w:val="en-IE"/>
              </w:rPr>
            </w:pPr>
            <w:ins w:id="14702" w:author="Author">
              <w:del w:id="14703"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04" w:author="Author"/>
                <w:del w:id="14705" w:author="Author"/>
                <w:rFonts w:cs="Arial"/>
                <w:sz w:val="20"/>
                <w:szCs w:val="20"/>
                <w:lang w:val="en-IE"/>
              </w:rPr>
            </w:pPr>
            <w:ins w:id="14706" w:author="Author">
              <w:del w:id="14707"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08" w:author="Author"/>
          <w:del w:id="14709"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10" w:author="Author"/>
                <w:del w:id="14711" w:author="Author"/>
                <w:rFonts w:cs="Arial"/>
                <w:sz w:val="20"/>
                <w:szCs w:val="20"/>
                <w:lang w:val="en-IE"/>
              </w:rPr>
            </w:pPr>
            <w:ins w:id="14712" w:author="Author">
              <w:del w:id="14713"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14" w:author="Author"/>
                <w:del w:id="14715" w:author="Author"/>
                <w:rFonts w:cs="Arial"/>
                <w:sz w:val="20"/>
                <w:szCs w:val="20"/>
                <w:lang w:val="en-IE"/>
              </w:rPr>
            </w:pPr>
            <w:ins w:id="14716" w:author="Author">
              <w:del w:id="14717"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18"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20"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21" w:author="Author"/>
                <w:rFonts w:cs="Arial"/>
                <w:color w:val="auto"/>
                <w:sz w:val="20"/>
                <w:szCs w:val="20"/>
                <w:lang w:val="en-IE"/>
              </w:rPr>
            </w:pPr>
          </w:p>
        </w:tc>
      </w:tr>
      <w:tr w:rsidR="00563671" w:rsidRPr="00563671" w:rsidDel="005E41B3" w14:paraId="1CA5E5D8" w14:textId="2B5C2D79" w:rsidTr="004F7C7A">
        <w:trPr>
          <w:del w:id="14722"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3" w:author="Author"/>
                <w:rFonts w:cs="Arial"/>
                <w:sz w:val="20"/>
                <w:szCs w:val="20"/>
                <w:lang w:val="en-IE"/>
              </w:rPr>
            </w:pPr>
            <w:del w:id="14724"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25" w:author="Author"/>
                <w:color w:val="auto"/>
                <w:sz w:val="20"/>
                <w:szCs w:val="20"/>
              </w:rPr>
            </w:pPr>
            <w:del w:id="14726"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27"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28" w:author="Author"/>
                <w:rFonts w:cs="Arial"/>
                <w:sz w:val="20"/>
                <w:szCs w:val="20"/>
                <w:lang w:val="en-IE"/>
              </w:rPr>
            </w:pPr>
            <w:del w:id="14729"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0" w:author="Author"/>
                <w:rFonts w:cs="Arial"/>
                <w:sz w:val="20"/>
                <w:szCs w:val="20"/>
                <w:lang w:val="en-IE"/>
              </w:rPr>
            </w:pPr>
            <w:del w:id="14731"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2"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3" w:author="Author"/>
                <w:rFonts w:cs="Arial"/>
                <w:sz w:val="20"/>
                <w:szCs w:val="20"/>
                <w:lang w:val="en-IE"/>
              </w:rPr>
            </w:pPr>
            <w:del w:id="14734"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5" w:author="Author"/>
                <w:rFonts w:cs="Arial"/>
                <w:sz w:val="20"/>
                <w:szCs w:val="20"/>
                <w:lang w:val="en-IE"/>
              </w:rPr>
            </w:pPr>
            <w:del w:id="14736"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37"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38" w:author="Author"/>
                <w:rFonts w:cs="Arial"/>
                <w:sz w:val="20"/>
                <w:szCs w:val="20"/>
                <w:lang w:val="en-IE"/>
              </w:rPr>
            </w:pPr>
            <w:del w:id="14739"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0" w:author="Author"/>
                <w:rFonts w:cs="Arial"/>
                <w:sz w:val="20"/>
                <w:szCs w:val="20"/>
                <w:lang w:val="en-IE"/>
              </w:rPr>
            </w:pPr>
            <w:del w:id="14741"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2"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3" w:author="Author"/>
                <w:rFonts w:cs="Arial"/>
                <w:sz w:val="20"/>
                <w:szCs w:val="20"/>
                <w:lang w:val="en-IE"/>
              </w:rPr>
            </w:pPr>
            <w:del w:id="14744"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5" w:author="Author"/>
                <w:rFonts w:cs="Arial"/>
                <w:sz w:val="20"/>
                <w:szCs w:val="20"/>
                <w:lang w:val="en-IE"/>
              </w:rPr>
            </w:pPr>
            <w:del w:id="14746" w:author="Author">
              <w:r w:rsidRPr="00563671" w:rsidDel="005E41B3">
                <w:rPr>
                  <w:rFonts w:cs="Arial"/>
                  <w:sz w:val="20"/>
                  <w:szCs w:val="20"/>
                  <w:lang w:val="en-IE"/>
                </w:rPr>
                <w:delText>TBD</w:delText>
              </w:r>
            </w:del>
            <w:ins w:id="14747" w:author="Author">
              <w:del w:id="14748"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49" w:author="Author"/>
          <w:del w:id="14750"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51" w:author="Author"/>
                <w:del w:id="14752" w:author="Author"/>
                <w:rFonts w:cs="Arial"/>
                <w:sz w:val="20"/>
                <w:szCs w:val="20"/>
                <w:lang w:val="en-IE"/>
              </w:rPr>
            </w:pPr>
            <w:ins w:id="14753" w:author="Author">
              <w:del w:id="14754"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55" w:author="Author"/>
                <w:del w:id="14756" w:author="Author"/>
                <w:rFonts w:cs="Arial"/>
                <w:sz w:val="20"/>
                <w:szCs w:val="20"/>
                <w:lang w:val="en-IE"/>
              </w:rPr>
            </w:pPr>
            <w:ins w:id="14757" w:author="Author">
              <w:del w:id="14758"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59" w:author="Author"/>
          <w:del w:id="14760"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61" w:author="Author"/>
                <w:del w:id="14762" w:author="Author"/>
                <w:rFonts w:cs="Arial"/>
                <w:sz w:val="20"/>
                <w:szCs w:val="20"/>
                <w:lang w:val="en-IE"/>
              </w:rPr>
            </w:pPr>
            <w:ins w:id="14763" w:author="Author">
              <w:del w:id="14764"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65" w:author="Author"/>
                <w:del w:id="14766" w:author="Author"/>
                <w:rFonts w:cs="Arial"/>
                <w:sz w:val="20"/>
                <w:szCs w:val="20"/>
                <w:lang w:val="en-IE"/>
              </w:rPr>
            </w:pPr>
            <w:ins w:id="14767" w:author="Author">
              <w:del w:id="14768"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69" w:author="Author"/>
          <w:del w:id="14770" w:author="Author"/>
          <w:rFonts w:cs="Arial"/>
          <w:sz w:val="20"/>
          <w:szCs w:val="20"/>
          <w:lang w:val="en-IE"/>
        </w:rPr>
      </w:pPr>
      <w:bookmarkStart w:id="14771" w:name="_Toc436121188"/>
      <w:bookmarkStart w:id="14772" w:name="_Toc438449952"/>
      <w:bookmarkStart w:id="14773" w:name="_Toc441502430"/>
      <w:bookmarkStart w:id="14774" w:name="_Toc441673726"/>
      <w:bookmarkStart w:id="14775" w:name="_Toc436121189"/>
      <w:bookmarkStart w:id="14776" w:name="_Toc438449953"/>
      <w:bookmarkStart w:id="14777" w:name="_Toc441502431"/>
      <w:bookmarkStart w:id="14778" w:name="_Toc441673727"/>
      <w:bookmarkStart w:id="14779" w:name="_Toc436121190"/>
      <w:bookmarkStart w:id="14780" w:name="_Toc438449954"/>
      <w:bookmarkStart w:id="14781" w:name="_Toc441502432"/>
      <w:bookmarkStart w:id="14782" w:name="_Toc441673728"/>
      <w:bookmarkStart w:id="14783" w:name="_Toc436121191"/>
      <w:bookmarkStart w:id="14784" w:name="_Toc438449955"/>
      <w:bookmarkStart w:id="14785" w:name="_Toc441502433"/>
      <w:bookmarkStart w:id="14786" w:name="_Toc441673729"/>
      <w:bookmarkStart w:id="14787" w:name="_Toc436121192"/>
      <w:bookmarkStart w:id="14788" w:name="_Toc438449956"/>
      <w:bookmarkStart w:id="14789" w:name="_Toc441502434"/>
      <w:bookmarkStart w:id="14790" w:name="_Toc441673730"/>
      <w:bookmarkStart w:id="14791" w:name="_Toc436121193"/>
      <w:bookmarkStart w:id="14792" w:name="_Toc438449957"/>
      <w:bookmarkStart w:id="14793" w:name="_Toc441502435"/>
      <w:bookmarkStart w:id="14794" w:name="_Toc441673731"/>
      <w:bookmarkStart w:id="14795" w:name="_Toc438449958"/>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796" w:author="Author"/>
          <w:del w:id="147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798" w:author="Author"/>
                <w:del w:id="14799"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800" w:author="Author"/>
                <w:del w:id="14801" w:author="Author"/>
                <w:rFonts w:cs="Arial"/>
                <w:color w:val="auto"/>
                <w:sz w:val="20"/>
                <w:szCs w:val="20"/>
                <w:lang w:val="en-IE"/>
              </w:rPr>
            </w:pPr>
          </w:p>
        </w:tc>
      </w:tr>
      <w:tr w:rsidR="00563671" w:rsidRPr="00563671" w:rsidDel="005E41B3" w14:paraId="3E2AC07F" w14:textId="6DCCA07A" w:rsidTr="00856237">
        <w:trPr>
          <w:ins w:id="14802" w:author="Author"/>
          <w:del w:id="14803"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04" w:author="Author"/>
                <w:del w:id="14805" w:author="Author"/>
                <w:rFonts w:cs="Arial"/>
                <w:sz w:val="20"/>
                <w:szCs w:val="20"/>
                <w:lang w:val="en-IE"/>
              </w:rPr>
            </w:pPr>
            <w:ins w:id="14806" w:author="Author">
              <w:del w:id="14807"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08" w:author="Author"/>
                <w:del w:id="14809" w:author="Author"/>
                <w:color w:val="auto"/>
                <w:sz w:val="20"/>
                <w:szCs w:val="20"/>
              </w:rPr>
            </w:pPr>
            <w:ins w:id="14810" w:author="Author">
              <w:del w:id="14811"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2" w:author="Author"/>
          <w:del w:id="14813"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14" w:author="Author"/>
                <w:del w:id="14815" w:author="Author"/>
                <w:rFonts w:cs="Arial"/>
                <w:sz w:val="20"/>
                <w:szCs w:val="20"/>
                <w:lang w:val="en-IE"/>
              </w:rPr>
            </w:pPr>
            <w:ins w:id="14816" w:author="Author">
              <w:del w:id="14817"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18" w:author="Author"/>
                <w:del w:id="14819" w:author="Author"/>
                <w:rFonts w:cs="Arial"/>
                <w:sz w:val="20"/>
                <w:szCs w:val="20"/>
                <w:lang w:val="en-IE"/>
              </w:rPr>
            </w:pPr>
            <w:ins w:id="14820" w:author="Author">
              <w:del w:id="14821"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2" w:author="Author"/>
          <w:del w:id="14823"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24" w:author="Author"/>
                <w:del w:id="14825" w:author="Author"/>
                <w:rFonts w:cs="Arial"/>
                <w:sz w:val="20"/>
                <w:szCs w:val="20"/>
                <w:lang w:val="en-IE"/>
              </w:rPr>
            </w:pPr>
            <w:ins w:id="14826" w:author="Author">
              <w:del w:id="14827"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8" w:author="Author"/>
                <w:del w:id="14829" w:author="Author"/>
                <w:rFonts w:cs="Arial"/>
                <w:sz w:val="20"/>
                <w:szCs w:val="20"/>
                <w:lang w:val="en-IE"/>
              </w:rPr>
            </w:pPr>
            <w:ins w:id="14830" w:author="Author">
              <w:del w:id="14831"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2" w:author="Author"/>
          <w:del w:id="14833"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34" w:author="Author"/>
                <w:del w:id="14835" w:author="Author"/>
                <w:rFonts w:cs="Arial"/>
                <w:sz w:val="20"/>
                <w:szCs w:val="20"/>
                <w:lang w:val="en-IE"/>
              </w:rPr>
            </w:pPr>
            <w:ins w:id="14836" w:author="Author">
              <w:del w:id="14837"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8" w:author="Author"/>
                <w:del w:id="14839" w:author="Author"/>
                <w:rFonts w:cs="Arial"/>
                <w:sz w:val="20"/>
                <w:szCs w:val="20"/>
                <w:lang w:val="en-IE"/>
              </w:rPr>
            </w:pPr>
            <w:ins w:id="14840" w:author="Author">
              <w:del w:id="14841"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2" w:author="Author"/>
          <w:del w:id="14843"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44" w:author="Author"/>
                <w:del w:id="14845" w:author="Author"/>
                <w:rFonts w:cs="Arial"/>
                <w:sz w:val="20"/>
                <w:szCs w:val="20"/>
                <w:lang w:val="en-IE"/>
              </w:rPr>
            </w:pPr>
            <w:ins w:id="14846" w:author="Author">
              <w:del w:id="14847"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8" w:author="Author"/>
                <w:del w:id="14849" w:author="Author"/>
                <w:rFonts w:cs="Arial"/>
                <w:sz w:val="20"/>
                <w:szCs w:val="20"/>
                <w:lang w:val="en-IE"/>
              </w:rPr>
            </w:pPr>
            <w:ins w:id="14850" w:author="Author">
              <w:del w:id="14851"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2" w:author="Author"/>
          <w:del w:id="14853"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54" w:author="Author"/>
                <w:del w:id="14855" w:author="Author"/>
                <w:rFonts w:cs="Arial"/>
                <w:sz w:val="20"/>
                <w:szCs w:val="20"/>
                <w:lang w:val="en-IE"/>
              </w:rPr>
            </w:pPr>
            <w:ins w:id="14856" w:author="Author">
              <w:del w:id="14857"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58" w:author="Author"/>
                <w:del w:id="14859" w:author="Author"/>
                <w:rFonts w:cs="Arial"/>
                <w:sz w:val="20"/>
                <w:szCs w:val="20"/>
                <w:lang w:val="en-IE"/>
              </w:rPr>
            </w:pPr>
            <w:ins w:id="14860" w:author="Author">
              <w:del w:id="14861" w:author="Author">
                <w:r w:rsidRPr="00563671" w:rsidDel="005E41B3">
                  <w:rPr>
                    <w:rFonts w:cs="Arial"/>
                    <w:sz w:val="20"/>
                    <w:szCs w:val="20"/>
                  </w:rPr>
                  <w:delText>TBD</w:delText>
                </w:r>
              </w:del>
            </w:ins>
          </w:p>
        </w:tc>
      </w:tr>
      <w:tr w:rsidR="00563671" w:rsidRPr="00563671" w:rsidDel="005E41B3" w14:paraId="3BCB31C7" w14:textId="38186DC8" w:rsidTr="00856237">
        <w:trPr>
          <w:ins w:id="14862" w:author="Author"/>
          <w:del w:id="14863"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64" w:author="Author"/>
                <w:del w:id="14865" w:author="Author"/>
                <w:rFonts w:cs="Arial"/>
                <w:sz w:val="20"/>
                <w:szCs w:val="20"/>
                <w:lang w:val="en-IE"/>
              </w:rPr>
            </w:pPr>
            <w:ins w:id="14866" w:author="Author">
              <w:del w:id="14867"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8" w:author="Author"/>
                <w:del w:id="14869" w:author="Author"/>
                <w:rFonts w:cs="Arial"/>
                <w:sz w:val="20"/>
                <w:szCs w:val="20"/>
                <w:lang w:val="en-IE"/>
              </w:rPr>
            </w:pPr>
            <w:ins w:id="14870" w:author="Author">
              <w:del w:id="14871"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2" w:author="Author"/>
          <w:del w:id="1487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74" w:author="Author"/>
          <w:del w:id="148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76" w:author="Author"/>
                <w:del w:id="14877"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78" w:author="Author"/>
                <w:del w:id="14879" w:author="Author"/>
                <w:rFonts w:cs="Arial"/>
                <w:color w:val="auto"/>
                <w:sz w:val="20"/>
                <w:szCs w:val="20"/>
                <w:lang w:val="en-IE"/>
              </w:rPr>
            </w:pPr>
          </w:p>
        </w:tc>
      </w:tr>
      <w:tr w:rsidR="008C5E4A" w:rsidRPr="00DD33C6" w:rsidDel="005E41B3" w14:paraId="31E7EE4F" w14:textId="6972F83D" w:rsidTr="00EA73E6">
        <w:trPr>
          <w:ins w:id="14880" w:author="Author"/>
          <w:del w:id="14881"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2" w:author="Author"/>
                <w:del w:id="14883" w:author="Author"/>
                <w:rFonts w:cs="Arial"/>
                <w:sz w:val="20"/>
                <w:szCs w:val="20"/>
                <w:lang w:val="en-IE"/>
              </w:rPr>
            </w:pPr>
            <w:ins w:id="14884" w:author="Author">
              <w:del w:id="14885"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86" w:author="Author"/>
                <w:del w:id="14887" w:author="Author"/>
                <w:color w:val="auto"/>
                <w:sz w:val="20"/>
                <w:szCs w:val="20"/>
              </w:rPr>
            </w:pPr>
            <w:ins w:id="14888" w:author="Author">
              <w:del w:id="14889" w:author="Author">
                <w:r w:rsidRPr="000A6FB9" w:rsidDel="005E41B3">
                  <w:rPr>
                    <w:sz w:val="20"/>
                  </w:rPr>
                  <w:delText>Redeem coupon</w:delText>
                </w:r>
              </w:del>
            </w:ins>
          </w:p>
        </w:tc>
      </w:tr>
      <w:tr w:rsidR="008C5E4A" w:rsidRPr="00DD33C6" w:rsidDel="005E41B3" w14:paraId="71878501" w14:textId="57CF9024" w:rsidTr="00EA73E6">
        <w:trPr>
          <w:ins w:id="14890" w:author="Author"/>
          <w:del w:id="14891"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2" w:author="Author"/>
                <w:del w:id="14893" w:author="Author"/>
                <w:rFonts w:cs="Arial"/>
                <w:sz w:val="20"/>
                <w:szCs w:val="20"/>
                <w:lang w:val="en-IE"/>
              </w:rPr>
            </w:pPr>
            <w:ins w:id="14894" w:author="Author">
              <w:del w:id="14895"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896" w:author="Author"/>
                <w:del w:id="14897" w:author="Author"/>
                <w:rFonts w:cs="Arial"/>
                <w:sz w:val="20"/>
                <w:szCs w:val="20"/>
                <w:lang w:val="en-IE"/>
              </w:rPr>
            </w:pPr>
            <w:ins w:id="14898" w:author="Author">
              <w:del w:id="14899"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900" w:author="Author"/>
          <w:del w:id="14901"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2" w:author="Author"/>
                <w:del w:id="14903" w:author="Author"/>
                <w:rFonts w:cs="Arial"/>
                <w:sz w:val="20"/>
                <w:szCs w:val="20"/>
                <w:lang w:val="en-IE"/>
              </w:rPr>
            </w:pPr>
            <w:ins w:id="14904" w:author="Author">
              <w:del w:id="14905"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6" w:author="Author"/>
                <w:del w:id="14907" w:author="Author"/>
                <w:rFonts w:cs="Arial"/>
                <w:sz w:val="20"/>
                <w:szCs w:val="20"/>
                <w:lang w:val="en-IE"/>
              </w:rPr>
            </w:pPr>
            <w:ins w:id="14908" w:author="Author">
              <w:del w:id="14909"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10" w:author="Author"/>
          <w:del w:id="14911"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2" w:author="Author"/>
                <w:del w:id="14913" w:author="Author"/>
                <w:rFonts w:cs="Arial"/>
                <w:sz w:val="20"/>
                <w:szCs w:val="20"/>
                <w:lang w:val="en-IE"/>
              </w:rPr>
            </w:pPr>
            <w:ins w:id="14914" w:author="Author">
              <w:del w:id="14915"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6" w:author="Author"/>
                <w:del w:id="14917" w:author="Author"/>
                <w:rFonts w:cs="Arial"/>
                <w:sz w:val="20"/>
                <w:szCs w:val="20"/>
                <w:lang w:val="en-IE"/>
              </w:rPr>
            </w:pPr>
            <w:ins w:id="14918" w:author="Author">
              <w:del w:id="14919"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20" w:author="Author"/>
          <w:del w:id="14921"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2" w:author="Author"/>
                <w:del w:id="14923" w:author="Author"/>
                <w:rFonts w:cs="Arial"/>
                <w:sz w:val="20"/>
                <w:szCs w:val="20"/>
                <w:lang w:val="en-IE"/>
              </w:rPr>
            </w:pPr>
            <w:ins w:id="14924" w:author="Author">
              <w:del w:id="14925"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26" w:author="Author"/>
                <w:del w:id="14927" w:author="Author"/>
                <w:rFonts w:cs="Arial"/>
                <w:sz w:val="20"/>
                <w:szCs w:val="20"/>
                <w:lang w:val="en-IE"/>
              </w:rPr>
            </w:pPr>
            <w:ins w:id="14928" w:author="Author">
              <w:del w:id="14929"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30" w:author="Author"/>
          <w:del w:id="14931"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2" w:author="Author"/>
                <w:del w:id="14933" w:author="Author"/>
                <w:rFonts w:cs="Arial"/>
                <w:sz w:val="20"/>
                <w:szCs w:val="20"/>
                <w:lang w:val="en-IE"/>
              </w:rPr>
            </w:pPr>
            <w:ins w:id="14934" w:author="Author">
              <w:del w:id="14935"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36" w:author="Author"/>
                <w:del w:id="14937" w:author="Author"/>
                <w:rFonts w:cs="Arial"/>
                <w:sz w:val="20"/>
                <w:szCs w:val="20"/>
                <w:lang w:val="en-IE"/>
              </w:rPr>
            </w:pPr>
            <w:ins w:id="14938" w:author="Author">
              <w:del w:id="14939"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40" w:author="Author"/>
          <w:del w:id="14941"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2" w:author="Author"/>
                <w:del w:id="14943" w:author="Author"/>
                <w:rFonts w:cs="Arial"/>
                <w:sz w:val="20"/>
                <w:szCs w:val="20"/>
                <w:lang w:val="en-IE"/>
              </w:rPr>
            </w:pPr>
            <w:ins w:id="14944" w:author="Author">
              <w:del w:id="14945"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6" w:author="Author"/>
                <w:del w:id="14947" w:author="Author"/>
                <w:rFonts w:cs="Arial"/>
                <w:sz w:val="20"/>
                <w:szCs w:val="20"/>
                <w:lang w:val="en-IE"/>
              </w:rPr>
            </w:pPr>
            <w:ins w:id="14948" w:author="Author">
              <w:del w:id="14949"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50" w:author="Author"/>
          <w:del w:id="149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2" w:author="Author"/>
          <w:del w:id="149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54" w:author="Author"/>
                <w:del w:id="14955"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56" w:author="Author"/>
                <w:del w:id="14957" w:author="Author"/>
                <w:rFonts w:cs="Arial"/>
                <w:color w:val="auto"/>
                <w:sz w:val="20"/>
                <w:szCs w:val="20"/>
                <w:lang w:val="en-IE"/>
              </w:rPr>
            </w:pPr>
          </w:p>
        </w:tc>
      </w:tr>
      <w:tr w:rsidR="00DD33C6" w:rsidRPr="00DD33C6" w:rsidDel="005E41B3" w14:paraId="3DAFD2BE" w14:textId="627867D7" w:rsidTr="00EA73E6">
        <w:trPr>
          <w:ins w:id="14958" w:author="Author"/>
          <w:del w:id="14959"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60" w:author="Author"/>
                <w:del w:id="14961" w:author="Author"/>
                <w:rFonts w:cs="Arial"/>
                <w:sz w:val="20"/>
                <w:szCs w:val="20"/>
                <w:lang w:val="en-IE"/>
              </w:rPr>
            </w:pPr>
            <w:ins w:id="14962" w:author="Author">
              <w:del w:id="14963"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64" w:author="Author"/>
                <w:del w:id="14965" w:author="Author"/>
                <w:color w:val="auto"/>
                <w:sz w:val="20"/>
                <w:szCs w:val="20"/>
              </w:rPr>
            </w:pPr>
            <w:ins w:id="14966" w:author="Author">
              <w:del w:id="14967" w:author="Author">
                <w:r w:rsidRPr="000A6FB9" w:rsidDel="005E41B3">
                  <w:rPr>
                    <w:sz w:val="20"/>
                  </w:rPr>
                  <w:delText>Validate coupon</w:delText>
                </w:r>
              </w:del>
            </w:ins>
          </w:p>
        </w:tc>
      </w:tr>
      <w:tr w:rsidR="00DD33C6" w:rsidRPr="00DD33C6" w:rsidDel="005E41B3" w14:paraId="3F3EAD6E" w14:textId="72E7A746" w:rsidTr="00EA73E6">
        <w:trPr>
          <w:ins w:id="14968" w:author="Author"/>
          <w:del w:id="14969"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70" w:author="Author"/>
                <w:del w:id="14971" w:author="Author"/>
                <w:rFonts w:cs="Arial"/>
                <w:sz w:val="20"/>
                <w:szCs w:val="20"/>
                <w:lang w:val="en-IE"/>
              </w:rPr>
            </w:pPr>
            <w:ins w:id="14972" w:author="Author">
              <w:del w:id="14973"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4" w:author="Author"/>
                <w:del w:id="14975" w:author="Author"/>
                <w:rFonts w:cs="Arial"/>
                <w:sz w:val="20"/>
                <w:szCs w:val="20"/>
                <w:lang w:val="en-IE"/>
              </w:rPr>
            </w:pPr>
            <w:ins w:id="14976" w:author="Author">
              <w:del w:id="14977"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78" w:author="Author"/>
          <w:del w:id="14979"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80" w:author="Author"/>
                <w:del w:id="14981" w:author="Author"/>
                <w:rFonts w:cs="Arial"/>
                <w:sz w:val="20"/>
                <w:szCs w:val="20"/>
                <w:lang w:val="en-IE"/>
              </w:rPr>
            </w:pPr>
            <w:ins w:id="14982" w:author="Author">
              <w:del w:id="14983"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4" w:author="Author"/>
                <w:del w:id="14985" w:author="Author"/>
                <w:rFonts w:cs="Arial"/>
                <w:sz w:val="20"/>
                <w:szCs w:val="20"/>
                <w:lang w:val="en-IE"/>
              </w:rPr>
            </w:pPr>
            <w:ins w:id="14986" w:author="Author">
              <w:del w:id="14987"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88" w:author="Author"/>
          <w:del w:id="14989"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90" w:author="Author"/>
                <w:del w:id="14991" w:author="Author"/>
                <w:rFonts w:cs="Arial"/>
                <w:sz w:val="20"/>
                <w:szCs w:val="20"/>
                <w:lang w:val="en-IE"/>
              </w:rPr>
            </w:pPr>
            <w:ins w:id="14992" w:author="Author">
              <w:del w:id="14993"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4" w:author="Author"/>
                <w:del w:id="14995" w:author="Author"/>
                <w:rFonts w:cs="Arial"/>
                <w:sz w:val="20"/>
                <w:szCs w:val="20"/>
                <w:lang w:val="en-IE"/>
              </w:rPr>
            </w:pPr>
            <w:ins w:id="14996" w:author="Author">
              <w:del w:id="14997"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4998" w:author="Author"/>
          <w:del w:id="14999"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5000" w:author="Author"/>
                <w:del w:id="15001" w:author="Author"/>
                <w:rFonts w:cs="Arial"/>
                <w:sz w:val="20"/>
                <w:szCs w:val="20"/>
                <w:lang w:val="en-IE"/>
              </w:rPr>
            </w:pPr>
            <w:ins w:id="15002" w:author="Author">
              <w:del w:id="15003"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4" w:author="Author"/>
                <w:del w:id="15005" w:author="Author"/>
                <w:rFonts w:cs="Arial"/>
                <w:sz w:val="20"/>
                <w:szCs w:val="20"/>
                <w:lang w:val="en-IE"/>
              </w:rPr>
            </w:pPr>
            <w:ins w:id="15006" w:author="Author">
              <w:del w:id="15007"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08" w:author="Author"/>
          <w:del w:id="15009"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10" w:author="Author"/>
                <w:del w:id="15011" w:author="Author"/>
                <w:rFonts w:cs="Arial"/>
                <w:sz w:val="20"/>
                <w:szCs w:val="20"/>
                <w:lang w:val="en-IE"/>
              </w:rPr>
            </w:pPr>
            <w:ins w:id="15012" w:author="Author">
              <w:del w:id="15013"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4" w:author="Author"/>
                <w:del w:id="15015" w:author="Author"/>
                <w:rFonts w:cs="Arial"/>
                <w:sz w:val="20"/>
                <w:szCs w:val="20"/>
                <w:lang w:val="en-IE"/>
              </w:rPr>
            </w:pPr>
            <w:ins w:id="15016" w:author="Author">
              <w:del w:id="15017"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18" w:author="Author"/>
          <w:del w:id="15019"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20" w:author="Author"/>
                <w:del w:id="15021" w:author="Author"/>
                <w:rFonts w:cs="Arial"/>
                <w:sz w:val="20"/>
                <w:szCs w:val="20"/>
                <w:lang w:val="en-IE"/>
              </w:rPr>
            </w:pPr>
            <w:ins w:id="15022" w:author="Author">
              <w:del w:id="15023"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4" w:author="Author"/>
                <w:del w:id="15025" w:author="Author"/>
                <w:rFonts w:cs="Arial"/>
                <w:sz w:val="20"/>
                <w:szCs w:val="20"/>
                <w:lang w:val="en-IE"/>
              </w:rPr>
            </w:pPr>
            <w:ins w:id="15026" w:author="Author">
              <w:del w:id="15027"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28" w:author="Author"/>
          <w:del w:id="1502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30" w:author="Author"/>
          <w:del w:id="150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2" w:author="Author"/>
                <w:del w:id="15033"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34" w:author="Author"/>
                <w:del w:id="15035" w:author="Author"/>
                <w:sz w:val="20"/>
              </w:rPr>
            </w:pPr>
          </w:p>
        </w:tc>
      </w:tr>
      <w:tr w:rsidR="006A540C" w:rsidRPr="0029387C" w:rsidDel="005E41B3" w14:paraId="1BD1A61D" w14:textId="7F66F6A8" w:rsidTr="00EA73E6">
        <w:trPr>
          <w:ins w:id="15036" w:author="Author"/>
          <w:del w:id="15037"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38" w:author="Author"/>
                <w:del w:id="15039" w:author="Author"/>
                <w:sz w:val="20"/>
              </w:rPr>
            </w:pPr>
            <w:ins w:id="15040" w:author="Author">
              <w:del w:id="15041"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2" w:author="Author"/>
                <w:del w:id="15043" w:author="Author"/>
                <w:sz w:val="20"/>
                <w:lang w:val="en-US"/>
              </w:rPr>
            </w:pPr>
            <w:ins w:id="15044" w:author="Author">
              <w:del w:id="15045" w:author="Author">
                <w:r w:rsidRPr="0029387C" w:rsidDel="005E41B3">
                  <w:rPr>
                    <w:sz w:val="20"/>
                  </w:rPr>
                  <w:delText>Create voucher</w:delText>
                </w:r>
              </w:del>
            </w:ins>
          </w:p>
        </w:tc>
      </w:tr>
      <w:tr w:rsidR="006A540C" w:rsidRPr="0029387C" w:rsidDel="005E41B3" w14:paraId="10B7A35E" w14:textId="72E6E607" w:rsidTr="00EA73E6">
        <w:trPr>
          <w:ins w:id="15046" w:author="Author"/>
          <w:del w:id="15047"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48" w:author="Author"/>
                <w:del w:id="15049" w:author="Author"/>
                <w:sz w:val="20"/>
              </w:rPr>
            </w:pPr>
            <w:ins w:id="15050" w:author="Author">
              <w:del w:id="15051"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2" w:author="Author"/>
                <w:del w:id="15053" w:author="Author"/>
                <w:sz w:val="20"/>
                <w:highlight w:val="yellow"/>
              </w:rPr>
            </w:pPr>
            <w:ins w:id="15054" w:author="Author">
              <w:del w:id="15055" w:author="Author">
                <w:r w:rsidRPr="0029387C" w:rsidDel="005E41B3">
                  <w:rPr>
                    <w:sz w:val="20"/>
                  </w:rPr>
                  <w:delText>The request sends a voucher value and type</w:delText>
                </w:r>
              </w:del>
            </w:ins>
          </w:p>
        </w:tc>
      </w:tr>
      <w:tr w:rsidR="006A540C" w:rsidRPr="0029387C" w:rsidDel="005E41B3" w14:paraId="4214E6F9" w14:textId="2DD55ADD" w:rsidTr="00EA73E6">
        <w:trPr>
          <w:ins w:id="15056" w:author="Author"/>
          <w:del w:id="15057"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58" w:author="Author"/>
                <w:del w:id="15059" w:author="Author"/>
                <w:sz w:val="20"/>
              </w:rPr>
            </w:pPr>
            <w:ins w:id="15060" w:author="Author">
              <w:del w:id="15061"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2" w:author="Author"/>
                <w:del w:id="15063" w:author="Author"/>
                <w:sz w:val="20"/>
                <w:highlight w:val="yellow"/>
              </w:rPr>
            </w:pPr>
            <w:ins w:id="15064" w:author="Author">
              <w:del w:id="15065"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66" w:author="Author"/>
          <w:del w:id="15067"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68" w:author="Author"/>
                <w:del w:id="15069" w:author="Author"/>
                <w:sz w:val="20"/>
              </w:rPr>
            </w:pPr>
            <w:ins w:id="15070" w:author="Author">
              <w:del w:id="15071"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2" w:author="Author"/>
                <w:del w:id="15073" w:author="Author"/>
                <w:sz w:val="20"/>
              </w:rPr>
            </w:pPr>
            <w:ins w:id="15074" w:author="Author">
              <w:del w:id="15075" w:author="Author">
                <w:r w:rsidRPr="0029387C" w:rsidDel="005E41B3">
                  <w:rPr>
                    <w:sz w:val="20"/>
                    <w:lang w:val="en-US"/>
                  </w:rPr>
                  <w:delText>IF192.23</w:delText>
                </w:r>
              </w:del>
            </w:ins>
          </w:p>
        </w:tc>
      </w:tr>
      <w:tr w:rsidR="006A540C" w:rsidRPr="0029387C" w:rsidDel="005E41B3" w14:paraId="039F8037" w14:textId="3773E3E7" w:rsidTr="00EA73E6">
        <w:trPr>
          <w:ins w:id="15076" w:author="Author"/>
          <w:del w:id="15077"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78" w:author="Author"/>
                <w:del w:id="15079" w:author="Author"/>
                <w:sz w:val="20"/>
              </w:rPr>
            </w:pPr>
            <w:ins w:id="15080" w:author="Author">
              <w:del w:id="15081"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2" w:author="Author"/>
                <w:del w:id="15083" w:author="Author"/>
                <w:sz w:val="20"/>
              </w:rPr>
            </w:pPr>
            <w:ins w:id="15084" w:author="Author">
              <w:del w:id="15085"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86" w:author="Author"/>
          <w:del w:id="15087"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88" w:author="Author"/>
                <w:del w:id="15089" w:author="Author"/>
                <w:sz w:val="20"/>
              </w:rPr>
            </w:pPr>
            <w:ins w:id="15090" w:author="Author">
              <w:del w:id="15091"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2" w:author="Author"/>
                <w:del w:id="15093" w:author="Author"/>
                <w:sz w:val="20"/>
              </w:rPr>
            </w:pPr>
            <w:ins w:id="15094" w:author="Author">
              <w:del w:id="15095" w:author="Author">
                <w:r w:rsidRPr="0029387C" w:rsidDel="005E41B3">
                  <w:rPr>
                    <w:sz w:val="20"/>
                  </w:rPr>
                  <w:delText>PaymentVoucher</w:delText>
                </w:r>
              </w:del>
            </w:ins>
          </w:p>
        </w:tc>
      </w:tr>
      <w:tr w:rsidR="006A540C" w:rsidRPr="0029387C" w:rsidDel="005E41B3" w14:paraId="0A242FA5" w14:textId="514B50CC" w:rsidTr="00EA73E6">
        <w:trPr>
          <w:ins w:id="15096" w:author="Author"/>
          <w:del w:id="15097"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098" w:author="Author"/>
                <w:del w:id="15099" w:author="Author"/>
                <w:sz w:val="20"/>
              </w:rPr>
            </w:pPr>
            <w:ins w:id="15100" w:author="Author">
              <w:del w:id="15101"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2" w:author="Author"/>
                <w:del w:id="15103" w:author="Author"/>
                <w:sz w:val="20"/>
              </w:rPr>
            </w:pPr>
            <w:ins w:id="15104" w:author="Author">
              <w:del w:id="15105"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0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08"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09" w:author="Author"/>
                <w:rFonts w:cs="Arial"/>
                <w:color w:val="auto"/>
                <w:sz w:val="20"/>
                <w:szCs w:val="20"/>
                <w:lang w:val="en-IE"/>
              </w:rPr>
            </w:pPr>
          </w:p>
        </w:tc>
      </w:tr>
      <w:tr w:rsidR="00563671" w:rsidRPr="00563671" w:rsidDel="005E41B3" w14:paraId="2426A095" w14:textId="03135F42" w:rsidTr="004F7C7A">
        <w:trPr>
          <w:del w:id="15110"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11" w:author="Author"/>
                <w:rFonts w:cs="Arial"/>
                <w:sz w:val="20"/>
                <w:szCs w:val="20"/>
                <w:lang w:val="en-IE"/>
              </w:rPr>
            </w:pPr>
            <w:del w:id="15112"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3" w:author="Author"/>
                <w:color w:val="auto"/>
                <w:sz w:val="20"/>
                <w:szCs w:val="20"/>
              </w:rPr>
            </w:pPr>
            <w:del w:id="15114" w:author="Author">
              <w:r w:rsidRPr="00563671" w:rsidDel="005E41B3">
                <w:rPr>
                  <w:color w:val="auto"/>
                  <w:sz w:val="20"/>
                  <w:szCs w:val="20"/>
                </w:rPr>
                <w:delText>Get asset details</w:delText>
              </w:r>
            </w:del>
          </w:p>
        </w:tc>
      </w:tr>
      <w:tr w:rsidR="00563671" w:rsidRPr="00563671" w:rsidDel="005E41B3" w14:paraId="1F2395BD" w14:textId="52E9B3BC" w:rsidTr="004F7C7A">
        <w:trPr>
          <w:del w:id="15115"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16" w:author="Author"/>
                <w:rFonts w:cs="Arial"/>
                <w:sz w:val="20"/>
                <w:szCs w:val="20"/>
                <w:lang w:val="en-IE"/>
              </w:rPr>
            </w:pPr>
            <w:del w:id="15117"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18" w:author="Author"/>
                <w:rFonts w:cs="Arial"/>
                <w:sz w:val="20"/>
                <w:szCs w:val="20"/>
                <w:lang w:val="en-IE"/>
              </w:rPr>
            </w:pPr>
            <w:del w:id="15119"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20"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21" w:author="Author"/>
                <w:rFonts w:cs="Arial"/>
                <w:sz w:val="20"/>
                <w:szCs w:val="20"/>
                <w:lang w:val="en-IE"/>
              </w:rPr>
            </w:pPr>
            <w:del w:id="15122"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3" w:author="Author"/>
                <w:rFonts w:cs="Arial"/>
                <w:sz w:val="20"/>
                <w:szCs w:val="20"/>
                <w:lang w:val="en-IE"/>
              </w:rPr>
            </w:pPr>
            <w:del w:id="15124"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25"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26" w:author="Author"/>
                <w:rFonts w:cs="Arial"/>
                <w:sz w:val="20"/>
                <w:szCs w:val="20"/>
                <w:lang w:val="en-IE"/>
              </w:rPr>
            </w:pPr>
            <w:del w:id="15127"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8" w:author="Author"/>
                <w:rFonts w:cs="Arial"/>
                <w:sz w:val="20"/>
                <w:szCs w:val="20"/>
                <w:lang w:val="en-IE"/>
              </w:rPr>
            </w:pPr>
            <w:del w:id="15129" w:author="Author">
              <w:r w:rsidRPr="00563671" w:rsidDel="005E41B3">
                <w:rPr>
                  <w:rFonts w:cs="Arial"/>
                  <w:sz w:val="20"/>
                  <w:szCs w:val="20"/>
                  <w:lang w:val="en-IE" w:eastAsia="pt-PT"/>
                </w:rPr>
                <w:delText>IF192.</w:delText>
              </w:r>
            </w:del>
            <w:ins w:id="15130" w:author="Author">
              <w:del w:id="15131" w:author="Author">
                <w:r w:rsidR="00ED5E66" w:rsidDel="005E41B3">
                  <w:rPr>
                    <w:rFonts w:cs="Arial"/>
                    <w:sz w:val="20"/>
                    <w:szCs w:val="20"/>
                    <w:lang w:val="en-IE" w:eastAsia="pt-PT"/>
                  </w:rPr>
                  <w:delText>07</w:delText>
                </w:r>
              </w:del>
            </w:ins>
            <w:del w:id="15132"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3"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34" w:author="Author"/>
                <w:rFonts w:cs="Arial"/>
                <w:sz w:val="20"/>
                <w:szCs w:val="20"/>
                <w:lang w:val="en-IE"/>
              </w:rPr>
            </w:pPr>
            <w:del w:id="15135"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6" w:author="Author"/>
                <w:rFonts w:cs="Arial"/>
                <w:sz w:val="20"/>
                <w:szCs w:val="20"/>
                <w:lang w:val="en-IE"/>
              </w:rPr>
            </w:pPr>
            <w:del w:id="15137" w:author="Author">
              <w:r w:rsidRPr="00563671" w:rsidDel="005E41B3">
                <w:rPr>
                  <w:rFonts w:cs="Arial"/>
                  <w:sz w:val="20"/>
                  <w:szCs w:val="20"/>
                  <w:lang w:val="en-IE"/>
                </w:rPr>
                <w:delText>TBD</w:delText>
              </w:r>
            </w:del>
            <w:ins w:id="15138" w:author="Author">
              <w:del w:id="15139"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40" w:author="Author"/>
          <w:del w:id="15141"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2" w:author="Author"/>
                <w:del w:id="15143" w:author="Author"/>
                <w:rFonts w:cs="Arial"/>
                <w:sz w:val="20"/>
                <w:szCs w:val="20"/>
                <w:lang w:val="en-IE"/>
              </w:rPr>
            </w:pPr>
            <w:ins w:id="15144" w:author="Author">
              <w:del w:id="15145"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46" w:author="Author"/>
                <w:del w:id="15147" w:author="Author"/>
                <w:rFonts w:cs="Arial"/>
                <w:sz w:val="20"/>
                <w:szCs w:val="20"/>
                <w:lang w:val="en-IE"/>
              </w:rPr>
            </w:pPr>
            <w:ins w:id="15148" w:author="Author">
              <w:del w:id="15149"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50" w:author="Author"/>
          <w:del w:id="15151"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2" w:author="Author"/>
                <w:del w:id="15153" w:author="Author"/>
                <w:rFonts w:cs="Arial"/>
                <w:sz w:val="20"/>
                <w:szCs w:val="20"/>
                <w:lang w:val="en-IE"/>
              </w:rPr>
            </w:pPr>
            <w:ins w:id="15154" w:author="Author">
              <w:del w:id="15155"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56" w:author="Author"/>
                <w:del w:id="15157" w:author="Author"/>
                <w:rFonts w:cs="Arial"/>
                <w:sz w:val="20"/>
                <w:szCs w:val="20"/>
                <w:lang w:val="en-IE"/>
              </w:rPr>
            </w:pPr>
            <w:ins w:id="15158" w:author="Author">
              <w:del w:id="15159"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2"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3" w:author="Author"/>
                <w:rFonts w:cs="Arial"/>
                <w:color w:val="auto"/>
                <w:sz w:val="20"/>
                <w:szCs w:val="20"/>
                <w:lang w:val="en-IE"/>
              </w:rPr>
            </w:pPr>
          </w:p>
        </w:tc>
      </w:tr>
      <w:tr w:rsidR="00563671" w:rsidRPr="00563671" w:rsidDel="005E41B3" w14:paraId="677DE47A" w14:textId="539DDF79" w:rsidTr="004F7C7A">
        <w:trPr>
          <w:del w:id="15164"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65" w:author="Author"/>
                <w:rFonts w:cs="Arial"/>
                <w:sz w:val="20"/>
                <w:szCs w:val="20"/>
                <w:lang w:val="en-IE"/>
              </w:rPr>
            </w:pPr>
            <w:del w:id="15166"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67" w:author="Author"/>
                <w:color w:val="auto"/>
                <w:sz w:val="20"/>
                <w:szCs w:val="20"/>
              </w:rPr>
            </w:pPr>
            <w:del w:id="15168" w:author="Author">
              <w:r w:rsidRPr="00563671" w:rsidDel="005E41B3">
                <w:rPr>
                  <w:iCs/>
                  <w:color w:val="auto"/>
                  <w:sz w:val="20"/>
                  <w:szCs w:val="20"/>
                </w:rPr>
                <w:delText>Reserve asset</w:delText>
              </w:r>
            </w:del>
          </w:p>
        </w:tc>
      </w:tr>
      <w:tr w:rsidR="00563671" w:rsidRPr="00563671" w:rsidDel="005E41B3" w14:paraId="51B4EA9F" w14:textId="3BDC25F1" w:rsidTr="004F7C7A">
        <w:trPr>
          <w:del w:id="15169"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70" w:author="Author"/>
                <w:rFonts w:cs="Arial"/>
                <w:sz w:val="20"/>
                <w:szCs w:val="20"/>
                <w:lang w:val="en-IE"/>
              </w:rPr>
            </w:pPr>
            <w:del w:id="15171"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2" w:author="Author"/>
                <w:rFonts w:cs="Arial"/>
                <w:sz w:val="20"/>
                <w:szCs w:val="20"/>
                <w:lang w:val="en-IE"/>
              </w:rPr>
            </w:pPr>
            <w:del w:id="15173"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74"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75" w:author="Author"/>
                <w:rFonts w:cs="Arial"/>
                <w:sz w:val="20"/>
                <w:szCs w:val="20"/>
                <w:lang w:val="en-IE"/>
              </w:rPr>
            </w:pPr>
            <w:del w:id="15176"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7" w:author="Author"/>
                <w:rFonts w:cs="Arial"/>
                <w:sz w:val="20"/>
                <w:szCs w:val="20"/>
                <w:lang w:val="en-IE"/>
              </w:rPr>
            </w:pPr>
            <w:del w:id="15178"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79"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80" w:author="Author"/>
                <w:rFonts w:cs="Arial"/>
                <w:sz w:val="20"/>
                <w:szCs w:val="20"/>
                <w:lang w:val="en-IE"/>
              </w:rPr>
            </w:pPr>
            <w:del w:id="15181"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2" w:author="Author"/>
                <w:rFonts w:cs="Arial"/>
                <w:iCs/>
                <w:sz w:val="20"/>
                <w:szCs w:val="20"/>
                <w:lang w:val="en-IE"/>
              </w:rPr>
            </w:pPr>
            <w:del w:id="15183"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84"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85" w:author="Author"/>
                <w:rFonts w:cs="Arial"/>
                <w:sz w:val="20"/>
                <w:szCs w:val="20"/>
                <w:lang w:val="en-IE"/>
              </w:rPr>
            </w:pPr>
            <w:del w:id="15186"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7" w:author="Author"/>
                <w:rFonts w:cs="Arial"/>
                <w:sz w:val="20"/>
                <w:szCs w:val="20"/>
                <w:lang w:val="en-IE"/>
              </w:rPr>
            </w:pPr>
            <w:del w:id="15188" w:author="Author">
              <w:r w:rsidRPr="00563671" w:rsidDel="005E41B3">
                <w:rPr>
                  <w:rFonts w:cs="Arial"/>
                  <w:sz w:val="20"/>
                  <w:szCs w:val="20"/>
                  <w:lang w:val="en-IE"/>
                </w:rPr>
                <w:delText>TBD</w:delText>
              </w:r>
            </w:del>
            <w:ins w:id="15189" w:author="Author">
              <w:del w:id="15190"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91" w:author="Author"/>
          <w:del w:id="15192"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3" w:author="Author"/>
                <w:del w:id="15194" w:author="Author"/>
                <w:rFonts w:cs="Arial"/>
                <w:sz w:val="20"/>
                <w:szCs w:val="20"/>
                <w:lang w:val="en-IE"/>
              </w:rPr>
            </w:pPr>
            <w:ins w:id="15195" w:author="Author">
              <w:del w:id="15196"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197" w:author="Author"/>
                <w:del w:id="15198" w:author="Author"/>
                <w:rFonts w:cs="Arial"/>
                <w:sz w:val="20"/>
                <w:szCs w:val="20"/>
                <w:lang w:val="en-IE"/>
              </w:rPr>
            </w:pPr>
            <w:ins w:id="15199" w:author="Author">
              <w:del w:id="15200"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201" w:author="Author"/>
          <w:del w:id="15202"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3" w:author="Author"/>
                <w:del w:id="15204" w:author="Author"/>
                <w:rFonts w:cs="Arial"/>
                <w:sz w:val="20"/>
                <w:szCs w:val="20"/>
                <w:lang w:val="en-IE"/>
              </w:rPr>
            </w:pPr>
            <w:ins w:id="15205" w:author="Author">
              <w:del w:id="15206"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07" w:author="Author"/>
                <w:del w:id="15208" w:author="Author"/>
                <w:rFonts w:cs="Arial"/>
                <w:sz w:val="20"/>
                <w:szCs w:val="20"/>
                <w:lang w:val="en-IE"/>
              </w:rPr>
            </w:pPr>
            <w:ins w:id="15209" w:author="Author">
              <w:del w:id="15210"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3"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14" w:author="Author"/>
                <w:rFonts w:cs="Arial"/>
                <w:color w:val="auto"/>
                <w:sz w:val="20"/>
                <w:szCs w:val="20"/>
                <w:lang w:val="en-IE"/>
              </w:rPr>
            </w:pPr>
          </w:p>
        </w:tc>
      </w:tr>
      <w:tr w:rsidR="00563671" w:rsidRPr="00563671" w:rsidDel="005E41B3" w14:paraId="6AC498FE" w14:textId="08DF9F11" w:rsidTr="004F7C7A">
        <w:trPr>
          <w:del w:id="15215"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16" w:author="Author"/>
                <w:rFonts w:cs="Arial"/>
                <w:sz w:val="20"/>
                <w:szCs w:val="20"/>
                <w:lang w:val="en-IE"/>
              </w:rPr>
            </w:pPr>
            <w:del w:id="15217"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18" w:author="Author"/>
                <w:color w:val="auto"/>
                <w:sz w:val="20"/>
                <w:szCs w:val="20"/>
              </w:rPr>
            </w:pPr>
            <w:del w:id="15219"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20"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21" w:author="Author"/>
                <w:rFonts w:cs="Arial"/>
                <w:sz w:val="20"/>
                <w:szCs w:val="20"/>
                <w:lang w:val="en-IE"/>
              </w:rPr>
            </w:pPr>
            <w:del w:id="15222"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3" w:author="Author"/>
                <w:rFonts w:cs="Arial"/>
                <w:sz w:val="20"/>
                <w:szCs w:val="20"/>
                <w:lang w:val="en-IE"/>
              </w:rPr>
            </w:pPr>
            <w:del w:id="15224"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25"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26" w:author="Author"/>
                <w:rFonts w:cs="Arial"/>
                <w:sz w:val="20"/>
                <w:szCs w:val="20"/>
                <w:lang w:val="en-IE"/>
              </w:rPr>
            </w:pPr>
            <w:del w:id="15227"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8" w:author="Author"/>
                <w:rFonts w:cs="Arial"/>
                <w:sz w:val="20"/>
                <w:szCs w:val="20"/>
                <w:lang w:val="en-IE"/>
              </w:rPr>
            </w:pPr>
            <w:del w:id="15229"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30"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31" w:author="Author"/>
                <w:rFonts w:cs="Arial"/>
                <w:sz w:val="20"/>
                <w:szCs w:val="20"/>
                <w:lang w:val="en-IE"/>
              </w:rPr>
            </w:pPr>
            <w:del w:id="15232"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3" w:author="Author"/>
                <w:rFonts w:cs="Arial"/>
                <w:sz w:val="20"/>
                <w:szCs w:val="20"/>
                <w:lang w:val="en-IE"/>
              </w:rPr>
            </w:pPr>
            <w:del w:id="15234"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35"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36" w:author="Author"/>
                <w:rFonts w:cs="Arial"/>
                <w:sz w:val="20"/>
                <w:szCs w:val="20"/>
                <w:lang w:val="en-IE"/>
              </w:rPr>
            </w:pPr>
            <w:del w:id="15237"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8" w:author="Author"/>
                <w:rFonts w:cs="Arial"/>
                <w:sz w:val="20"/>
                <w:szCs w:val="20"/>
                <w:lang w:val="en-IE"/>
              </w:rPr>
            </w:pPr>
            <w:del w:id="15239" w:author="Author">
              <w:r w:rsidRPr="00563671" w:rsidDel="005E41B3">
                <w:rPr>
                  <w:rFonts w:cs="Arial"/>
                  <w:sz w:val="20"/>
                  <w:szCs w:val="20"/>
                  <w:lang w:val="en-IE"/>
                </w:rPr>
                <w:delText>TBD</w:delText>
              </w:r>
            </w:del>
          </w:p>
        </w:tc>
      </w:tr>
      <w:tr w:rsidR="00563671" w:rsidRPr="00563671" w:rsidDel="005E41B3" w14:paraId="1EDFEA08" w14:textId="2C73EA62" w:rsidTr="004F7C7A">
        <w:trPr>
          <w:ins w:id="15240" w:author="Author"/>
          <w:del w:id="15241"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2" w:author="Author"/>
                <w:del w:id="15243" w:author="Author"/>
                <w:rFonts w:cs="Arial"/>
                <w:sz w:val="20"/>
                <w:szCs w:val="20"/>
                <w:lang w:val="en-IE"/>
              </w:rPr>
            </w:pPr>
            <w:ins w:id="15244" w:author="Author">
              <w:del w:id="15245"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46" w:author="Author"/>
                <w:del w:id="15247" w:author="Author"/>
                <w:rFonts w:cs="Arial"/>
                <w:sz w:val="20"/>
                <w:szCs w:val="20"/>
                <w:lang w:val="en-IE"/>
              </w:rPr>
            </w:pPr>
            <w:ins w:id="15248" w:author="Author">
              <w:del w:id="15249"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50" w:author="Author"/>
          <w:del w:id="15251"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2" w:author="Author"/>
                <w:del w:id="15253" w:author="Author"/>
                <w:rFonts w:cs="Arial"/>
                <w:sz w:val="20"/>
                <w:szCs w:val="20"/>
                <w:lang w:val="en-IE"/>
              </w:rPr>
            </w:pPr>
            <w:ins w:id="15254" w:author="Author">
              <w:del w:id="15255"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56" w:author="Author"/>
                <w:del w:id="15257" w:author="Author"/>
                <w:rFonts w:cs="Arial"/>
                <w:sz w:val="20"/>
                <w:szCs w:val="20"/>
                <w:lang w:val="en-IE"/>
              </w:rPr>
            </w:pPr>
            <w:ins w:id="15258" w:author="Author">
              <w:del w:id="15259"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6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2"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3" w:author="Author"/>
                <w:rFonts w:cs="Arial"/>
                <w:color w:val="auto"/>
                <w:sz w:val="20"/>
                <w:szCs w:val="20"/>
                <w:lang w:val="en-IE"/>
              </w:rPr>
            </w:pPr>
          </w:p>
        </w:tc>
      </w:tr>
      <w:tr w:rsidR="00563671" w:rsidRPr="00563671" w:rsidDel="005E41B3" w14:paraId="5E974E85" w14:textId="61E94D36" w:rsidTr="004F7C7A">
        <w:trPr>
          <w:del w:id="15264"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65" w:author="Author"/>
                <w:rFonts w:cs="Arial"/>
                <w:sz w:val="20"/>
                <w:szCs w:val="20"/>
                <w:lang w:val="en-IE"/>
              </w:rPr>
            </w:pPr>
            <w:del w:id="15266"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67" w:author="Author"/>
                <w:color w:val="auto"/>
                <w:sz w:val="20"/>
                <w:szCs w:val="20"/>
              </w:rPr>
            </w:pPr>
            <w:del w:id="15268"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69"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70" w:author="Author"/>
                <w:rFonts w:cs="Arial"/>
                <w:sz w:val="20"/>
                <w:szCs w:val="20"/>
                <w:lang w:val="en-IE"/>
              </w:rPr>
            </w:pPr>
            <w:del w:id="15271"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2" w:author="Author"/>
                <w:rFonts w:cs="Arial"/>
                <w:sz w:val="20"/>
                <w:szCs w:val="20"/>
                <w:lang w:val="en-IE"/>
              </w:rPr>
            </w:pPr>
            <w:del w:id="15273"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74"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75" w:author="Author"/>
                <w:rFonts w:cs="Arial"/>
                <w:sz w:val="20"/>
                <w:szCs w:val="20"/>
                <w:lang w:val="en-IE"/>
              </w:rPr>
            </w:pPr>
            <w:del w:id="15276"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7" w:author="Author"/>
                <w:rFonts w:cs="Arial"/>
                <w:sz w:val="20"/>
                <w:szCs w:val="20"/>
                <w:lang w:val="en-IE"/>
              </w:rPr>
            </w:pPr>
            <w:del w:id="15278"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79"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80" w:author="Author"/>
                <w:rFonts w:cs="Arial"/>
                <w:sz w:val="20"/>
                <w:szCs w:val="20"/>
                <w:lang w:val="en-IE"/>
              </w:rPr>
            </w:pPr>
            <w:del w:id="15281"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2" w:author="Author"/>
                <w:rFonts w:cs="Arial"/>
                <w:sz w:val="20"/>
                <w:szCs w:val="20"/>
                <w:lang w:val="en-IE"/>
              </w:rPr>
            </w:pPr>
            <w:del w:id="15283" w:author="Author">
              <w:r w:rsidRPr="00563671" w:rsidDel="005E41B3">
                <w:rPr>
                  <w:rFonts w:cs="Arial"/>
                  <w:sz w:val="20"/>
                  <w:szCs w:val="20"/>
                  <w:lang w:val="en-IE" w:eastAsia="pt-PT"/>
                </w:rPr>
                <w:delText>IF192.</w:delText>
              </w:r>
            </w:del>
            <w:ins w:id="15284" w:author="Author">
              <w:del w:id="15285"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86"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87"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88" w:author="Author"/>
                <w:rFonts w:cs="Arial"/>
                <w:sz w:val="20"/>
                <w:szCs w:val="20"/>
                <w:lang w:val="en-IE"/>
              </w:rPr>
            </w:pPr>
            <w:del w:id="15289"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90" w:author="Author"/>
                <w:rFonts w:cs="Arial"/>
                <w:sz w:val="20"/>
                <w:szCs w:val="20"/>
                <w:lang w:val="en-IE"/>
              </w:rPr>
            </w:pPr>
            <w:del w:id="15291" w:author="Author">
              <w:r w:rsidRPr="00563671" w:rsidDel="005E41B3">
                <w:rPr>
                  <w:rFonts w:cs="Arial"/>
                  <w:sz w:val="20"/>
                  <w:szCs w:val="20"/>
                  <w:lang w:val="en-IE"/>
                </w:rPr>
                <w:delText>TBD</w:delText>
              </w:r>
            </w:del>
            <w:ins w:id="15292" w:author="Author">
              <w:del w:id="15293"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94" w:author="Author"/>
          <w:del w:id="15295"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296" w:author="Author"/>
                <w:del w:id="15297" w:author="Author"/>
                <w:rFonts w:cs="Arial"/>
                <w:sz w:val="20"/>
                <w:szCs w:val="20"/>
                <w:lang w:val="en-IE"/>
              </w:rPr>
            </w:pPr>
            <w:ins w:id="15298" w:author="Author">
              <w:del w:id="15299"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300" w:author="Author"/>
                <w:del w:id="15301" w:author="Author"/>
                <w:rFonts w:cs="Arial"/>
                <w:sz w:val="20"/>
                <w:szCs w:val="20"/>
                <w:lang w:val="en-IE"/>
              </w:rPr>
            </w:pPr>
            <w:ins w:id="15302" w:author="Author">
              <w:del w:id="15303"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04" w:author="Author"/>
          <w:del w:id="15305"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06" w:author="Author"/>
                <w:del w:id="15307" w:author="Author"/>
                <w:rFonts w:cs="Arial"/>
                <w:sz w:val="20"/>
                <w:szCs w:val="20"/>
                <w:lang w:val="en-IE"/>
              </w:rPr>
            </w:pPr>
            <w:ins w:id="15308" w:author="Author">
              <w:del w:id="15309"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10" w:author="Author"/>
                <w:del w:id="15311" w:author="Author"/>
                <w:rFonts w:cs="Arial"/>
                <w:sz w:val="20"/>
                <w:szCs w:val="20"/>
              </w:rPr>
            </w:pPr>
            <w:ins w:id="15312" w:author="Author">
              <w:del w:id="15313"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14" w:author="Author"/>
          <w:rFonts w:cs="Arial"/>
          <w:sz w:val="20"/>
          <w:szCs w:val="20"/>
          <w:lang w:val="en-IE"/>
        </w:rPr>
      </w:pPr>
    </w:p>
    <w:p w14:paraId="4D40AB35" w14:textId="02EB8F80" w:rsidR="00234AC9" w:rsidRPr="00563671" w:rsidDel="005E41B3" w:rsidRDefault="00234AC9" w:rsidP="00234AC9">
      <w:pPr>
        <w:rPr>
          <w:del w:id="15315" w:author="Author"/>
          <w:rFonts w:cs="Arial"/>
          <w:sz w:val="20"/>
          <w:szCs w:val="20"/>
          <w:lang w:val="en-IE"/>
        </w:rPr>
      </w:pPr>
    </w:p>
    <w:p w14:paraId="44FE6683" w14:textId="21ECCF82" w:rsidR="00234AC9" w:rsidDel="005E41B3" w:rsidRDefault="00234AC9" w:rsidP="00234AC9">
      <w:pPr>
        <w:rPr>
          <w:ins w:id="15316" w:author="Author"/>
          <w:del w:id="1531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18" w:author="Author"/>
          <w:del w:id="1531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20" w:author="Author"/>
                <w:del w:id="15321"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2" w:author="Author"/>
                <w:del w:id="15323" w:author="Author"/>
                <w:rFonts w:cs="Arial"/>
                <w:color w:val="auto"/>
                <w:sz w:val="20"/>
                <w:szCs w:val="20"/>
                <w:lang w:val="en-IE"/>
              </w:rPr>
            </w:pPr>
          </w:p>
        </w:tc>
      </w:tr>
      <w:tr w:rsidR="0029387C" w:rsidRPr="00563671" w:rsidDel="005E41B3" w14:paraId="05C5AB8F" w14:textId="13710621" w:rsidTr="00EA73E6">
        <w:trPr>
          <w:ins w:id="15324" w:author="Author"/>
          <w:del w:id="15325"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26" w:author="Author"/>
                <w:del w:id="15327" w:author="Author"/>
                <w:rFonts w:cs="Arial"/>
                <w:sz w:val="20"/>
                <w:szCs w:val="20"/>
                <w:lang w:val="en-IE"/>
              </w:rPr>
            </w:pPr>
            <w:ins w:id="15328" w:author="Author">
              <w:del w:id="15329"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30" w:author="Author"/>
                <w:del w:id="15331" w:author="Author"/>
                <w:color w:val="auto"/>
                <w:sz w:val="20"/>
                <w:szCs w:val="20"/>
              </w:rPr>
            </w:pPr>
            <w:ins w:id="15332" w:author="Author">
              <w:del w:id="15333"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34" w:author="Author"/>
          <w:del w:id="15335"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36" w:author="Author"/>
                <w:del w:id="15337" w:author="Author"/>
                <w:rFonts w:cs="Arial"/>
                <w:sz w:val="20"/>
                <w:szCs w:val="20"/>
                <w:lang w:val="en-IE"/>
              </w:rPr>
            </w:pPr>
            <w:ins w:id="15338" w:author="Author">
              <w:del w:id="15339"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0" w:author="Author"/>
                <w:del w:id="15341" w:author="Author"/>
                <w:rFonts w:cs="Arial"/>
                <w:sz w:val="20"/>
                <w:szCs w:val="20"/>
                <w:lang w:val="en-IE"/>
              </w:rPr>
            </w:pPr>
            <w:ins w:id="15342" w:author="Author">
              <w:del w:id="15343"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44" w:author="Author"/>
          <w:del w:id="15345"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46" w:author="Author"/>
                <w:del w:id="15347" w:author="Author"/>
                <w:rFonts w:cs="Arial"/>
                <w:sz w:val="20"/>
                <w:szCs w:val="20"/>
                <w:lang w:val="en-IE"/>
              </w:rPr>
            </w:pPr>
            <w:ins w:id="15348" w:author="Author">
              <w:del w:id="15349"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0" w:author="Author"/>
                <w:del w:id="15351" w:author="Author"/>
                <w:rFonts w:cs="Arial"/>
                <w:sz w:val="20"/>
                <w:szCs w:val="20"/>
                <w:lang w:val="en-IE"/>
              </w:rPr>
            </w:pPr>
            <w:ins w:id="15352" w:author="Author">
              <w:del w:id="15353"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54" w:author="Author"/>
          <w:del w:id="15355"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56" w:author="Author"/>
                <w:del w:id="15357" w:author="Author"/>
                <w:rFonts w:cs="Arial"/>
                <w:sz w:val="20"/>
                <w:szCs w:val="20"/>
                <w:lang w:val="en-IE"/>
              </w:rPr>
            </w:pPr>
            <w:ins w:id="15358" w:author="Author">
              <w:del w:id="15359"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0" w:author="Author"/>
                <w:del w:id="15361" w:author="Author"/>
                <w:rFonts w:cs="Arial"/>
                <w:sz w:val="20"/>
                <w:szCs w:val="20"/>
                <w:lang w:val="en-IE"/>
              </w:rPr>
            </w:pPr>
            <w:ins w:id="15362" w:author="Author">
              <w:del w:id="15363"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64" w:author="Author"/>
          <w:del w:id="15365"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66" w:author="Author"/>
                <w:del w:id="15367" w:author="Author"/>
                <w:rFonts w:cs="Arial"/>
                <w:sz w:val="20"/>
                <w:szCs w:val="20"/>
                <w:lang w:val="en-IE"/>
              </w:rPr>
            </w:pPr>
            <w:ins w:id="15368" w:author="Author">
              <w:del w:id="15369"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70" w:author="Author"/>
                <w:del w:id="15371" w:author="Author"/>
                <w:rFonts w:cs="Arial"/>
                <w:sz w:val="20"/>
                <w:szCs w:val="20"/>
                <w:lang w:val="en-IE"/>
              </w:rPr>
            </w:pPr>
            <w:ins w:id="15372" w:author="Author">
              <w:del w:id="15373"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74" w:author="Author"/>
          <w:del w:id="15375"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76" w:author="Author"/>
                <w:del w:id="15377" w:author="Author"/>
                <w:rFonts w:cs="Arial"/>
                <w:sz w:val="20"/>
                <w:szCs w:val="20"/>
                <w:lang w:val="en-IE"/>
              </w:rPr>
            </w:pPr>
            <w:ins w:id="15378" w:author="Author">
              <w:del w:id="15379"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0" w:author="Author"/>
                <w:del w:id="15381" w:author="Author"/>
                <w:rFonts w:cs="Arial"/>
                <w:sz w:val="20"/>
                <w:szCs w:val="20"/>
                <w:lang w:val="en-IE"/>
              </w:rPr>
            </w:pPr>
            <w:ins w:id="15382" w:author="Author">
              <w:del w:id="15383"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84" w:author="Author"/>
          <w:del w:id="15385"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86" w:author="Author"/>
                <w:del w:id="15387" w:author="Author"/>
                <w:rFonts w:cs="Arial"/>
                <w:sz w:val="20"/>
                <w:szCs w:val="20"/>
                <w:lang w:val="en-IE"/>
              </w:rPr>
            </w:pPr>
            <w:ins w:id="15388" w:author="Author">
              <w:del w:id="15389"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90" w:author="Author"/>
                <w:del w:id="15391" w:author="Author"/>
                <w:rFonts w:cs="Arial"/>
                <w:sz w:val="20"/>
                <w:szCs w:val="20"/>
                <w:lang w:val="en-IE"/>
              </w:rPr>
            </w:pPr>
            <w:ins w:id="15392" w:author="Author">
              <w:del w:id="15393"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9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3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396"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397" w:author="Author"/>
                <w:rFonts w:cs="Arial"/>
                <w:color w:val="auto"/>
                <w:sz w:val="20"/>
                <w:szCs w:val="20"/>
                <w:lang w:val="en-IE"/>
              </w:rPr>
            </w:pPr>
          </w:p>
        </w:tc>
      </w:tr>
      <w:tr w:rsidR="00563671" w:rsidRPr="00563671" w:rsidDel="005E41B3" w14:paraId="6545B3C1" w14:textId="63408013" w:rsidTr="004F7C7A">
        <w:trPr>
          <w:del w:id="15398"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399" w:author="Author"/>
                <w:rFonts w:cs="Arial"/>
                <w:sz w:val="20"/>
                <w:szCs w:val="20"/>
                <w:lang w:val="en-IE"/>
              </w:rPr>
            </w:pPr>
            <w:del w:id="15400"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01" w:author="Author"/>
                <w:color w:val="auto"/>
                <w:sz w:val="20"/>
                <w:szCs w:val="20"/>
              </w:rPr>
            </w:pPr>
            <w:del w:id="15402"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3"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04" w:author="Author"/>
                <w:rFonts w:cs="Arial"/>
                <w:sz w:val="20"/>
                <w:szCs w:val="20"/>
                <w:lang w:val="en-IE"/>
              </w:rPr>
            </w:pPr>
            <w:del w:id="15405"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06" w:author="Author"/>
                <w:rFonts w:cs="Arial"/>
                <w:sz w:val="20"/>
                <w:szCs w:val="20"/>
                <w:lang w:val="en-IE"/>
              </w:rPr>
            </w:pPr>
            <w:del w:id="15407" w:author="Author">
              <w:r w:rsidRPr="00563671" w:rsidDel="005E41B3">
                <w:rPr>
                  <w:rFonts w:cs="Arial"/>
                  <w:sz w:val="20"/>
                  <w:szCs w:val="20"/>
                  <w:lang w:val="en-IE"/>
                </w:rPr>
                <w:delText>The request is made against a given product identifier</w:delText>
              </w:r>
            </w:del>
            <w:ins w:id="15408" w:author="Author">
              <w:del w:id="15409"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10"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11" w:author="Author"/>
                <w:rFonts w:cs="Arial"/>
                <w:sz w:val="20"/>
                <w:szCs w:val="20"/>
                <w:lang w:val="en-IE"/>
              </w:rPr>
            </w:pPr>
            <w:del w:id="15412"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3" w:author="Author"/>
                <w:rFonts w:cs="Arial"/>
                <w:sz w:val="20"/>
                <w:szCs w:val="20"/>
                <w:lang w:val="en-IE"/>
              </w:rPr>
            </w:pPr>
            <w:del w:id="15414" w:author="Author">
              <w:r w:rsidRPr="00563671" w:rsidDel="005E41B3">
                <w:rPr>
                  <w:rFonts w:cs="Arial"/>
                  <w:sz w:val="20"/>
                  <w:szCs w:val="20"/>
                  <w:lang w:val="en-IE"/>
                </w:rPr>
                <w:delText>The response should return the product details, including all relevant information for device component configuration</w:delText>
              </w:r>
            </w:del>
            <w:ins w:id="15415" w:author="Author">
              <w:del w:id="15416" w:author="Author">
                <w:r w:rsidR="00450CE3" w:rsidDel="005E41B3">
                  <w:rPr>
                    <w:rFonts w:cs="Arial"/>
                    <w:sz w:val="20"/>
                    <w:szCs w:val="20"/>
                    <w:lang w:val="en-IE"/>
                  </w:rPr>
                  <w:delText xml:space="preserve"> (make and model)</w:delText>
                </w:r>
              </w:del>
            </w:ins>
            <w:del w:id="15417"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18"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19" w:author="Author"/>
                <w:rFonts w:cs="Arial"/>
                <w:sz w:val="20"/>
                <w:szCs w:val="20"/>
                <w:lang w:val="en-IE"/>
              </w:rPr>
            </w:pPr>
            <w:del w:id="15420"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1" w:author="Author"/>
                <w:rFonts w:cs="Arial"/>
                <w:sz w:val="20"/>
                <w:szCs w:val="20"/>
                <w:lang w:val="en-IE"/>
              </w:rPr>
            </w:pPr>
            <w:del w:id="15422" w:author="Author">
              <w:r w:rsidRPr="00563671" w:rsidDel="005E41B3">
                <w:rPr>
                  <w:rFonts w:cs="Arial"/>
                  <w:sz w:val="20"/>
                  <w:szCs w:val="20"/>
                  <w:lang w:val="en-IE" w:eastAsia="pt-PT"/>
                </w:rPr>
                <w:delText>IF192.07</w:delText>
              </w:r>
            </w:del>
            <w:ins w:id="15423" w:author="Author">
              <w:del w:id="15424"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25"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26" w:author="Author"/>
                <w:rFonts w:cs="Arial"/>
                <w:sz w:val="20"/>
                <w:szCs w:val="20"/>
                <w:lang w:val="en-IE"/>
              </w:rPr>
            </w:pPr>
            <w:del w:id="15427"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8" w:author="Author"/>
                <w:rFonts w:cs="Arial"/>
                <w:sz w:val="20"/>
                <w:szCs w:val="20"/>
                <w:lang w:val="en-IE"/>
              </w:rPr>
            </w:pPr>
            <w:del w:id="15429" w:author="Author">
              <w:r w:rsidRPr="00563671" w:rsidDel="005E41B3">
                <w:rPr>
                  <w:rFonts w:cs="Arial"/>
                  <w:sz w:val="20"/>
                  <w:szCs w:val="20"/>
                  <w:lang w:val="en-IE"/>
                </w:rPr>
                <w:delText>TBD</w:delText>
              </w:r>
            </w:del>
          </w:p>
        </w:tc>
      </w:tr>
      <w:tr w:rsidR="00563671" w:rsidRPr="00563671" w:rsidDel="005E41B3" w14:paraId="0AFF54BE" w14:textId="31DCF05D" w:rsidTr="004F7C7A">
        <w:trPr>
          <w:ins w:id="15430" w:author="Author"/>
          <w:del w:id="15431"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2" w:author="Author"/>
                <w:del w:id="15433" w:author="Author"/>
                <w:rFonts w:cs="Arial"/>
                <w:sz w:val="20"/>
                <w:szCs w:val="20"/>
                <w:lang w:val="en-IE"/>
              </w:rPr>
            </w:pPr>
            <w:ins w:id="15434" w:author="Author">
              <w:del w:id="15435"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36" w:author="Author"/>
                <w:del w:id="15437" w:author="Author"/>
                <w:rFonts w:cs="Arial"/>
                <w:sz w:val="20"/>
                <w:szCs w:val="20"/>
                <w:lang w:val="pt-PT"/>
              </w:rPr>
            </w:pPr>
            <w:ins w:id="15438" w:author="Author">
              <w:del w:id="15439"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40" w:author="Author"/>
          <w:del w:id="15441"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2" w:author="Author"/>
                <w:del w:id="15443" w:author="Author"/>
                <w:rFonts w:cs="Arial"/>
                <w:sz w:val="20"/>
                <w:szCs w:val="20"/>
                <w:lang w:val="en-IE"/>
              </w:rPr>
            </w:pPr>
            <w:ins w:id="15444" w:author="Author">
              <w:del w:id="15445"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6" w:author="Author"/>
                <w:del w:id="15447" w:author="Author"/>
                <w:rFonts w:cs="Arial"/>
                <w:sz w:val="20"/>
                <w:szCs w:val="20"/>
                <w:lang w:val="pt-PT"/>
              </w:rPr>
            </w:pPr>
            <w:ins w:id="15448" w:author="Author">
              <w:del w:id="15449"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2"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3" w:author="Author"/>
                <w:rFonts w:cs="Arial"/>
                <w:color w:val="auto"/>
                <w:sz w:val="20"/>
                <w:szCs w:val="20"/>
                <w:lang w:val="en-IE"/>
              </w:rPr>
            </w:pPr>
          </w:p>
        </w:tc>
      </w:tr>
      <w:tr w:rsidR="00563671" w:rsidRPr="00563671" w:rsidDel="005E41B3" w14:paraId="654A4C31" w14:textId="60F2C147" w:rsidTr="004F7C7A">
        <w:trPr>
          <w:del w:id="15454"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55" w:author="Author"/>
                <w:rFonts w:cs="Arial"/>
                <w:sz w:val="20"/>
                <w:szCs w:val="20"/>
                <w:lang w:val="en-IE"/>
              </w:rPr>
            </w:pPr>
            <w:del w:id="15456"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57" w:author="Author"/>
                <w:color w:val="auto"/>
                <w:sz w:val="20"/>
                <w:szCs w:val="20"/>
              </w:rPr>
            </w:pPr>
            <w:del w:id="15458"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59"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60" w:author="Author"/>
                <w:rFonts w:cs="Arial"/>
                <w:sz w:val="20"/>
                <w:szCs w:val="20"/>
                <w:lang w:val="en-IE"/>
              </w:rPr>
            </w:pPr>
            <w:del w:id="15461"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2" w:author="Author"/>
                <w:rFonts w:cs="Arial"/>
                <w:sz w:val="20"/>
                <w:szCs w:val="20"/>
                <w:lang w:val="en-IE"/>
              </w:rPr>
            </w:pPr>
            <w:del w:id="15463"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64"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65" w:author="Author"/>
                <w:rFonts w:cs="Arial"/>
                <w:sz w:val="20"/>
                <w:szCs w:val="20"/>
                <w:lang w:val="en-IE"/>
              </w:rPr>
            </w:pPr>
            <w:del w:id="15466"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7" w:author="Author"/>
                <w:rFonts w:cs="Arial"/>
                <w:sz w:val="20"/>
                <w:szCs w:val="20"/>
                <w:lang w:val="en-IE"/>
              </w:rPr>
            </w:pPr>
            <w:del w:id="15468"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69"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70" w:author="Author"/>
                <w:rFonts w:cs="Arial"/>
                <w:sz w:val="20"/>
                <w:szCs w:val="20"/>
                <w:lang w:val="en-IE"/>
              </w:rPr>
            </w:pPr>
            <w:del w:id="15471"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2" w:author="Author"/>
                <w:rFonts w:cs="Arial"/>
                <w:sz w:val="20"/>
                <w:szCs w:val="20"/>
                <w:lang w:val="en-IE"/>
              </w:rPr>
            </w:pPr>
            <w:del w:id="15473"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74"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75" w:author="Author"/>
                <w:rFonts w:cs="Arial"/>
                <w:sz w:val="20"/>
                <w:szCs w:val="20"/>
                <w:lang w:val="en-IE"/>
              </w:rPr>
            </w:pPr>
            <w:del w:id="15476"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7" w:author="Author"/>
                <w:rFonts w:cs="Arial"/>
                <w:sz w:val="20"/>
                <w:szCs w:val="20"/>
                <w:lang w:val="en-IE"/>
              </w:rPr>
            </w:pPr>
            <w:del w:id="15478" w:author="Author">
              <w:r w:rsidRPr="00563671" w:rsidDel="005E41B3">
                <w:rPr>
                  <w:rFonts w:cs="Arial"/>
                  <w:sz w:val="20"/>
                  <w:szCs w:val="20"/>
                  <w:lang w:val="en-IE"/>
                </w:rPr>
                <w:delText>TBD</w:delText>
              </w:r>
            </w:del>
            <w:ins w:id="15479" w:author="Author">
              <w:del w:id="15480"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81" w:author="Author"/>
          <w:del w:id="15482"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3" w:author="Author"/>
                <w:del w:id="15484" w:author="Author"/>
                <w:rFonts w:cs="Arial"/>
                <w:sz w:val="20"/>
                <w:szCs w:val="20"/>
                <w:lang w:val="en-IE"/>
              </w:rPr>
            </w:pPr>
            <w:ins w:id="15485" w:author="Author">
              <w:del w:id="15486"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87" w:author="Author"/>
                <w:del w:id="15488" w:author="Author"/>
                <w:rFonts w:cs="Arial"/>
                <w:sz w:val="20"/>
                <w:szCs w:val="20"/>
                <w:lang w:val="pt-PT"/>
              </w:rPr>
            </w:pPr>
            <w:ins w:id="15489" w:author="Author">
              <w:del w:id="15490"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91" w:author="Author"/>
          <w:del w:id="15492"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3" w:author="Author"/>
                <w:del w:id="15494" w:author="Author"/>
                <w:rFonts w:cs="Arial"/>
                <w:sz w:val="20"/>
                <w:szCs w:val="20"/>
                <w:lang w:val="en-IE"/>
              </w:rPr>
            </w:pPr>
            <w:ins w:id="15495" w:author="Author">
              <w:del w:id="15496"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7" w:author="Author"/>
                <w:del w:id="15498" w:author="Author"/>
                <w:rFonts w:cs="Arial"/>
                <w:sz w:val="20"/>
                <w:szCs w:val="20"/>
                <w:lang w:val="pt-PT"/>
              </w:rPr>
            </w:pPr>
            <w:ins w:id="15499" w:author="Author">
              <w:del w:id="15500"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5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3"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04" w:author="Author"/>
                <w:rFonts w:cs="Arial"/>
                <w:color w:val="auto"/>
                <w:sz w:val="20"/>
                <w:szCs w:val="20"/>
                <w:lang w:val="en-IE"/>
              </w:rPr>
            </w:pPr>
          </w:p>
        </w:tc>
      </w:tr>
      <w:tr w:rsidR="00563671" w:rsidRPr="00563671" w:rsidDel="005E41B3" w14:paraId="064E297A" w14:textId="6EFE84B9" w:rsidTr="004F7C7A">
        <w:trPr>
          <w:del w:id="15505"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06" w:author="Author"/>
                <w:rFonts w:cs="Arial"/>
                <w:sz w:val="20"/>
                <w:szCs w:val="20"/>
                <w:lang w:val="en-IE"/>
              </w:rPr>
            </w:pPr>
            <w:del w:id="15507"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08" w:author="Author"/>
                <w:color w:val="auto"/>
                <w:sz w:val="20"/>
                <w:szCs w:val="20"/>
              </w:rPr>
            </w:pPr>
            <w:del w:id="15509" w:author="Author">
              <w:r w:rsidRPr="00563671" w:rsidDel="005E41B3">
                <w:rPr>
                  <w:color w:val="auto"/>
                  <w:sz w:val="20"/>
                  <w:szCs w:val="20"/>
                </w:rPr>
                <w:delText>Quote basket</w:delText>
              </w:r>
            </w:del>
          </w:p>
        </w:tc>
      </w:tr>
      <w:tr w:rsidR="00563671" w:rsidRPr="00563671" w:rsidDel="005E41B3" w14:paraId="5F0DCC01" w14:textId="377A9A50" w:rsidTr="004F7C7A">
        <w:trPr>
          <w:del w:id="15510"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11" w:author="Author"/>
                <w:rFonts w:cs="Arial"/>
                <w:sz w:val="20"/>
                <w:szCs w:val="20"/>
                <w:lang w:val="en-IE"/>
              </w:rPr>
            </w:pPr>
            <w:del w:id="15512"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3" w:author="Author"/>
                <w:rFonts w:cs="Arial"/>
                <w:sz w:val="20"/>
                <w:szCs w:val="20"/>
                <w:lang w:val="en-IE"/>
              </w:rPr>
            </w:pPr>
            <w:del w:id="15514"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15"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16" w:author="Author"/>
                <w:rFonts w:cs="Arial"/>
                <w:sz w:val="20"/>
                <w:szCs w:val="20"/>
                <w:lang w:val="en-IE"/>
              </w:rPr>
            </w:pPr>
            <w:del w:id="15517"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8" w:author="Author"/>
                <w:rFonts w:cs="Arial"/>
                <w:sz w:val="20"/>
                <w:szCs w:val="20"/>
                <w:lang w:val="en-IE"/>
              </w:rPr>
            </w:pPr>
            <w:del w:id="15519"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20"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21" w:author="Author"/>
                <w:rFonts w:cs="Arial"/>
                <w:sz w:val="20"/>
                <w:szCs w:val="20"/>
                <w:lang w:val="en-IE"/>
              </w:rPr>
            </w:pPr>
            <w:del w:id="15522"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3" w:author="Author"/>
                <w:rFonts w:cs="Arial"/>
                <w:sz w:val="20"/>
                <w:szCs w:val="20"/>
                <w:lang w:val="en-IE"/>
              </w:rPr>
            </w:pPr>
            <w:del w:id="15524"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25"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26" w:author="Author"/>
                <w:rFonts w:cs="Arial"/>
                <w:sz w:val="20"/>
                <w:szCs w:val="20"/>
                <w:lang w:val="en-IE"/>
              </w:rPr>
            </w:pPr>
            <w:del w:id="15527"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8" w:author="Author"/>
                <w:rFonts w:cs="Arial"/>
                <w:sz w:val="20"/>
                <w:szCs w:val="20"/>
                <w:lang w:val="en-IE"/>
              </w:rPr>
            </w:pPr>
            <w:del w:id="15529" w:author="Author">
              <w:r w:rsidRPr="00563671" w:rsidDel="005E41B3">
                <w:rPr>
                  <w:rFonts w:cs="Arial"/>
                  <w:sz w:val="20"/>
                  <w:szCs w:val="20"/>
                  <w:lang w:val="en-IE"/>
                </w:rPr>
                <w:delText>TBD</w:delText>
              </w:r>
            </w:del>
            <w:ins w:id="15530" w:author="Author">
              <w:del w:id="15531"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2" w:author="Author"/>
          <w:del w:id="15533"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34" w:author="Author"/>
                <w:del w:id="15535" w:author="Author"/>
                <w:rFonts w:cs="Arial"/>
                <w:sz w:val="20"/>
                <w:szCs w:val="20"/>
                <w:lang w:val="en-IE"/>
              </w:rPr>
            </w:pPr>
            <w:ins w:id="15536" w:author="Author">
              <w:del w:id="15537"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38" w:author="Author"/>
                <w:del w:id="15539" w:author="Author"/>
                <w:rFonts w:cs="Arial"/>
                <w:sz w:val="20"/>
                <w:szCs w:val="20"/>
                <w:lang w:val="en-IE"/>
              </w:rPr>
            </w:pPr>
            <w:ins w:id="15540" w:author="Author">
              <w:del w:id="15541"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2" w:author="Author"/>
          <w:del w:id="15543"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44" w:author="Author"/>
                <w:del w:id="15545" w:author="Author"/>
                <w:rFonts w:cs="Arial"/>
                <w:sz w:val="20"/>
                <w:szCs w:val="20"/>
                <w:lang w:val="en-IE"/>
              </w:rPr>
            </w:pPr>
            <w:ins w:id="15546" w:author="Author">
              <w:del w:id="15547"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8" w:author="Author"/>
                <w:del w:id="15549" w:author="Author"/>
                <w:rFonts w:cs="Arial"/>
                <w:sz w:val="20"/>
                <w:szCs w:val="20"/>
                <w:lang w:val="en-IE"/>
              </w:rPr>
            </w:pPr>
            <w:ins w:id="15550" w:author="Author">
              <w:del w:id="15551"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54"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55" w:author="Author"/>
                <w:rFonts w:cs="Arial"/>
                <w:color w:val="auto"/>
                <w:sz w:val="20"/>
                <w:szCs w:val="20"/>
                <w:lang w:val="en-IE"/>
              </w:rPr>
            </w:pPr>
          </w:p>
        </w:tc>
      </w:tr>
      <w:tr w:rsidR="00563671" w:rsidRPr="00563671" w:rsidDel="005E41B3" w14:paraId="56D45F21" w14:textId="2CBF220E" w:rsidTr="004F7C7A">
        <w:trPr>
          <w:del w:id="15556"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57" w:author="Author"/>
                <w:rFonts w:cs="Arial"/>
                <w:sz w:val="20"/>
                <w:szCs w:val="20"/>
                <w:lang w:val="en-IE"/>
              </w:rPr>
            </w:pPr>
            <w:del w:id="15558"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59" w:author="Author"/>
                <w:color w:val="auto"/>
                <w:sz w:val="20"/>
                <w:szCs w:val="20"/>
              </w:rPr>
            </w:pPr>
            <w:del w:id="15560"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61"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2" w:author="Author"/>
                <w:rFonts w:cs="Arial"/>
                <w:sz w:val="20"/>
                <w:szCs w:val="20"/>
                <w:lang w:val="en-IE"/>
              </w:rPr>
            </w:pPr>
            <w:del w:id="15563"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4" w:author="Author"/>
                <w:rFonts w:cs="Arial"/>
                <w:sz w:val="20"/>
                <w:szCs w:val="20"/>
                <w:lang w:val="en-IE"/>
              </w:rPr>
            </w:pPr>
            <w:del w:id="15565"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66"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67" w:author="Author"/>
                <w:rFonts w:cs="Arial"/>
                <w:sz w:val="20"/>
                <w:szCs w:val="20"/>
                <w:lang w:val="en-IE"/>
              </w:rPr>
            </w:pPr>
            <w:del w:id="15568"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9" w:author="Author"/>
                <w:rFonts w:cs="Arial"/>
                <w:sz w:val="20"/>
                <w:szCs w:val="20"/>
                <w:lang w:val="en-IE"/>
              </w:rPr>
            </w:pPr>
            <w:del w:id="15570"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71"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2" w:author="Author"/>
                <w:rFonts w:cs="Arial"/>
                <w:sz w:val="20"/>
                <w:szCs w:val="20"/>
                <w:lang w:val="en-IE"/>
              </w:rPr>
            </w:pPr>
            <w:del w:id="15573"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74" w:author="Author"/>
                <w:rFonts w:cs="Arial"/>
                <w:sz w:val="20"/>
                <w:szCs w:val="20"/>
                <w:lang w:val="en-IE"/>
              </w:rPr>
            </w:pPr>
            <w:del w:id="15575"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76"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77" w:author="Author"/>
                <w:rFonts w:cs="Arial"/>
                <w:sz w:val="20"/>
                <w:szCs w:val="20"/>
                <w:lang w:val="en-IE"/>
              </w:rPr>
            </w:pPr>
            <w:del w:id="15578"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9" w:author="Author"/>
                <w:rFonts w:cs="Arial"/>
                <w:sz w:val="20"/>
                <w:szCs w:val="20"/>
                <w:lang w:val="en-IE"/>
              </w:rPr>
            </w:pPr>
            <w:del w:id="15580" w:author="Author">
              <w:r w:rsidRPr="00563671" w:rsidDel="005E41B3">
                <w:rPr>
                  <w:rFonts w:cs="Arial"/>
                  <w:sz w:val="20"/>
                  <w:szCs w:val="20"/>
                  <w:lang w:val="en-IE"/>
                </w:rPr>
                <w:delText>TBD</w:delText>
              </w:r>
            </w:del>
            <w:ins w:id="15581" w:author="Author">
              <w:del w:id="15582"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3" w:author="Author"/>
          <w:del w:id="15584"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85" w:author="Author"/>
                <w:del w:id="15586" w:author="Author"/>
                <w:rFonts w:cs="Arial"/>
                <w:sz w:val="20"/>
                <w:szCs w:val="20"/>
                <w:lang w:val="en-IE"/>
              </w:rPr>
            </w:pPr>
            <w:ins w:id="15587" w:author="Author">
              <w:del w:id="15588"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89" w:author="Author"/>
                <w:del w:id="15590" w:author="Author"/>
                <w:rFonts w:cs="Arial"/>
                <w:sz w:val="20"/>
                <w:szCs w:val="20"/>
                <w:lang w:val="pt-PT"/>
              </w:rPr>
            </w:pPr>
            <w:ins w:id="15591" w:author="Author">
              <w:del w:id="15592"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3" w:author="Author"/>
          <w:del w:id="15594"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595" w:author="Author"/>
                <w:del w:id="15596" w:author="Author"/>
                <w:rFonts w:cs="Arial"/>
                <w:sz w:val="20"/>
                <w:szCs w:val="20"/>
                <w:lang w:val="en-IE"/>
              </w:rPr>
            </w:pPr>
            <w:ins w:id="15597" w:author="Author">
              <w:del w:id="15598"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99" w:author="Author"/>
                <w:del w:id="15600" w:author="Author"/>
                <w:rFonts w:cs="Arial"/>
                <w:sz w:val="20"/>
                <w:szCs w:val="20"/>
                <w:lang w:val="en-IE"/>
              </w:rPr>
            </w:pPr>
            <w:ins w:id="15601" w:author="Author">
              <w:del w:id="15602"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0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05"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06" w:author="Author"/>
                <w:rFonts w:cs="Arial"/>
                <w:color w:val="auto"/>
                <w:sz w:val="20"/>
                <w:szCs w:val="20"/>
                <w:lang w:val="en-IE"/>
              </w:rPr>
            </w:pPr>
          </w:p>
        </w:tc>
      </w:tr>
      <w:tr w:rsidR="00563671" w:rsidRPr="00563671" w:rsidDel="005E41B3" w14:paraId="2FEEA125" w14:textId="467C21C1" w:rsidTr="004F7C7A">
        <w:trPr>
          <w:del w:id="15607"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08" w:author="Author"/>
                <w:rFonts w:cs="Arial"/>
                <w:sz w:val="20"/>
                <w:szCs w:val="20"/>
                <w:lang w:val="en-IE"/>
              </w:rPr>
            </w:pPr>
            <w:del w:id="15609"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10" w:author="Author"/>
                <w:color w:val="auto"/>
                <w:sz w:val="20"/>
                <w:szCs w:val="20"/>
              </w:rPr>
            </w:pPr>
            <w:del w:id="15611"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2"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3" w:author="Author"/>
                <w:rFonts w:cs="Arial"/>
                <w:sz w:val="20"/>
                <w:szCs w:val="20"/>
                <w:lang w:val="en-IE"/>
              </w:rPr>
            </w:pPr>
            <w:del w:id="15614"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5" w:author="Author"/>
                <w:rFonts w:cs="Arial"/>
                <w:sz w:val="20"/>
                <w:szCs w:val="20"/>
                <w:lang w:val="en-IE"/>
              </w:rPr>
            </w:pPr>
            <w:del w:id="15616"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17"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18" w:author="Author"/>
                <w:rFonts w:cs="Arial"/>
                <w:sz w:val="20"/>
                <w:szCs w:val="20"/>
                <w:lang w:val="en-IE"/>
              </w:rPr>
            </w:pPr>
            <w:del w:id="15619"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0" w:author="Author"/>
                <w:rFonts w:cs="Arial"/>
                <w:sz w:val="20"/>
                <w:szCs w:val="20"/>
                <w:lang w:val="en-IE"/>
              </w:rPr>
            </w:pPr>
            <w:del w:id="15621"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2"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3" w:author="Author"/>
                <w:rFonts w:cs="Arial"/>
                <w:sz w:val="20"/>
                <w:szCs w:val="20"/>
                <w:lang w:val="en-IE"/>
              </w:rPr>
            </w:pPr>
            <w:del w:id="15624"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5" w:author="Author"/>
                <w:rFonts w:cs="Arial"/>
                <w:sz w:val="20"/>
                <w:szCs w:val="20"/>
                <w:lang w:val="en-IE"/>
              </w:rPr>
            </w:pPr>
            <w:del w:id="15626"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27"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28" w:author="Author"/>
                <w:rFonts w:cs="Arial"/>
                <w:sz w:val="20"/>
                <w:szCs w:val="20"/>
                <w:lang w:val="en-IE"/>
              </w:rPr>
            </w:pPr>
            <w:del w:id="15629"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30" w:author="Author"/>
                <w:rFonts w:cs="Arial"/>
                <w:sz w:val="20"/>
                <w:szCs w:val="20"/>
                <w:lang w:val="en-IE"/>
              </w:rPr>
            </w:pPr>
            <w:del w:id="15631"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34"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35" w:author="Author"/>
                <w:rFonts w:cs="Arial"/>
                <w:color w:val="auto"/>
                <w:sz w:val="20"/>
                <w:szCs w:val="20"/>
                <w:lang w:val="en-IE"/>
              </w:rPr>
            </w:pPr>
          </w:p>
        </w:tc>
      </w:tr>
      <w:tr w:rsidR="00563671" w:rsidRPr="00563671" w:rsidDel="005E41B3" w14:paraId="64FBAC14" w14:textId="6A2FF601" w:rsidTr="004F7C7A">
        <w:trPr>
          <w:del w:id="15636"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37" w:author="Author"/>
                <w:rFonts w:cs="Arial"/>
                <w:sz w:val="20"/>
                <w:szCs w:val="20"/>
                <w:lang w:val="en-IE"/>
              </w:rPr>
            </w:pPr>
            <w:del w:id="15638"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39" w:author="Author"/>
                <w:color w:val="auto"/>
                <w:sz w:val="20"/>
                <w:szCs w:val="20"/>
              </w:rPr>
            </w:pPr>
            <w:del w:id="15640"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41"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2" w:author="Author"/>
                <w:rFonts w:cs="Arial"/>
                <w:sz w:val="20"/>
                <w:szCs w:val="20"/>
                <w:lang w:val="en-IE"/>
              </w:rPr>
            </w:pPr>
            <w:del w:id="15643"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4" w:author="Author"/>
                <w:rFonts w:cs="Arial"/>
                <w:sz w:val="20"/>
                <w:szCs w:val="20"/>
                <w:lang w:val="en-IE"/>
              </w:rPr>
            </w:pPr>
            <w:del w:id="15645"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46"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47" w:author="Author"/>
                <w:rFonts w:cs="Arial"/>
                <w:sz w:val="20"/>
                <w:szCs w:val="20"/>
                <w:lang w:val="en-IE"/>
              </w:rPr>
            </w:pPr>
            <w:del w:id="15648"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9" w:author="Author"/>
                <w:rFonts w:cs="Arial"/>
                <w:sz w:val="20"/>
                <w:szCs w:val="20"/>
                <w:lang w:val="en-IE"/>
              </w:rPr>
            </w:pPr>
            <w:del w:id="15650"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51"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2" w:author="Author"/>
                <w:rFonts w:cs="Arial"/>
                <w:sz w:val="20"/>
                <w:szCs w:val="20"/>
                <w:lang w:val="en-IE"/>
              </w:rPr>
            </w:pPr>
            <w:del w:id="15653"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54" w:author="Author"/>
                <w:rFonts w:cs="Arial"/>
                <w:sz w:val="20"/>
                <w:szCs w:val="20"/>
                <w:lang w:val="en-IE"/>
              </w:rPr>
            </w:pPr>
            <w:del w:id="15655"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56"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57" w:author="Author"/>
                <w:rFonts w:cs="Arial"/>
                <w:sz w:val="20"/>
                <w:szCs w:val="20"/>
                <w:lang w:val="en-IE"/>
              </w:rPr>
            </w:pPr>
            <w:del w:id="15658"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9" w:author="Author"/>
                <w:rFonts w:cs="Arial"/>
                <w:sz w:val="20"/>
                <w:szCs w:val="20"/>
                <w:lang w:val="en-IE"/>
              </w:rPr>
            </w:pPr>
            <w:del w:id="15660"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6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3"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64" w:author="Author"/>
                <w:rFonts w:cs="Arial"/>
                <w:color w:val="auto"/>
                <w:sz w:val="20"/>
                <w:szCs w:val="20"/>
                <w:lang w:val="en-IE"/>
              </w:rPr>
            </w:pPr>
          </w:p>
        </w:tc>
      </w:tr>
      <w:tr w:rsidR="00563671" w:rsidRPr="00563671" w:rsidDel="005E41B3" w14:paraId="55AA8DCF" w14:textId="146359CB" w:rsidTr="00430880">
        <w:trPr>
          <w:del w:id="15665"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66" w:author="Author"/>
                <w:rFonts w:cs="Arial"/>
                <w:sz w:val="20"/>
                <w:szCs w:val="20"/>
                <w:lang w:val="en-IE"/>
              </w:rPr>
            </w:pPr>
            <w:del w:id="15667"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68" w:author="Author"/>
                <w:color w:val="auto"/>
                <w:sz w:val="20"/>
                <w:szCs w:val="20"/>
              </w:rPr>
            </w:pPr>
            <w:del w:id="15669"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70"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71" w:author="Author"/>
                <w:rFonts w:cs="Arial"/>
                <w:sz w:val="20"/>
                <w:szCs w:val="20"/>
                <w:lang w:val="en-IE"/>
              </w:rPr>
            </w:pPr>
            <w:del w:id="15672"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3" w:author="Author"/>
                <w:rFonts w:cs="Arial"/>
                <w:sz w:val="20"/>
                <w:szCs w:val="20"/>
                <w:lang w:val="en-IE"/>
              </w:rPr>
            </w:pPr>
            <w:ins w:id="15674" w:author="Author">
              <w:del w:id="15675" w:author="Author">
                <w:r w:rsidRPr="00563671" w:rsidDel="005E41B3">
                  <w:rPr>
                    <w:rFonts w:cs="Arial"/>
                    <w:sz w:val="20"/>
                    <w:szCs w:val="20"/>
                    <w:lang w:val="en-IE"/>
                  </w:rPr>
                  <w:delText>N/A</w:delText>
                </w:r>
              </w:del>
            </w:ins>
            <w:del w:id="15676"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77"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78" w:author="Author"/>
                <w:rFonts w:cs="Arial"/>
                <w:sz w:val="20"/>
                <w:szCs w:val="20"/>
                <w:lang w:val="en-IE"/>
              </w:rPr>
            </w:pPr>
            <w:del w:id="15679"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0" w:author="Author"/>
                <w:rFonts w:cs="Arial"/>
                <w:sz w:val="20"/>
                <w:szCs w:val="20"/>
                <w:lang w:val="en-IE"/>
              </w:rPr>
            </w:pPr>
            <w:del w:id="15681"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2"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3" w:author="Author"/>
                <w:rFonts w:cs="Arial"/>
                <w:sz w:val="20"/>
                <w:szCs w:val="20"/>
                <w:lang w:val="en-IE"/>
              </w:rPr>
            </w:pPr>
            <w:del w:id="15684"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85" w:author="Author"/>
                <w:rFonts w:cs="Arial"/>
                <w:sz w:val="20"/>
                <w:szCs w:val="20"/>
                <w:lang w:val="en-IE"/>
              </w:rPr>
            </w:pPr>
            <w:del w:id="15686"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87"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88" w:author="Author"/>
                <w:rFonts w:cs="Arial"/>
                <w:sz w:val="20"/>
                <w:szCs w:val="20"/>
                <w:lang w:val="en-IE"/>
              </w:rPr>
            </w:pPr>
            <w:del w:id="15689"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90" w:author="Author"/>
                <w:rFonts w:cs="Arial"/>
                <w:sz w:val="20"/>
                <w:szCs w:val="20"/>
                <w:lang w:val="en-IE"/>
              </w:rPr>
            </w:pPr>
            <w:del w:id="15691" w:author="Author">
              <w:r w:rsidRPr="00563671" w:rsidDel="005E41B3">
                <w:rPr>
                  <w:rFonts w:cs="Arial"/>
                  <w:sz w:val="20"/>
                  <w:szCs w:val="20"/>
                  <w:lang w:val="en-IE"/>
                </w:rPr>
                <w:delText>TBD</w:delText>
              </w:r>
            </w:del>
            <w:ins w:id="15692" w:author="Author">
              <w:del w:id="15693"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94" w:author="Author"/>
          <w:del w:id="15695"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696" w:author="Author"/>
                <w:del w:id="15697" w:author="Author"/>
                <w:rFonts w:cs="Arial"/>
                <w:sz w:val="20"/>
                <w:szCs w:val="20"/>
                <w:lang w:val="en-IE"/>
              </w:rPr>
            </w:pPr>
            <w:ins w:id="15698" w:author="Author">
              <w:del w:id="15699"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0" w:author="Author"/>
                <w:del w:id="15701" w:author="Author"/>
                <w:rFonts w:cs="Arial"/>
                <w:sz w:val="20"/>
                <w:szCs w:val="20"/>
                <w:lang w:val="en-IE"/>
              </w:rPr>
            </w:pPr>
            <w:ins w:id="15702" w:author="Author">
              <w:del w:id="15703"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04" w:author="Author"/>
          <w:del w:id="15705"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06" w:author="Author"/>
                <w:del w:id="15707" w:author="Author"/>
                <w:rFonts w:cs="Arial"/>
                <w:sz w:val="20"/>
                <w:szCs w:val="20"/>
                <w:lang w:val="en-IE"/>
              </w:rPr>
            </w:pPr>
            <w:ins w:id="15708" w:author="Author">
              <w:del w:id="15709"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10" w:author="Author"/>
                <w:del w:id="15711" w:author="Author"/>
                <w:rFonts w:cs="Arial"/>
                <w:sz w:val="20"/>
                <w:szCs w:val="20"/>
                <w:lang w:val="en-IE"/>
              </w:rPr>
            </w:pPr>
            <w:ins w:id="15712" w:author="Author">
              <w:del w:id="15713"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16"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17" w:author="Author"/>
                <w:rFonts w:cs="Arial"/>
                <w:color w:val="auto"/>
                <w:sz w:val="20"/>
                <w:szCs w:val="20"/>
                <w:lang w:val="en-IE"/>
              </w:rPr>
            </w:pPr>
          </w:p>
        </w:tc>
      </w:tr>
      <w:tr w:rsidR="00563671" w:rsidRPr="00563671" w:rsidDel="005E41B3" w14:paraId="0EEF60A7" w14:textId="2F96702E" w:rsidTr="004F7C7A">
        <w:trPr>
          <w:del w:id="15718"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19" w:author="Author"/>
                <w:rFonts w:cs="Arial"/>
                <w:sz w:val="20"/>
                <w:szCs w:val="20"/>
                <w:lang w:val="en-IE"/>
              </w:rPr>
            </w:pPr>
            <w:del w:id="15720"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21" w:author="Author"/>
                <w:color w:val="auto"/>
                <w:sz w:val="20"/>
                <w:szCs w:val="20"/>
              </w:rPr>
            </w:pPr>
            <w:del w:id="15722" w:author="Author">
              <w:r w:rsidRPr="00563671" w:rsidDel="005E41B3">
                <w:rPr>
                  <w:color w:val="auto"/>
                  <w:sz w:val="20"/>
                  <w:szCs w:val="20"/>
                </w:rPr>
                <w:delText xml:space="preserve">Cancel </w:delText>
              </w:r>
            </w:del>
            <w:ins w:id="15723" w:author="Author">
              <w:del w:id="15724" w:author="Author">
                <w:r w:rsidR="00856237" w:rsidRPr="00563671" w:rsidDel="005E41B3">
                  <w:rPr>
                    <w:color w:val="auto"/>
                    <w:sz w:val="20"/>
                    <w:szCs w:val="20"/>
                  </w:rPr>
                  <w:delText xml:space="preserve">Reserve </w:delText>
                </w:r>
              </w:del>
            </w:ins>
            <w:del w:id="15725" w:author="Author">
              <w:r w:rsidRPr="00563671" w:rsidDel="005E41B3">
                <w:rPr>
                  <w:color w:val="auto"/>
                  <w:sz w:val="20"/>
                  <w:szCs w:val="20"/>
                </w:rPr>
                <w:delText>schedule slot</w:delText>
              </w:r>
            </w:del>
          </w:p>
        </w:tc>
      </w:tr>
      <w:tr w:rsidR="00563671" w:rsidRPr="00563671" w:rsidDel="005E41B3" w14:paraId="7F29FC2D" w14:textId="725BC872" w:rsidTr="004F7C7A">
        <w:trPr>
          <w:del w:id="15726"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27" w:author="Author"/>
                <w:rFonts w:cs="Arial"/>
                <w:sz w:val="20"/>
                <w:szCs w:val="20"/>
                <w:lang w:val="en-IE"/>
              </w:rPr>
            </w:pPr>
            <w:del w:id="15728"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29" w:author="Author"/>
                <w:rFonts w:cs="Arial"/>
                <w:sz w:val="20"/>
                <w:szCs w:val="20"/>
                <w:lang w:val="en-IE"/>
              </w:rPr>
            </w:pPr>
            <w:del w:id="15730"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31"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2" w:author="Author"/>
                <w:rFonts w:cs="Arial"/>
                <w:sz w:val="20"/>
                <w:szCs w:val="20"/>
                <w:lang w:val="en-IE"/>
              </w:rPr>
            </w:pPr>
            <w:del w:id="15733"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4" w:author="Author"/>
                <w:rFonts w:cs="Arial"/>
                <w:sz w:val="20"/>
                <w:szCs w:val="20"/>
                <w:lang w:val="en-IE"/>
              </w:rPr>
            </w:pPr>
            <w:del w:id="15735"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36"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37" w:author="Author"/>
                <w:rFonts w:cs="Arial"/>
                <w:sz w:val="20"/>
                <w:szCs w:val="20"/>
                <w:lang w:val="en-IE"/>
              </w:rPr>
            </w:pPr>
            <w:del w:id="15738"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9" w:author="Author"/>
                <w:rFonts w:cs="Arial"/>
                <w:sz w:val="20"/>
                <w:szCs w:val="20"/>
                <w:lang w:val="en-IE"/>
              </w:rPr>
            </w:pPr>
            <w:del w:id="15740"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41"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2" w:author="Author"/>
                <w:rFonts w:cs="Arial"/>
                <w:sz w:val="20"/>
                <w:szCs w:val="20"/>
                <w:lang w:val="en-IE"/>
              </w:rPr>
            </w:pPr>
            <w:del w:id="15743"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4" w:author="Author"/>
                <w:rFonts w:cs="Arial"/>
                <w:sz w:val="20"/>
                <w:szCs w:val="20"/>
                <w:lang w:val="en-IE"/>
              </w:rPr>
            </w:pPr>
            <w:del w:id="15745" w:author="Author">
              <w:r w:rsidRPr="00563671" w:rsidDel="005E41B3">
                <w:rPr>
                  <w:rFonts w:cs="Arial"/>
                  <w:sz w:val="20"/>
                  <w:szCs w:val="20"/>
                  <w:lang w:val="en-IE"/>
                </w:rPr>
                <w:delText>TBD</w:delText>
              </w:r>
            </w:del>
            <w:ins w:id="15746" w:author="Author">
              <w:del w:id="15747"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48" w:author="Author"/>
          <w:del w:id="15749"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50" w:author="Author"/>
                <w:del w:id="15751" w:author="Author"/>
                <w:rFonts w:cs="Arial"/>
                <w:sz w:val="20"/>
                <w:szCs w:val="20"/>
                <w:lang w:val="en-IE"/>
              </w:rPr>
            </w:pPr>
            <w:ins w:id="15752" w:author="Author">
              <w:del w:id="15753"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4" w:author="Author"/>
                <w:del w:id="15755" w:author="Author"/>
                <w:rFonts w:cs="Arial"/>
                <w:sz w:val="20"/>
                <w:szCs w:val="20"/>
                <w:lang w:val="pt-PT"/>
              </w:rPr>
            </w:pPr>
            <w:ins w:id="15756" w:author="Author">
              <w:del w:id="15757"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58" w:author="Author"/>
          <w:del w:id="15759"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60" w:author="Author"/>
                <w:del w:id="15761" w:author="Author"/>
                <w:rFonts w:cs="Arial"/>
                <w:sz w:val="20"/>
                <w:szCs w:val="20"/>
                <w:lang w:val="en-IE"/>
              </w:rPr>
            </w:pPr>
            <w:ins w:id="15762" w:author="Author">
              <w:del w:id="15763"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4" w:author="Author"/>
                <w:del w:id="15765" w:author="Author"/>
                <w:rFonts w:cs="Arial"/>
                <w:sz w:val="20"/>
                <w:szCs w:val="20"/>
                <w:lang w:val="pt-PT"/>
              </w:rPr>
            </w:pPr>
            <w:ins w:id="15766" w:author="Author">
              <w:del w:id="15767"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70"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71" w:author="Author"/>
                <w:rFonts w:cs="Arial"/>
                <w:color w:val="auto"/>
                <w:sz w:val="20"/>
                <w:szCs w:val="20"/>
                <w:lang w:val="en-IE"/>
              </w:rPr>
            </w:pPr>
          </w:p>
        </w:tc>
      </w:tr>
      <w:tr w:rsidR="00563671" w:rsidRPr="00563671" w:rsidDel="005E41B3" w14:paraId="47B64D16" w14:textId="2868FC3F" w:rsidTr="004F7C7A">
        <w:trPr>
          <w:del w:id="15772"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3" w:author="Author"/>
                <w:rFonts w:cs="Arial"/>
                <w:sz w:val="20"/>
                <w:szCs w:val="20"/>
                <w:lang w:val="en-IE"/>
              </w:rPr>
            </w:pPr>
            <w:del w:id="15774"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75" w:author="Author"/>
                <w:color w:val="auto"/>
                <w:sz w:val="20"/>
                <w:szCs w:val="20"/>
              </w:rPr>
            </w:pPr>
            <w:del w:id="15776" w:author="Author">
              <w:r w:rsidRPr="00563671" w:rsidDel="005E41B3">
                <w:rPr>
                  <w:color w:val="auto"/>
                  <w:sz w:val="20"/>
                  <w:szCs w:val="20"/>
                </w:rPr>
                <w:delText>Get stores</w:delText>
              </w:r>
            </w:del>
          </w:p>
        </w:tc>
      </w:tr>
      <w:tr w:rsidR="00563671" w:rsidRPr="00563671" w:rsidDel="005E41B3" w14:paraId="37B831A4" w14:textId="52A59AA7" w:rsidTr="004F7C7A">
        <w:trPr>
          <w:del w:id="15777"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78" w:author="Author"/>
                <w:rFonts w:cs="Arial"/>
                <w:sz w:val="20"/>
                <w:szCs w:val="20"/>
                <w:lang w:val="en-IE"/>
              </w:rPr>
            </w:pPr>
            <w:del w:id="15779"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0" w:author="Author"/>
                <w:rFonts w:cs="Arial"/>
                <w:sz w:val="20"/>
                <w:szCs w:val="20"/>
                <w:lang w:val="en-IE"/>
              </w:rPr>
            </w:pPr>
            <w:del w:id="15781"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2"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3" w:author="Author"/>
                <w:rFonts w:cs="Arial"/>
                <w:sz w:val="20"/>
                <w:szCs w:val="20"/>
                <w:lang w:val="en-IE"/>
              </w:rPr>
            </w:pPr>
            <w:del w:id="15784"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5"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6" w:author="Author"/>
                <w:rFonts w:cs="Arial"/>
                <w:sz w:val="20"/>
                <w:szCs w:val="20"/>
                <w:lang w:val="en-IE"/>
              </w:rPr>
            </w:pPr>
            <w:del w:id="15787"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88"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89" w:author="Author"/>
                <w:rFonts w:cs="Arial"/>
                <w:sz w:val="20"/>
                <w:szCs w:val="20"/>
                <w:lang w:val="en-IE"/>
              </w:rPr>
            </w:pPr>
            <w:del w:id="15790"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1" w:author="Author"/>
                <w:rFonts w:cs="Arial"/>
                <w:sz w:val="20"/>
                <w:szCs w:val="20"/>
                <w:lang w:val="en-IE"/>
              </w:rPr>
            </w:pPr>
            <w:del w:id="15792"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3"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94" w:author="Author"/>
                <w:rFonts w:cs="Arial"/>
                <w:sz w:val="20"/>
                <w:szCs w:val="20"/>
                <w:lang w:val="en-IE"/>
              </w:rPr>
            </w:pPr>
            <w:del w:id="15795"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6" w:author="Author"/>
                <w:rFonts w:cs="Arial"/>
                <w:sz w:val="20"/>
                <w:szCs w:val="20"/>
                <w:lang w:val="en-IE"/>
              </w:rPr>
            </w:pPr>
            <w:del w:id="15797"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798" w:author="Author"/>
          <w:del w:id="15799"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800" w:author="Author"/>
          <w:del w:id="15801"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2" w:author="Author"/>
                <w:del w:id="15803"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04" w:author="Author"/>
                <w:del w:id="15805" w:author="Author"/>
                <w:rFonts w:cs="Arial"/>
                <w:color w:val="auto"/>
                <w:sz w:val="20"/>
                <w:szCs w:val="20"/>
                <w:lang w:val="en-IE"/>
              </w:rPr>
            </w:pPr>
          </w:p>
        </w:tc>
      </w:tr>
      <w:tr w:rsidR="00563671" w:rsidRPr="00563671" w:rsidDel="005E41B3" w14:paraId="595FCC2D" w14:textId="28B1EF73" w:rsidTr="00882FE6">
        <w:trPr>
          <w:ins w:id="15806" w:author="Author"/>
          <w:del w:id="15807"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08" w:author="Author"/>
                <w:del w:id="15809" w:author="Author"/>
                <w:rFonts w:cs="Arial"/>
                <w:sz w:val="20"/>
                <w:szCs w:val="20"/>
                <w:lang w:val="en-IE"/>
              </w:rPr>
            </w:pPr>
            <w:ins w:id="15810" w:author="Author">
              <w:del w:id="15811"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2" w:author="Author"/>
                <w:del w:id="15813" w:author="Author"/>
                <w:color w:val="auto"/>
                <w:sz w:val="20"/>
                <w:szCs w:val="20"/>
              </w:rPr>
            </w:pPr>
            <w:ins w:id="15814" w:author="Author">
              <w:del w:id="15815"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16" w:author="Author"/>
          <w:del w:id="15817"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18" w:author="Author"/>
                <w:del w:id="15819" w:author="Author"/>
                <w:rFonts w:cs="Arial"/>
                <w:sz w:val="20"/>
                <w:szCs w:val="20"/>
                <w:lang w:val="en-IE"/>
              </w:rPr>
            </w:pPr>
            <w:ins w:id="15820" w:author="Author">
              <w:del w:id="15821"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2" w:author="Author"/>
                <w:del w:id="15823" w:author="Author"/>
                <w:rFonts w:cs="Arial"/>
                <w:sz w:val="20"/>
                <w:szCs w:val="20"/>
                <w:lang w:val="en-IE"/>
              </w:rPr>
            </w:pPr>
            <w:ins w:id="15824" w:author="Author">
              <w:del w:id="15825"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26" w:author="Author"/>
          <w:del w:id="15827"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28" w:author="Author"/>
                <w:del w:id="15829" w:author="Author"/>
                <w:rFonts w:cs="Arial"/>
                <w:sz w:val="20"/>
                <w:szCs w:val="20"/>
                <w:lang w:val="en-IE"/>
              </w:rPr>
            </w:pPr>
            <w:ins w:id="15830" w:author="Author">
              <w:del w:id="15831"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2" w:author="Author"/>
                <w:del w:id="15833" w:author="Author"/>
                <w:rFonts w:cs="Arial"/>
                <w:sz w:val="20"/>
                <w:szCs w:val="20"/>
                <w:lang w:val="en-IE"/>
              </w:rPr>
            </w:pPr>
            <w:ins w:id="15834" w:author="Author">
              <w:del w:id="15835"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36" w:author="Author"/>
          <w:del w:id="15837"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38" w:author="Author"/>
                <w:del w:id="15839" w:author="Author"/>
                <w:rFonts w:cs="Arial"/>
                <w:sz w:val="20"/>
                <w:szCs w:val="20"/>
                <w:lang w:val="en-IE"/>
              </w:rPr>
            </w:pPr>
            <w:ins w:id="15840" w:author="Author">
              <w:del w:id="15841"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2" w:author="Author"/>
                <w:del w:id="15843" w:author="Author"/>
                <w:rFonts w:cs="Arial"/>
                <w:sz w:val="20"/>
                <w:szCs w:val="20"/>
                <w:lang w:val="en-IE"/>
              </w:rPr>
            </w:pPr>
            <w:ins w:id="15844" w:author="Author">
              <w:del w:id="15845"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46" w:author="Author"/>
          <w:del w:id="15847"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48" w:author="Author"/>
                <w:del w:id="15849" w:author="Author"/>
                <w:rFonts w:cs="Arial"/>
                <w:sz w:val="20"/>
                <w:szCs w:val="20"/>
                <w:lang w:val="en-IE"/>
              </w:rPr>
            </w:pPr>
            <w:ins w:id="15850" w:author="Author">
              <w:del w:id="15851"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2" w:author="Author"/>
                <w:del w:id="15853" w:author="Author"/>
                <w:rFonts w:cs="Arial"/>
                <w:sz w:val="20"/>
                <w:szCs w:val="20"/>
                <w:lang w:val="en-IE"/>
              </w:rPr>
            </w:pPr>
            <w:ins w:id="15854" w:author="Author">
              <w:del w:id="15855"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56" w:author="Author"/>
          <w:del w:id="15857"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58" w:author="Author"/>
                <w:del w:id="15859" w:author="Author"/>
                <w:rFonts w:cs="Arial"/>
                <w:sz w:val="20"/>
                <w:szCs w:val="20"/>
                <w:lang w:val="en-IE"/>
              </w:rPr>
            </w:pPr>
            <w:ins w:id="15860" w:author="Author">
              <w:del w:id="15861"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2" w:author="Author"/>
                <w:del w:id="15863" w:author="Author"/>
                <w:rFonts w:cs="Arial"/>
                <w:sz w:val="20"/>
                <w:szCs w:val="20"/>
                <w:lang w:val="en-IE"/>
              </w:rPr>
            </w:pPr>
            <w:ins w:id="15864" w:author="Author">
              <w:del w:id="15865"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66" w:author="Author"/>
          <w:del w:id="15867"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68" w:author="Author"/>
                <w:del w:id="15869" w:author="Author"/>
                <w:rFonts w:cs="Arial"/>
                <w:sz w:val="20"/>
                <w:szCs w:val="20"/>
                <w:lang w:val="en-IE"/>
              </w:rPr>
            </w:pPr>
            <w:ins w:id="15870" w:author="Author">
              <w:del w:id="15871"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2" w:author="Author"/>
                <w:del w:id="15873" w:author="Author"/>
                <w:rFonts w:cs="Arial"/>
                <w:sz w:val="20"/>
                <w:szCs w:val="20"/>
                <w:lang w:val="en-IE"/>
              </w:rPr>
            </w:pPr>
            <w:ins w:id="15874" w:author="Author">
              <w:del w:id="15875"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7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78"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79" w:author="Author"/>
                <w:rFonts w:cs="Arial"/>
                <w:color w:val="auto"/>
                <w:sz w:val="20"/>
                <w:szCs w:val="20"/>
                <w:lang w:val="en-IE"/>
              </w:rPr>
            </w:pPr>
          </w:p>
        </w:tc>
      </w:tr>
      <w:tr w:rsidR="00563671" w:rsidRPr="00563671" w:rsidDel="005E41B3" w14:paraId="3A80EF98" w14:textId="1B233F1D" w:rsidTr="004F7C7A">
        <w:trPr>
          <w:del w:id="15880"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81" w:author="Author"/>
                <w:rFonts w:cs="Arial"/>
                <w:sz w:val="20"/>
                <w:szCs w:val="20"/>
                <w:lang w:val="en-IE"/>
              </w:rPr>
            </w:pPr>
            <w:del w:id="15882"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3" w:author="Author"/>
                <w:color w:val="auto"/>
                <w:sz w:val="20"/>
                <w:szCs w:val="20"/>
              </w:rPr>
            </w:pPr>
            <w:del w:id="15884"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85"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86" w:author="Author"/>
                <w:rFonts w:cs="Arial"/>
                <w:sz w:val="20"/>
                <w:szCs w:val="20"/>
                <w:lang w:val="en-IE"/>
              </w:rPr>
            </w:pPr>
            <w:del w:id="15887"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88" w:author="Author"/>
                <w:rFonts w:cs="Arial"/>
                <w:sz w:val="20"/>
                <w:szCs w:val="20"/>
                <w:lang w:val="en-IE"/>
              </w:rPr>
            </w:pPr>
            <w:del w:id="15889"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90"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91" w:author="Author"/>
                <w:rFonts w:cs="Arial"/>
                <w:sz w:val="20"/>
                <w:szCs w:val="20"/>
                <w:lang w:val="en-IE"/>
              </w:rPr>
            </w:pPr>
            <w:del w:id="15892"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3" w:author="Author"/>
                <w:rFonts w:cs="Arial"/>
                <w:sz w:val="20"/>
                <w:szCs w:val="20"/>
                <w:lang w:val="en-IE"/>
              </w:rPr>
            </w:pPr>
            <w:del w:id="15894"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895"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896" w:author="Author"/>
                <w:rFonts w:cs="Arial"/>
                <w:sz w:val="20"/>
                <w:szCs w:val="20"/>
                <w:lang w:val="en-IE"/>
              </w:rPr>
            </w:pPr>
            <w:del w:id="15897"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8" w:author="Author"/>
                <w:rFonts w:cs="Arial"/>
                <w:sz w:val="20"/>
                <w:szCs w:val="20"/>
                <w:lang w:val="en-IE"/>
              </w:rPr>
            </w:pPr>
            <w:del w:id="15899"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900"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901" w:author="Author"/>
                <w:rFonts w:cs="Arial"/>
                <w:sz w:val="20"/>
                <w:szCs w:val="20"/>
                <w:lang w:val="en-IE"/>
              </w:rPr>
            </w:pPr>
            <w:del w:id="15902"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3" w:author="Author"/>
                <w:rFonts w:cs="Arial"/>
                <w:sz w:val="20"/>
                <w:szCs w:val="20"/>
                <w:lang w:val="en-IE"/>
              </w:rPr>
            </w:pPr>
            <w:del w:id="15904" w:author="Author">
              <w:r w:rsidRPr="00563671" w:rsidDel="005E41B3">
                <w:rPr>
                  <w:rFonts w:cs="Arial"/>
                  <w:sz w:val="20"/>
                  <w:szCs w:val="20"/>
                  <w:lang w:val="en-IE"/>
                </w:rPr>
                <w:delText>TBD</w:delText>
              </w:r>
            </w:del>
            <w:ins w:id="15905" w:author="Author">
              <w:del w:id="15906"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07" w:author="Author"/>
          <w:del w:id="15908"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09" w:author="Author"/>
                <w:del w:id="15910" w:author="Author"/>
                <w:rFonts w:cs="Arial"/>
                <w:sz w:val="20"/>
                <w:szCs w:val="20"/>
                <w:lang w:val="en-IE"/>
              </w:rPr>
            </w:pPr>
            <w:ins w:id="15911" w:author="Author">
              <w:del w:id="15912"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3" w:author="Author"/>
                <w:del w:id="15914" w:author="Author"/>
                <w:rFonts w:cs="Arial"/>
                <w:sz w:val="20"/>
                <w:szCs w:val="20"/>
                <w:lang w:val="en-IE"/>
              </w:rPr>
            </w:pPr>
            <w:ins w:id="15915" w:author="Author">
              <w:del w:id="15916"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17" w:author="Author"/>
          <w:del w:id="15918"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19" w:author="Author"/>
                <w:del w:id="15920" w:author="Author"/>
                <w:rFonts w:cs="Arial"/>
                <w:sz w:val="20"/>
                <w:szCs w:val="20"/>
                <w:lang w:val="en-IE"/>
              </w:rPr>
            </w:pPr>
            <w:ins w:id="15921" w:author="Author">
              <w:del w:id="15922"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3" w:author="Author"/>
                <w:del w:id="15924" w:author="Author"/>
                <w:rFonts w:cs="Arial"/>
                <w:sz w:val="20"/>
                <w:szCs w:val="20"/>
                <w:lang w:val="en-IE"/>
              </w:rPr>
            </w:pPr>
            <w:ins w:id="15925" w:author="Author">
              <w:del w:id="15926"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27" w:author="Author"/>
          <w:del w:id="159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29" w:author="Author"/>
          <w:del w:id="1593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31" w:author="Author"/>
                <w:del w:id="15932"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3" w:author="Author"/>
                <w:del w:id="15934" w:author="Author"/>
                <w:rFonts w:cs="Arial"/>
                <w:color w:val="auto"/>
                <w:sz w:val="20"/>
                <w:szCs w:val="20"/>
                <w:lang w:val="en-IE"/>
              </w:rPr>
            </w:pPr>
          </w:p>
        </w:tc>
      </w:tr>
      <w:tr w:rsidR="00563671" w:rsidRPr="00563671" w:rsidDel="005E41B3" w14:paraId="04CFE451" w14:textId="663F1127" w:rsidTr="00B31E17">
        <w:trPr>
          <w:ins w:id="15935" w:author="Author"/>
          <w:del w:id="15936"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37" w:author="Author"/>
                <w:del w:id="15938" w:author="Author"/>
                <w:rFonts w:cs="Arial"/>
                <w:sz w:val="20"/>
                <w:szCs w:val="20"/>
                <w:lang w:val="en-IE"/>
              </w:rPr>
            </w:pPr>
            <w:ins w:id="15939" w:author="Author">
              <w:del w:id="15940"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41" w:author="Author"/>
                <w:del w:id="15942" w:author="Author"/>
                <w:color w:val="auto"/>
                <w:sz w:val="20"/>
                <w:szCs w:val="20"/>
              </w:rPr>
            </w:pPr>
            <w:ins w:id="15943" w:author="Author">
              <w:del w:id="15944"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45" w:author="Author"/>
          <w:del w:id="15946"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47" w:author="Author"/>
                <w:del w:id="15948" w:author="Author"/>
                <w:rFonts w:cs="Arial"/>
                <w:sz w:val="20"/>
                <w:szCs w:val="20"/>
                <w:lang w:val="en-IE"/>
              </w:rPr>
            </w:pPr>
            <w:ins w:id="15949" w:author="Author">
              <w:del w:id="15950"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1" w:author="Author"/>
                <w:del w:id="15952" w:author="Author"/>
                <w:rFonts w:cs="Arial"/>
                <w:sz w:val="20"/>
                <w:szCs w:val="20"/>
                <w:lang w:val="en-IE"/>
              </w:rPr>
            </w:pPr>
            <w:ins w:id="15953" w:author="Author">
              <w:del w:id="15954"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55" w:author="Author"/>
          <w:del w:id="15956"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57" w:author="Author"/>
                <w:del w:id="15958" w:author="Author"/>
                <w:rFonts w:cs="Arial"/>
                <w:sz w:val="20"/>
                <w:szCs w:val="20"/>
                <w:lang w:val="en-IE"/>
              </w:rPr>
            </w:pPr>
            <w:ins w:id="15959" w:author="Author">
              <w:del w:id="15960"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1" w:author="Author"/>
                <w:del w:id="15962" w:author="Author"/>
                <w:rFonts w:cs="Arial"/>
                <w:sz w:val="20"/>
                <w:szCs w:val="20"/>
                <w:lang w:val="en-IE"/>
              </w:rPr>
            </w:pPr>
            <w:ins w:id="15963" w:author="Author">
              <w:del w:id="15964"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65" w:author="Author"/>
          <w:del w:id="15966"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67" w:author="Author"/>
                <w:del w:id="15968" w:author="Author"/>
                <w:rFonts w:cs="Arial"/>
                <w:sz w:val="20"/>
                <w:szCs w:val="20"/>
                <w:lang w:val="en-IE"/>
              </w:rPr>
            </w:pPr>
            <w:ins w:id="15969" w:author="Author">
              <w:del w:id="15970"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1" w:author="Author"/>
                <w:del w:id="15972" w:author="Author"/>
                <w:rFonts w:cs="Arial"/>
                <w:sz w:val="20"/>
                <w:szCs w:val="20"/>
                <w:lang w:val="en-IE"/>
              </w:rPr>
            </w:pPr>
            <w:ins w:id="15973" w:author="Author">
              <w:del w:id="15974"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75" w:author="Author"/>
          <w:del w:id="15976"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77" w:author="Author"/>
                <w:del w:id="15978" w:author="Author"/>
                <w:rFonts w:cs="Arial"/>
                <w:sz w:val="20"/>
                <w:szCs w:val="20"/>
                <w:lang w:val="en-IE"/>
              </w:rPr>
            </w:pPr>
            <w:ins w:id="15979" w:author="Author">
              <w:del w:id="15980"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1" w:author="Author"/>
                <w:del w:id="15982" w:author="Author"/>
                <w:rFonts w:cs="Arial"/>
                <w:sz w:val="20"/>
                <w:szCs w:val="20"/>
                <w:lang w:val="en-IE"/>
              </w:rPr>
            </w:pPr>
            <w:ins w:id="15983" w:author="Author">
              <w:del w:id="15984"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85" w:author="Author"/>
          <w:del w:id="15986"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87" w:author="Author"/>
                <w:del w:id="15988" w:author="Author"/>
                <w:rFonts w:cs="Arial"/>
                <w:sz w:val="20"/>
                <w:szCs w:val="20"/>
                <w:lang w:val="en-IE"/>
              </w:rPr>
            </w:pPr>
            <w:ins w:id="15989" w:author="Author">
              <w:del w:id="15990"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91" w:author="Author"/>
                <w:del w:id="15992" w:author="Author"/>
                <w:rFonts w:cs="Arial"/>
                <w:sz w:val="20"/>
                <w:szCs w:val="20"/>
                <w:lang w:val="en-IE"/>
              </w:rPr>
            </w:pPr>
            <w:ins w:id="15993" w:author="Author">
              <w:del w:id="15994" w:author="Author">
                <w:r w:rsidRPr="00563671" w:rsidDel="005E41B3">
                  <w:rPr>
                    <w:rFonts w:cs="Arial"/>
                    <w:sz w:val="20"/>
                    <w:szCs w:val="20"/>
                  </w:rPr>
                  <w:delText>SalesOrder</w:delText>
                </w:r>
              </w:del>
            </w:ins>
          </w:p>
        </w:tc>
      </w:tr>
      <w:tr w:rsidR="00563671" w:rsidRPr="00563671" w:rsidDel="005E41B3" w14:paraId="62D6AA3E" w14:textId="5A2E7BBF" w:rsidTr="00B31E17">
        <w:trPr>
          <w:ins w:id="15995" w:author="Author"/>
          <w:del w:id="15996"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5997" w:author="Author"/>
                <w:del w:id="15998" w:author="Author"/>
                <w:rFonts w:cs="Arial"/>
                <w:sz w:val="20"/>
                <w:szCs w:val="20"/>
                <w:lang w:val="en-IE"/>
              </w:rPr>
            </w:pPr>
            <w:ins w:id="15999" w:author="Author">
              <w:del w:id="16000"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001" w:author="Author"/>
                <w:del w:id="16002" w:author="Author"/>
                <w:rFonts w:cs="Arial"/>
                <w:sz w:val="20"/>
                <w:szCs w:val="20"/>
                <w:lang w:val="pt-PT"/>
              </w:rPr>
            </w:pPr>
            <w:ins w:id="16003" w:author="Author">
              <w:del w:id="16004"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05" w:author="Author"/>
          <w:del w:id="160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07" w:author="Author"/>
          <w:del w:id="160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09" w:author="Author"/>
                <w:del w:id="16010"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11" w:author="Author"/>
                <w:del w:id="16012" w:author="Author"/>
                <w:rFonts w:cs="Arial"/>
                <w:color w:val="auto"/>
                <w:sz w:val="20"/>
                <w:szCs w:val="20"/>
                <w:lang w:val="en-IE"/>
              </w:rPr>
            </w:pPr>
          </w:p>
        </w:tc>
      </w:tr>
      <w:tr w:rsidR="00563671" w:rsidRPr="00563671" w:rsidDel="005E41B3" w14:paraId="79500A32" w14:textId="1221CCEB" w:rsidTr="00C40039">
        <w:trPr>
          <w:ins w:id="16013" w:author="Author"/>
          <w:del w:id="16014"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15" w:author="Author"/>
                <w:del w:id="16016" w:author="Author"/>
                <w:rFonts w:cs="Arial"/>
                <w:sz w:val="20"/>
                <w:szCs w:val="20"/>
                <w:lang w:val="en-IE"/>
              </w:rPr>
            </w:pPr>
            <w:ins w:id="16017" w:author="Author">
              <w:del w:id="16018"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19" w:author="Author"/>
                <w:del w:id="16020" w:author="Author"/>
                <w:color w:val="auto"/>
                <w:sz w:val="20"/>
                <w:szCs w:val="20"/>
              </w:rPr>
            </w:pPr>
            <w:ins w:id="16021" w:author="Author">
              <w:del w:id="16022"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3" w:author="Author"/>
          <w:del w:id="16024"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25" w:author="Author"/>
                <w:del w:id="16026" w:author="Author"/>
                <w:rFonts w:cs="Arial"/>
                <w:sz w:val="20"/>
                <w:szCs w:val="20"/>
                <w:lang w:val="en-IE"/>
              </w:rPr>
            </w:pPr>
            <w:ins w:id="16027" w:author="Author">
              <w:del w:id="16028"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29" w:author="Author"/>
                <w:del w:id="16030" w:author="Author"/>
                <w:rFonts w:cs="Arial"/>
                <w:sz w:val="20"/>
                <w:szCs w:val="20"/>
                <w:lang w:val="en-IE"/>
              </w:rPr>
            </w:pPr>
            <w:ins w:id="16031" w:author="Author">
              <w:del w:id="16032"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3" w:author="Author"/>
          <w:del w:id="16034"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35" w:author="Author"/>
                <w:del w:id="16036" w:author="Author"/>
                <w:rFonts w:cs="Arial"/>
                <w:sz w:val="20"/>
                <w:szCs w:val="20"/>
                <w:lang w:val="en-IE"/>
              </w:rPr>
            </w:pPr>
            <w:ins w:id="16037" w:author="Author">
              <w:del w:id="16038"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39" w:author="Author"/>
                <w:del w:id="16040" w:author="Author"/>
                <w:rFonts w:cs="Arial"/>
                <w:sz w:val="20"/>
                <w:szCs w:val="20"/>
                <w:lang w:val="en-IE"/>
              </w:rPr>
            </w:pPr>
            <w:ins w:id="16041" w:author="Author">
              <w:del w:id="16042"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3" w:author="Author"/>
          <w:del w:id="16044"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45" w:author="Author"/>
                <w:del w:id="16046" w:author="Author"/>
                <w:rFonts w:cs="Arial"/>
                <w:sz w:val="20"/>
                <w:szCs w:val="20"/>
                <w:lang w:val="en-IE"/>
              </w:rPr>
            </w:pPr>
            <w:ins w:id="16047" w:author="Author">
              <w:del w:id="16048"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49" w:author="Author"/>
                <w:del w:id="16050" w:author="Author"/>
                <w:rFonts w:cs="Arial"/>
                <w:sz w:val="20"/>
                <w:szCs w:val="20"/>
                <w:lang w:val="en-IE"/>
              </w:rPr>
            </w:pPr>
            <w:ins w:id="16051" w:author="Author">
              <w:del w:id="16052"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3" w:author="Author"/>
          <w:del w:id="16054"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55" w:author="Author"/>
                <w:del w:id="16056" w:author="Author"/>
                <w:rFonts w:cs="Arial"/>
                <w:sz w:val="20"/>
                <w:szCs w:val="20"/>
                <w:lang w:val="en-IE"/>
              </w:rPr>
            </w:pPr>
            <w:ins w:id="16057" w:author="Author">
              <w:del w:id="16058"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59" w:author="Author"/>
                <w:del w:id="16060" w:author="Author"/>
                <w:rFonts w:cs="Arial"/>
                <w:sz w:val="20"/>
                <w:szCs w:val="20"/>
                <w:lang w:val="en-IE"/>
              </w:rPr>
            </w:pPr>
            <w:ins w:id="16061" w:author="Author">
              <w:del w:id="16062"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3" w:author="Author"/>
          <w:del w:id="16064"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65" w:author="Author"/>
                <w:del w:id="16066" w:author="Author"/>
                <w:rFonts w:cs="Arial"/>
                <w:sz w:val="20"/>
                <w:szCs w:val="20"/>
                <w:lang w:val="en-IE"/>
              </w:rPr>
            </w:pPr>
            <w:ins w:id="16067" w:author="Author">
              <w:del w:id="16068"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9" w:author="Author"/>
                <w:del w:id="16070" w:author="Author"/>
                <w:rFonts w:cs="Arial"/>
                <w:sz w:val="20"/>
                <w:szCs w:val="20"/>
                <w:lang w:val="en-IE"/>
              </w:rPr>
            </w:pPr>
            <w:ins w:id="16071" w:author="Author">
              <w:del w:id="16072" w:author="Author">
                <w:r w:rsidRPr="00563671" w:rsidDel="005E41B3">
                  <w:rPr>
                    <w:rFonts w:cs="Arial"/>
                    <w:sz w:val="20"/>
                    <w:szCs w:val="20"/>
                  </w:rPr>
                  <w:delText>TBD</w:delText>
                </w:r>
              </w:del>
            </w:ins>
          </w:p>
        </w:tc>
      </w:tr>
      <w:tr w:rsidR="00563671" w:rsidRPr="00563671" w:rsidDel="005E41B3" w14:paraId="35B6D1F2" w14:textId="610A51C8" w:rsidTr="00C40039">
        <w:trPr>
          <w:ins w:id="16073" w:author="Author"/>
          <w:del w:id="16074"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75" w:author="Author"/>
                <w:del w:id="16076" w:author="Author"/>
                <w:rFonts w:cs="Arial"/>
                <w:sz w:val="20"/>
                <w:szCs w:val="20"/>
                <w:lang w:val="en-IE"/>
              </w:rPr>
            </w:pPr>
            <w:ins w:id="16077" w:author="Author">
              <w:del w:id="16078"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9" w:author="Author"/>
                <w:del w:id="16080" w:author="Author"/>
                <w:rFonts w:cs="Arial"/>
                <w:sz w:val="20"/>
                <w:szCs w:val="20"/>
                <w:lang w:val="en-IE"/>
              </w:rPr>
            </w:pPr>
            <w:ins w:id="16081" w:author="Author">
              <w:del w:id="16082"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3" w:author="Author"/>
          <w:del w:id="1608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85" w:author="Author"/>
          <w:del w:id="1608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87" w:author="Author"/>
                <w:del w:id="16088"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89" w:author="Author"/>
                <w:del w:id="16090" w:author="Author"/>
                <w:rFonts w:cs="Arial"/>
                <w:color w:val="auto"/>
                <w:sz w:val="20"/>
                <w:szCs w:val="20"/>
                <w:lang w:val="en-IE"/>
              </w:rPr>
            </w:pPr>
          </w:p>
        </w:tc>
      </w:tr>
      <w:tr w:rsidR="00CD297E" w:rsidRPr="00563671" w:rsidDel="005E41B3" w14:paraId="0B138F7F" w14:textId="346ADA95" w:rsidTr="002C2593">
        <w:trPr>
          <w:ins w:id="16091" w:author="Author"/>
          <w:del w:id="16092"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3" w:author="Author"/>
                <w:del w:id="16094" w:author="Author"/>
                <w:rFonts w:cs="Arial"/>
                <w:sz w:val="20"/>
                <w:szCs w:val="20"/>
                <w:lang w:val="en-IE"/>
              </w:rPr>
            </w:pPr>
            <w:ins w:id="16095" w:author="Author">
              <w:del w:id="16096"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097" w:author="Author"/>
                <w:del w:id="16098" w:author="Author"/>
                <w:color w:val="auto"/>
                <w:sz w:val="20"/>
                <w:szCs w:val="20"/>
              </w:rPr>
            </w:pPr>
            <w:ins w:id="16099" w:author="Author">
              <w:del w:id="16100" w:author="Author">
                <w:r w:rsidRPr="00CD297E" w:rsidDel="005E41B3">
                  <w:rPr>
                    <w:sz w:val="20"/>
                  </w:rPr>
                  <w:delText>Get Recommended shared equipment’s</w:delText>
                </w:r>
              </w:del>
            </w:ins>
          </w:p>
        </w:tc>
      </w:tr>
      <w:tr w:rsidR="00CD297E" w:rsidRPr="00563671" w:rsidDel="005E41B3" w14:paraId="253BF6A4" w14:textId="1C7FF8B7" w:rsidTr="002C2593">
        <w:trPr>
          <w:ins w:id="16101" w:author="Author"/>
          <w:del w:id="16102"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3" w:author="Author"/>
                <w:del w:id="16104" w:author="Author"/>
                <w:rFonts w:cs="Arial"/>
                <w:sz w:val="20"/>
                <w:szCs w:val="20"/>
                <w:lang w:val="en-IE"/>
              </w:rPr>
            </w:pPr>
            <w:ins w:id="16105" w:author="Author">
              <w:del w:id="16106"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07" w:author="Author"/>
                <w:del w:id="16108" w:author="Author"/>
                <w:rFonts w:cs="Arial"/>
                <w:sz w:val="20"/>
                <w:szCs w:val="20"/>
                <w:lang w:val="en-IE"/>
              </w:rPr>
            </w:pPr>
            <w:ins w:id="16109" w:author="Author">
              <w:del w:id="16110"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11" w:author="Author"/>
          <w:del w:id="16112"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3" w:author="Author"/>
                <w:del w:id="16114" w:author="Author"/>
                <w:rFonts w:cs="Arial"/>
                <w:sz w:val="20"/>
                <w:szCs w:val="20"/>
                <w:lang w:val="en-IE"/>
              </w:rPr>
            </w:pPr>
            <w:ins w:id="16115" w:author="Author">
              <w:del w:id="16116"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7" w:author="Author"/>
                <w:del w:id="16118" w:author="Author"/>
                <w:rFonts w:cs="Arial"/>
                <w:sz w:val="20"/>
                <w:szCs w:val="20"/>
                <w:lang w:val="en-IE"/>
              </w:rPr>
            </w:pPr>
            <w:ins w:id="16119" w:author="Author">
              <w:del w:id="16120"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21" w:author="Author"/>
          <w:del w:id="16122"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3" w:author="Author"/>
                <w:del w:id="16124" w:author="Author"/>
                <w:rFonts w:cs="Arial"/>
                <w:sz w:val="20"/>
                <w:szCs w:val="20"/>
                <w:lang w:val="en-IE"/>
              </w:rPr>
            </w:pPr>
            <w:ins w:id="16125" w:author="Author">
              <w:del w:id="16126"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27" w:author="Author"/>
                <w:del w:id="16128" w:author="Author"/>
                <w:rFonts w:cs="Arial"/>
                <w:sz w:val="20"/>
                <w:szCs w:val="20"/>
                <w:lang w:val="en-IE"/>
              </w:rPr>
            </w:pPr>
            <w:ins w:id="16129" w:author="Author">
              <w:del w:id="16130"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31" w:author="Author"/>
          <w:del w:id="16132"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3" w:author="Author"/>
                <w:del w:id="16134" w:author="Author"/>
                <w:rFonts w:cs="Arial"/>
                <w:sz w:val="20"/>
                <w:szCs w:val="20"/>
                <w:lang w:val="en-IE"/>
              </w:rPr>
            </w:pPr>
            <w:ins w:id="16135" w:author="Author">
              <w:del w:id="16136"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7" w:author="Author"/>
                <w:del w:id="16138" w:author="Author"/>
                <w:rFonts w:cs="Arial"/>
                <w:sz w:val="20"/>
                <w:szCs w:val="20"/>
                <w:lang w:val="en-IE"/>
              </w:rPr>
            </w:pPr>
            <w:ins w:id="16139" w:author="Author">
              <w:del w:id="16140" w:author="Author">
                <w:r w:rsidDel="005E41B3">
                  <w:rPr>
                    <w:rFonts w:cs="Arial"/>
                    <w:sz w:val="20"/>
                    <w:szCs w:val="20"/>
                    <w:lang w:val="en-IE"/>
                  </w:rPr>
                  <w:delText>TBD</w:delText>
                </w:r>
              </w:del>
            </w:ins>
          </w:p>
        </w:tc>
      </w:tr>
      <w:tr w:rsidR="00CD297E" w:rsidRPr="00563671" w:rsidDel="005E41B3" w14:paraId="14BB6E12" w14:textId="311A4611" w:rsidTr="002C2593">
        <w:trPr>
          <w:ins w:id="16141" w:author="Author"/>
          <w:del w:id="16142"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3" w:author="Author"/>
                <w:del w:id="16144" w:author="Author"/>
                <w:rFonts w:cs="Arial"/>
                <w:sz w:val="20"/>
                <w:szCs w:val="20"/>
                <w:lang w:val="en-IE"/>
              </w:rPr>
            </w:pPr>
            <w:ins w:id="16145" w:author="Author">
              <w:del w:id="16146"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7" w:author="Author"/>
                <w:del w:id="16148" w:author="Author"/>
                <w:rFonts w:cs="Arial"/>
                <w:sz w:val="20"/>
                <w:szCs w:val="20"/>
                <w:lang w:val="en-IE"/>
              </w:rPr>
            </w:pPr>
            <w:ins w:id="16149" w:author="Author">
              <w:del w:id="16150" w:author="Author">
                <w:r w:rsidDel="005E41B3">
                  <w:rPr>
                    <w:rFonts w:cs="Arial"/>
                    <w:sz w:val="20"/>
                    <w:szCs w:val="20"/>
                  </w:rPr>
                  <w:delText>TBD</w:delText>
                </w:r>
              </w:del>
            </w:ins>
          </w:p>
        </w:tc>
      </w:tr>
      <w:tr w:rsidR="00CD297E" w:rsidRPr="00563671" w:rsidDel="005E41B3" w14:paraId="58DF653C" w14:textId="0EB14EBF" w:rsidTr="002C2593">
        <w:trPr>
          <w:ins w:id="16151" w:author="Author"/>
          <w:del w:id="16152"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3" w:author="Author"/>
                <w:del w:id="16154" w:author="Author"/>
                <w:rFonts w:cs="Arial"/>
                <w:sz w:val="20"/>
                <w:szCs w:val="20"/>
                <w:lang w:val="en-IE"/>
              </w:rPr>
            </w:pPr>
            <w:ins w:id="16155" w:author="Author">
              <w:del w:id="16156"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57" w:author="Author"/>
                <w:del w:id="16158" w:author="Author"/>
                <w:rFonts w:cs="Arial"/>
                <w:sz w:val="20"/>
                <w:szCs w:val="20"/>
                <w:lang w:val="pt-PT"/>
              </w:rPr>
            </w:pPr>
            <w:ins w:id="16159" w:author="Author">
              <w:del w:id="16160" w:author="Author">
                <w:r w:rsidDel="005E41B3">
                  <w:rPr>
                    <w:rFonts w:cs="Arial"/>
                    <w:sz w:val="20"/>
                    <w:szCs w:val="20"/>
                  </w:rPr>
                  <w:delText>TBD</w:delText>
                </w:r>
              </w:del>
            </w:ins>
          </w:p>
        </w:tc>
      </w:tr>
    </w:tbl>
    <w:p w14:paraId="63657F30" w14:textId="4326AFE8" w:rsidR="00CD297E" w:rsidDel="005E41B3" w:rsidRDefault="00CD297E" w:rsidP="00234AC9">
      <w:pPr>
        <w:rPr>
          <w:ins w:id="16161" w:author="Author"/>
          <w:del w:id="16162" w:author="Author"/>
          <w:rFonts w:cs="Arial"/>
          <w:sz w:val="20"/>
          <w:szCs w:val="20"/>
          <w:lang w:val="en-IE"/>
        </w:rPr>
      </w:pPr>
    </w:p>
    <w:p w14:paraId="6BC025F4" w14:textId="3E372BCD" w:rsidR="00CD297E" w:rsidRPr="00563671" w:rsidDel="005E41B3" w:rsidRDefault="00CD297E" w:rsidP="00234AC9">
      <w:pPr>
        <w:rPr>
          <w:ins w:id="16163" w:author="Author"/>
          <w:del w:id="1616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65" w:author="Author"/>
          <w:del w:id="161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67" w:author="Author"/>
                <w:del w:id="16168"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69" w:author="Author"/>
                <w:del w:id="16170" w:author="Author"/>
                <w:rFonts w:cs="Arial"/>
                <w:color w:val="auto"/>
                <w:sz w:val="20"/>
                <w:szCs w:val="20"/>
                <w:lang w:val="en-IE"/>
              </w:rPr>
            </w:pPr>
          </w:p>
        </w:tc>
      </w:tr>
      <w:tr w:rsidR="00563671" w:rsidRPr="00563671" w:rsidDel="005E41B3" w14:paraId="30BE1612" w14:textId="33361547" w:rsidTr="00856237">
        <w:trPr>
          <w:ins w:id="16171" w:author="Author"/>
          <w:del w:id="16172"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3" w:author="Author"/>
                <w:del w:id="16174" w:author="Author"/>
                <w:rFonts w:cs="Arial"/>
                <w:sz w:val="20"/>
                <w:szCs w:val="20"/>
                <w:lang w:val="en-IE"/>
              </w:rPr>
            </w:pPr>
            <w:ins w:id="16175" w:author="Author">
              <w:del w:id="16176"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77" w:author="Author"/>
                <w:del w:id="16178" w:author="Author"/>
                <w:rFonts w:cs="Arial"/>
                <w:sz w:val="20"/>
                <w:szCs w:val="20"/>
                <w:lang w:val="en-IE"/>
              </w:rPr>
            </w:pPr>
            <w:ins w:id="16179" w:author="Author">
              <w:del w:id="16180"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81" w:author="Author"/>
          <w:del w:id="16182"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3" w:author="Author"/>
                <w:del w:id="16184" w:author="Author"/>
                <w:rFonts w:cs="Arial"/>
                <w:sz w:val="20"/>
                <w:szCs w:val="20"/>
                <w:lang w:val="en-IE"/>
              </w:rPr>
            </w:pPr>
            <w:ins w:id="16185" w:author="Author">
              <w:del w:id="16186"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87" w:author="Author"/>
                <w:del w:id="16188" w:author="Author"/>
                <w:rFonts w:cs="Arial"/>
                <w:sz w:val="20"/>
                <w:szCs w:val="20"/>
                <w:lang w:val="en-IE"/>
              </w:rPr>
            </w:pPr>
            <w:ins w:id="16189" w:author="Author">
              <w:del w:id="16190"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91" w:author="Author"/>
          <w:del w:id="16192"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3" w:author="Author"/>
                <w:del w:id="16194" w:author="Author"/>
                <w:rFonts w:cs="Arial"/>
                <w:sz w:val="20"/>
                <w:szCs w:val="20"/>
                <w:lang w:val="en-IE"/>
              </w:rPr>
            </w:pPr>
            <w:ins w:id="16195" w:author="Author">
              <w:del w:id="16196"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7" w:author="Author"/>
                <w:del w:id="16198" w:author="Author"/>
                <w:rFonts w:cs="Arial"/>
                <w:sz w:val="20"/>
                <w:szCs w:val="20"/>
                <w:lang w:val="en-IE"/>
              </w:rPr>
            </w:pPr>
            <w:ins w:id="16199" w:author="Author">
              <w:del w:id="16200"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201" w:author="Author"/>
          <w:del w:id="16202"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3" w:author="Author"/>
                <w:del w:id="16204" w:author="Author"/>
                <w:rFonts w:cs="Arial"/>
                <w:sz w:val="20"/>
                <w:szCs w:val="20"/>
                <w:lang w:val="en-IE"/>
              </w:rPr>
            </w:pPr>
            <w:ins w:id="16205" w:author="Author">
              <w:del w:id="16206"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07" w:author="Author"/>
                <w:del w:id="16208" w:author="Author"/>
                <w:rFonts w:cs="Arial"/>
                <w:sz w:val="20"/>
                <w:szCs w:val="20"/>
                <w:lang w:val="en-IE"/>
              </w:rPr>
            </w:pPr>
            <w:ins w:id="16209" w:author="Author">
              <w:del w:id="16210"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11" w:author="Author"/>
          <w:del w:id="16212"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3" w:author="Author"/>
                <w:del w:id="16214" w:author="Author"/>
                <w:rFonts w:cs="Arial"/>
                <w:sz w:val="20"/>
                <w:szCs w:val="20"/>
                <w:lang w:val="en-IE"/>
              </w:rPr>
            </w:pPr>
            <w:ins w:id="16215" w:author="Author">
              <w:del w:id="16216"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17" w:author="Author"/>
                <w:del w:id="16218" w:author="Author"/>
                <w:rFonts w:cs="Arial"/>
                <w:sz w:val="20"/>
                <w:szCs w:val="20"/>
                <w:lang w:val="en-IE"/>
              </w:rPr>
            </w:pPr>
            <w:ins w:id="16219" w:author="Author">
              <w:del w:id="16220"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21" w:author="Author"/>
          <w:del w:id="16222"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3" w:author="Author"/>
                <w:del w:id="16224" w:author="Author"/>
                <w:rFonts w:cs="Arial"/>
                <w:sz w:val="20"/>
                <w:szCs w:val="20"/>
                <w:lang w:val="en-IE"/>
              </w:rPr>
            </w:pPr>
            <w:ins w:id="16225" w:author="Author">
              <w:del w:id="16226"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27" w:author="Author"/>
                <w:del w:id="16228" w:author="Author"/>
                <w:rFonts w:cs="Arial"/>
                <w:sz w:val="20"/>
                <w:szCs w:val="20"/>
                <w:lang w:val="pt-PT"/>
              </w:rPr>
            </w:pPr>
            <w:ins w:id="16229" w:author="Author">
              <w:del w:id="16230"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31" w:author="Author"/>
          <w:del w:id="16232"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3" w:author="Author"/>
                <w:del w:id="16234" w:author="Author"/>
                <w:rFonts w:cs="Arial"/>
                <w:sz w:val="20"/>
                <w:szCs w:val="20"/>
                <w:lang w:val="en-IE"/>
              </w:rPr>
            </w:pPr>
            <w:ins w:id="16235" w:author="Author">
              <w:del w:id="16236"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7" w:author="Author"/>
                <w:del w:id="16238" w:author="Author"/>
                <w:rFonts w:cs="Arial"/>
                <w:sz w:val="20"/>
                <w:szCs w:val="20"/>
                <w:lang w:val="pt-PT"/>
              </w:rPr>
            </w:pPr>
            <w:ins w:id="16239" w:author="Author">
              <w:del w:id="16240"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41" w:author="Author"/>
          <w:del w:id="16242"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3" w:author="Author"/>
          <w:del w:id="1624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45" w:author="Author"/>
                <w:del w:id="16246"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47" w:author="Author"/>
                <w:del w:id="16248" w:author="Author"/>
                <w:color w:val="auto"/>
              </w:rPr>
            </w:pPr>
          </w:p>
        </w:tc>
      </w:tr>
      <w:tr w:rsidR="00563671" w:rsidRPr="00563671" w:rsidDel="005E41B3" w14:paraId="3D9B8ECF" w14:textId="6493B19B" w:rsidTr="00E03985">
        <w:trPr>
          <w:ins w:id="16249" w:author="Author"/>
          <w:del w:id="16250"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51" w:author="Author"/>
                <w:del w:id="16252" w:author="Author"/>
                <w:sz w:val="20"/>
              </w:rPr>
            </w:pPr>
            <w:ins w:id="16253" w:author="Author">
              <w:del w:id="16254"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55" w:author="Author"/>
                <w:del w:id="16256" w:author="Author"/>
                <w:sz w:val="20"/>
                <w:lang w:val="en-US" w:eastAsia="pt-PT"/>
              </w:rPr>
            </w:pPr>
            <w:ins w:id="16257" w:author="Author">
              <w:del w:id="16258"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59" w:author="Author"/>
          <w:del w:id="16260"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61" w:author="Author"/>
                <w:del w:id="16262" w:author="Author"/>
                <w:sz w:val="20"/>
              </w:rPr>
            </w:pPr>
            <w:ins w:id="16263" w:author="Author">
              <w:del w:id="16264"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65" w:author="Author"/>
                <w:del w:id="16266" w:author="Author"/>
                <w:sz w:val="20"/>
              </w:rPr>
            </w:pPr>
            <w:ins w:id="16267" w:author="Author">
              <w:del w:id="16268"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69" w:author="Author"/>
          <w:del w:id="16270"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71" w:author="Author"/>
                <w:del w:id="16272" w:author="Author"/>
                <w:sz w:val="20"/>
              </w:rPr>
            </w:pPr>
            <w:ins w:id="16273" w:author="Author">
              <w:del w:id="16274"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5" w:author="Author"/>
                <w:del w:id="16276" w:author="Author"/>
                <w:sz w:val="20"/>
              </w:rPr>
            </w:pPr>
            <w:ins w:id="16277" w:author="Author">
              <w:del w:id="16278"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79" w:author="Author"/>
          <w:del w:id="16280"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81" w:author="Author"/>
                <w:del w:id="16282" w:author="Author"/>
                <w:sz w:val="20"/>
              </w:rPr>
            </w:pPr>
            <w:ins w:id="16283" w:author="Author">
              <w:del w:id="16284"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85" w:author="Author"/>
                <w:del w:id="16286" w:author="Author"/>
                <w:sz w:val="20"/>
              </w:rPr>
            </w:pPr>
            <w:ins w:id="16287" w:author="Author">
              <w:del w:id="16288"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89" w:author="Author"/>
          <w:del w:id="16290"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91" w:author="Author"/>
                <w:del w:id="16292" w:author="Author"/>
              </w:rPr>
            </w:pPr>
            <w:ins w:id="16293" w:author="Author">
              <w:del w:id="16294"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295" w:author="Author"/>
                <w:del w:id="16296" w:author="Author"/>
              </w:rPr>
            </w:pPr>
            <w:ins w:id="16297" w:author="Author">
              <w:del w:id="16298"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299" w:author="Author"/>
          <w:del w:id="16300"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301" w:author="Author"/>
                <w:del w:id="16302" w:author="Author"/>
              </w:rPr>
            </w:pPr>
            <w:ins w:id="16303" w:author="Author">
              <w:del w:id="16304"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5" w:author="Author"/>
                <w:del w:id="16306" w:author="Author"/>
                <w:rFonts w:cs="Arial"/>
              </w:rPr>
            </w:pPr>
            <w:ins w:id="16307" w:author="Author">
              <w:del w:id="16308"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09" w:author="Author"/>
          <w:del w:id="16310"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11" w:author="Author"/>
                <w:del w:id="16312" w:author="Author"/>
                <w:sz w:val="20"/>
              </w:rPr>
            </w:pPr>
            <w:ins w:id="16313" w:author="Author">
              <w:del w:id="16314"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5" w:author="Author"/>
                <w:del w:id="16316" w:author="Author"/>
                <w:sz w:val="20"/>
              </w:rPr>
            </w:pPr>
            <w:ins w:id="16317" w:author="Author">
              <w:del w:id="16318"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19" w:author="Author"/>
          <w:del w:id="1632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21" w:author="Author"/>
          <w:del w:id="1632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3" w:author="Author"/>
                <w:del w:id="16324"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25" w:author="Author"/>
                <w:del w:id="16326" w:author="Author"/>
                <w:rFonts w:cs="Arial"/>
                <w:color w:val="auto"/>
                <w:sz w:val="20"/>
                <w:szCs w:val="20"/>
                <w:lang w:val="en-IE"/>
              </w:rPr>
            </w:pPr>
          </w:p>
        </w:tc>
      </w:tr>
      <w:tr w:rsidR="00563671" w:rsidRPr="00563671" w:rsidDel="005E41B3" w14:paraId="30489DBE" w14:textId="46A345AA" w:rsidTr="00E03985">
        <w:trPr>
          <w:ins w:id="16327" w:author="Author"/>
          <w:del w:id="16328"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29" w:author="Author"/>
                <w:del w:id="16330" w:author="Author"/>
                <w:rFonts w:cs="Arial"/>
                <w:sz w:val="20"/>
                <w:szCs w:val="20"/>
                <w:lang w:val="en-IE"/>
              </w:rPr>
            </w:pPr>
            <w:ins w:id="16331" w:author="Author">
              <w:del w:id="16332"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3" w:author="Author"/>
                <w:del w:id="16334" w:author="Author"/>
                <w:color w:val="auto"/>
                <w:sz w:val="20"/>
                <w:szCs w:val="20"/>
              </w:rPr>
            </w:pPr>
            <w:ins w:id="16335" w:author="Author">
              <w:del w:id="16336"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37" w:author="Author"/>
          <w:del w:id="16338"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39" w:author="Author"/>
                <w:del w:id="16340" w:author="Author"/>
                <w:rFonts w:cs="Arial"/>
                <w:sz w:val="20"/>
                <w:szCs w:val="20"/>
                <w:lang w:val="en-IE"/>
              </w:rPr>
            </w:pPr>
            <w:ins w:id="16341" w:author="Author">
              <w:del w:id="16342"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3" w:author="Author"/>
                <w:del w:id="16344" w:author="Author"/>
                <w:rFonts w:cs="Arial"/>
                <w:sz w:val="20"/>
                <w:szCs w:val="20"/>
                <w:lang w:val="en-IE"/>
              </w:rPr>
            </w:pPr>
            <w:ins w:id="16345" w:author="Author">
              <w:del w:id="16346"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47" w:author="Author"/>
          <w:del w:id="16348"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49" w:author="Author"/>
                <w:del w:id="16350" w:author="Author"/>
                <w:rFonts w:cs="Arial"/>
                <w:sz w:val="20"/>
                <w:szCs w:val="20"/>
                <w:lang w:val="en-IE"/>
              </w:rPr>
            </w:pPr>
            <w:ins w:id="16351" w:author="Author">
              <w:del w:id="16352"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3" w:author="Author"/>
                <w:del w:id="16354" w:author="Author"/>
                <w:rFonts w:cs="Arial"/>
                <w:sz w:val="20"/>
                <w:szCs w:val="20"/>
                <w:lang w:val="en-IE"/>
              </w:rPr>
            </w:pPr>
            <w:ins w:id="16355" w:author="Author">
              <w:del w:id="16356"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57" w:author="Author"/>
          <w:del w:id="16358"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59" w:author="Author"/>
                <w:del w:id="16360" w:author="Author"/>
                <w:rFonts w:cs="Arial"/>
                <w:sz w:val="20"/>
                <w:szCs w:val="20"/>
                <w:lang w:val="en-IE"/>
              </w:rPr>
            </w:pPr>
            <w:ins w:id="16361" w:author="Author">
              <w:del w:id="16362"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3" w:author="Author"/>
                <w:del w:id="16364" w:author="Author"/>
                <w:rFonts w:cs="Arial"/>
                <w:sz w:val="20"/>
                <w:szCs w:val="20"/>
                <w:lang w:val="en-IE"/>
              </w:rPr>
            </w:pPr>
            <w:ins w:id="16365" w:author="Author">
              <w:del w:id="16366"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67" w:author="Author"/>
          <w:del w:id="16368"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69" w:author="Author"/>
                <w:del w:id="16370" w:author="Author"/>
                <w:rFonts w:cs="Arial"/>
                <w:sz w:val="20"/>
                <w:szCs w:val="20"/>
                <w:lang w:val="en-IE"/>
              </w:rPr>
            </w:pPr>
            <w:ins w:id="16371" w:author="Author">
              <w:del w:id="16372"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3" w:author="Author"/>
                <w:del w:id="16374" w:author="Author"/>
                <w:rFonts w:cs="Arial"/>
                <w:sz w:val="20"/>
                <w:szCs w:val="20"/>
                <w:lang w:val="en-IE"/>
              </w:rPr>
            </w:pPr>
            <w:ins w:id="16375" w:author="Author">
              <w:del w:id="16376"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77" w:author="Author"/>
          <w:del w:id="16378"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79" w:author="Author"/>
                <w:del w:id="16380" w:author="Author"/>
                <w:rFonts w:cs="Arial"/>
                <w:sz w:val="20"/>
                <w:szCs w:val="20"/>
                <w:lang w:val="en-IE"/>
              </w:rPr>
            </w:pPr>
            <w:ins w:id="16381" w:author="Author">
              <w:del w:id="16382"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3" w:author="Author"/>
                <w:del w:id="16384" w:author="Author"/>
                <w:rFonts w:cs="Arial"/>
                <w:sz w:val="20"/>
                <w:szCs w:val="20"/>
                <w:lang w:val="en-IE"/>
              </w:rPr>
            </w:pPr>
            <w:ins w:id="16385" w:author="Author">
              <w:del w:id="16386" w:author="Author">
                <w:r w:rsidRPr="00563671" w:rsidDel="005E41B3">
                  <w:rPr>
                    <w:rFonts w:cs="Arial"/>
                    <w:sz w:val="20"/>
                    <w:szCs w:val="20"/>
                  </w:rPr>
                  <w:delText>Document</w:delText>
                </w:r>
              </w:del>
            </w:ins>
          </w:p>
        </w:tc>
      </w:tr>
      <w:tr w:rsidR="00563671" w:rsidRPr="00563671" w:rsidDel="005E41B3" w14:paraId="17588326" w14:textId="694CF726" w:rsidTr="00E03985">
        <w:trPr>
          <w:ins w:id="16387" w:author="Author"/>
          <w:del w:id="16388"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89" w:author="Author"/>
                <w:del w:id="16390" w:author="Author"/>
                <w:rFonts w:cs="Arial"/>
                <w:sz w:val="20"/>
                <w:szCs w:val="20"/>
                <w:lang w:val="en-IE"/>
              </w:rPr>
            </w:pPr>
            <w:ins w:id="16391" w:author="Author">
              <w:del w:id="16392"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3" w:author="Author"/>
                <w:del w:id="16394" w:author="Author"/>
                <w:rFonts w:cs="Arial"/>
                <w:sz w:val="20"/>
                <w:szCs w:val="20"/>
                <w:lang w:val="en-IE"/>
              </w:rPr>
            </w:pPr>
            <w:ins w:id="16395" w:author="Author">
              <w:del w:id="16396"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397" w:author="Author"/>
          <w:del w:id="1639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39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400"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401" w:author="Author"/>
                <w:rFonts w:cs="Arial"/>
                <w:color w:val="auto"/>
                <w:sz w:val="20"/>
                <w:szCs w:val="20"/>
                <w:lang w:val="en-IE"/>
              </w:rPr>
            </w:pPr>
          </w:p>
        </w:tc>
      </w:tr>
      <w:tr w:rsidR="00563671" w:rsidRPr="00563671" w:rsidDel="005E41B3" w14:paraId="715643D6" w14:textId="3F3871E0" w:rsidTr="00E03985">
        <w:trPr>
          <w:del w:id="16402"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3" w:author="Author"/>
                <w:rFonts w:cs="Arial"/>
                <w:sz w:val="20"/>
                <w:szCs w:val="20"/>
                <w:lang w:val="en-IE"/>
              </w:rPr>
            </w:pPr>
            <w:del w:id="16404"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05" w:author="Author"/>
                <w:color w:val="auto"/>
                <w:sz w:val="20"/>
                <w:szCs w:val="20"/>
              </w:rPr>
            </w:pPr>
            <w:del w:id="16406" w:author="Author">
              <w:r w:rsidRPr="00563671" w:rsidDel="005E41B3">
                <w:rPr>
                  <w:color w:val="auto"/>
                  <w:sz w:val="20"/>
                  <w:szCs w:val="20"/>
                </w:rPr>
                <w:delText>Upload document</w:delText>
              </w:r>
            </w:del>
          </w:p>
        </w:tc>
      </w:tr>
      <w:tr w:rsidR="00563671" w:rsidRPr="00563671" w:rsidDel="005E41B3" w14:paraId="4A5CFF11" w14:textId="50CC33AE" w:rsidTr="00E03985">
        <w:trPr>
          <w:del w:id="16407"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08" w:author="Author"/>
                <w:rFonts w:cs="Arial"/>
                <w:sz w:val="20"/>
                <w:szCs w:val="20"/>
                <w:lang w:val="en-IE"/>
              </w:rPr>
            </w:pPr>
            <w:del w:id="16409"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0" w:author="Author"/>
                <w:rFonts w:cs="Arial"/>
                <w:sz w:val="20"/>
                <w:szCs w:val="20"/>
                <w:lang w:val="en-IE"/>
              </w:rPr>
            </w:pPr>
            <w:del w:id="16411" w:author="Author">
              <w:r w:rsidRPr="00563671" w:rsidDel="005E41B3">
                <w:rPr>
                  <w:rFonts w:cs="Arial"/>
                  <w:sz w:val="20"/>
                  <w:szCs w:val="20"/>
                  <w:lang w:val="en-IE"/>
                </w:rPr>
                <w:delText>The content is sent in base64</w:delText>
              </w:r>
            </w:del>
            <w:ins w:id="16412" w:author="Author">
              <w:del w:id="16413"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14"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15" w:author="Author"/>
                <w:rFonts w:cs="Arial"/>
                <w:sz w:val="20"/>
                <w:szCs w:val="20"/>
                <w:lang w:val="en-IE"/>
              </w:rPr>
            </w:pPr>
            <w:del w:id="16416"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7" w:author="Author"/>
                <w:rFonts w:cs="Arial"/>
                <w:sz w:val="20"/>
                <w:szCs w:val="20"/>
                <w:lang w:val="en-IE"/>
              </w:rPr>
            </w:pPr>
            <w:del w:id="16418"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19"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20" w:author="Author"/>
                <w:rFonts w:cs="Arial"/>
                <w:sz w:val="20"/>
                <w:szCs w:val="20"/>
                <w:lang w:val="en-IE"/>
              </w:rPr>
            </w:pPr>
            <w:del w:id="16421"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2" w:author="Author"/>
                <w:rFonts w:cs="Arial"/>
                <w:sz w:val="20"/>
                <w:szCs w:val="20"/>
                <w:lang w:val="en-IE"/>
              </w:rPr>
            </w:pPr>
            <w:del w:id="16423"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24"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25" w:author="Author"/>
                <w:rFonts w:cs="Arial"/>
                <w:sz w:val="20"/>
                <w:szCs w:val="20"/>
                <w:lang w:val="en-IE"/>
              </w:rPr>
            </w:pPr>
            <w:del w:id="16426"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7" w:author="Author"/>
                <w:rFonts w:cs="Arial"/>
                <w:sz w:val="20"/>
                <w:szCs w:val="20"/>
                <w:lang w:val="en-IE"/>
              </w:rPr>
            </w:pPr>
            <w:del w:id="16428" w:author="Author">
              <w:r w:rsidRPr="00563671" w:rsidDel="005E41B3">
                <w:rPr>
                  <w:rFonts w:cs="Arial"/>
                  <w:sz w:val="20"/>
                  <w:szCs w:val="20"/>
                  <w:lang w:val="en-IE"/>
                </w:rPr>
                <w:delText>TBD</w:delText>
              </w:r>
            </w:del>
            <w:ins w:id="16429" w:author="Author">
              <w:del w:id="16430"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31" w:author="Author"/>
          <w:del w:id="16432"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3" w:author="Author"/>
                <w:del w:id="16434" w:author="Author"/>
                <w:rFonts w:cs="Arial"/>
                <w:sz w:val="20"/>
                <w:szCs w:val="20"/>
                <w:lang w:val="en-IE"/>
              </w:rPr>
            </w:pPr>
            <w:ins w:id="16435" w:author="Author">
              <w:del w:id="16436"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37" w:author="Author"/>
                <w:del w:id="16438" w:author="Author"/>
                <w:rFonts w:cs="Arial"/>
                <w:sz w:val="20"/>
                <w:szCs w:val="20"/>
                <w:lang w:val="en-IE"/>
              </w:rPr>
            </w:pPr>
            <w:ins w:id="16439" w:author="Author">
              <w:del w:id="16440" w:author="Author">
                <w:r w:rsidRPr="00563671" w:rsidDel="005E41B3">
                  <w:rPr>
                    <w:rFonts w:cs="Arial"/>
                    <w:sz w:val="20"/>
                    <w:szCs w:val="20"/>
                  </w:rPr>
                  <w:delText>Document</w:delText>
                </w:r>
              </w:del>
            </w:ins>
          </w:p>
        </w:tc>
      </w:tr>
      <w:tr w:rsidR="00563671" w:rsidRPr="00563671" w:rsidDel="005E41B3" w14:paraId="0C080D99" w14:textId="7238AE38" w:rsidTr="00E03985">
        <w:trPr>
          <w:ins w:id="16441" w:author="Author"/>
          <w:del w:id="16442"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3" w:author="Author"/>
                <w:del w:id="16444" w:author="Author"/>
                <w:rFonts w:cs="Arial"/>
                <w:sz w:val="20"/>
                <w:szCs w:val="20"/>
                <w:lang w:val="en-IE"/>
              </w:rPr>
            </w:pPr>
            <w:ins w:id="16445" w:author="Author">
              <w:del w:id="16446"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47" w:author="Author"/>
                <w:del w:id="16448" w:author="Author"/>
                <w:rFonts w:cs="Arial"/>
                <w:sz w:val="20"/>
                <w:szCs w:val="20"/>
                <w:lang w:val="en-IE"/>
              </w:rPr>
            </w:pPr>
            <w:ins w:id="16449" w:author="Author">
              <w:del w:id="16450"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51" w:author="Author"/>
          <w:del w:id="16452" w:author="Author"/>
          <w:rFonts w:cs="Arial"/>
          <w:sz w:val="20"/>
          <w:szCs w:val="20"/>
          <w:lang w:val="en-IE"/>
        </w:rPr>
      </w:pPr>
    </w:p>
    <w:p w14:paraId="48C0C8A7" w14:textId="75379B50" w:rsidR="00856237" w:rsidRPr="00563671" w:rsidDel="005E41B3" w:rsidRDefault="00856237" w:rsidP="00234AC9">
      <w:pPr>
        <w:rPr>
          <w:del w:id="1645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5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55"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56" w:author="Author"/>
                <w:rFonts w:cs="Arial"/>
                <w:color w:val="auto"/>
                <w:sz w:val="20"/>
                <w:szCs w:val="20"/>
                <w:lang w:val="en-IE"/>
              </w:rPr>
            </w:pPr>
          </w:p>
        </w:tc>
      </w:tr>
      <w:tr w:rsidR="00563671" w:rsidRPr="00563671" w:rsidDel="005E41B3" w14:paraId="07652E72" w14:textId="40D8C246" w:rsidTr="004F7C7A">
        <w:trPr>
          <w:del w:id="16457"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58" w:author="Author"/>
                <w:rFonts w:cs="Arial"/>
                <w:sz w:val="20"/>
                <w:szCs w:val="20"/>
                <w:lang w:val="en-IE"/>
              </w:rPr>
            </w:pPr>
            <w:del w:id="16459"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60" w:author="Author"/>
                <w:color w:val="auto"/>
                <w:sz w:val="20"/>
                <w:szCs w:val="20"/>
              </w:rPr>
            </w:pPr>
            <w:del w:id="16461"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2"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3" w:author="Author"/>
                <w:rFonts w:cs="Arial"/>
                <w:sz w:val="20"/>
                <w:szCs w:val="20"/>
                <w:lang w:val="en-IE"/>
              </w:rPr>
            </w:pPr>
            <w:del w:id="16464"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5" w:author="Author"/>
                <w:rFonts w:cs="Arial"/>
                <w:sz w:val="20"/>
                <w:szCs w:val="20"/>
                <w:lang w:val="en-IE"/>
              </w:rPr>
            </w:pPr>
            <w:del w:id="16466"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67"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68" w:author="Author"/>
                <w:rFonts w:cs="Arial"/>
                <w:sz w:val="20"/>
                <w:szCs w:val="20"/>
                <w:lang w:val="en-IE"/>
              </w:rPr>
            </w:pPr>
            <w:del w:id="16469"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0" w:author="Author"/>
                <w:rFonts w:cs="Arial"/>
                <w:sz w:val="20"/>
                <w:szCs w:val="20"/>
                <w:lang w:val="en-IE"/>
              </w:rPr>
            </w:pPr>
            <w:del w:id="16471"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2"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3" w:author="Author"/>
                <w:rFonts w:cs="Arial"/>
                <w:sz w:val="20"/>
                <w:szCs w:val="20"/>
                <w:lang w:val="en-IE"/>
              </w:rPr>
            </w:pPr>
            <w:del w:id="16474"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5" w:author="Author"/>
                <w:rFonts w:cs="Arial"/>
                <w:sz w:val="20"/>
                <w:szCs w:val="20"/>
                <w:lang w:val="en-IE"/>
              </w:rPr>
            </w:pPr>
            <w:del w:id="16476"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77"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78" w:author="Author"/>
                <w:rFonts w:cs="Arial"/>
                <w:sz w:val="20"/>
                <w:szCs w:val="20"/>
                <w:lang w:val="en-IE"/>
              </w:rPr>
            </w:pPr>
            <w:del w:id="16479"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80" w:author="Author"/>
                <w:rFonts w:cs="Arial"/>
                <w:sz w:val="20"/>
                <w:szCs w:val="20"/>
                <w:lang w:val="en-IE"/>
              </w:rPr>
            </w:pPr>
            <w:del w:id="16481" w:author="Author">
              <w:r w:rsidRPr="00563671" w:rsidDel="005E41B3">
                <w:rPr>
                  <w:rFonts w:cs="Arial"/>
                  <w:sz w:val="20"/>
                  <w:szCs w:val="20"/>
                  <w:lang w:val="en-IE"/>
                </w:rPr>
                <w:delText>TBD</w:delText>
              </w:r>
            </w:del>
            <w:ins w:id="16482" w:author="Author">
              <w:del w:id="16483"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84" w:author="Author"/>
          <w:del w:id="16485"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86" w:author="Author"/>
                <w:del w:id="16487" w:author="Author"/>
                <w:rFonts w:cs="Arial"/>
                <w:sz w:val="20"/>
                <w:szCs w:val="20"/>
                <w:lang w:val="en-IE"/>
              </w:rPr>
            </w:pPr>
            <w:ins w:id="16488" w:author="Author">
              <w:del w:id="16489"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0" w:author="Author"/>
                <w:del w:id="16491" w:author="Author"/>
                <w:rFonts w:cs="Arial"/>
                <w:sz w:val="20"/>
                <w:szCs w:val="20"/>
                <w:lang w:val="pt-PT"/>
              </w:rPr>
            </w:pPr>
            <w:ins w:id="16492" w:author="Author">
              <w:del w:id="16493"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94" w:author="Author"/>
          <w:del w:id="16495"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496" w:author="Author"/>
                <w:del w:id="16497" w:author="Author"/>
                <w:rFonts w:cs="Arial"/>
                <w:sz w:val="20"/>
                <w:szCs w:val="20"/>
                <w:lang w:val="en-IE"/>
              </w:rPr>
            </w:pPr>
            <w:ins w:id="16498" w:author="Author">
              <w:del w:id="16499"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00" w:author="Author"/>
                <w:del w:id="16501" w:author="Author"/>
                <w:rFonts w:cs="Arial"/>
                <w:sz w:val="20"/>
                <w:szCs w:val="20"/>
                <w:lang w:val="pt-PT"/>
              </w:rPr>
            </w:pPr>
            <w:ins w:id="16502" w:author="Author">
              <w:del w:id="16503"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06"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07" w:author="Author"/>
                <w:rFonts w:cs="Arial"/>
                <w:color w:val="auto"/>
                <w:sz w:val="20"/>
                <w:szCs w:val="20"/>
                <w:lang w:val="en-IE"/>
              </w:rPr>
            </w:pPr>
          </w:p>
        </w:tc>
      </w:tr>
      <w:tr w:rsidR="00563671" w:rsidRPr="00563671" w:rsidDel="005E41B3" w14:paraId="67E85868" w14:textId="69186FF6" w:rsidTr="004F7C7A">
        <w:trPr>
          <w:del w:id="16508"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09" w:author="Author"/>
                <w:rFonts w:cs="Arial"/>
                <w:sz w:val="20"/>
                <w:szCs w:val="20"/>
                <w:lang w:val="en-IE"/>
              </w:rPr>
            </w:pPr>
            <w:del w:id="16510"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11" w:author="Author"/>
                <w:color w:val="auto"/>
                <w:sz w:val="20"/>
                <w:szCs w:val="20"/>
              </w:rPr>
            </w:pPr>
            <w:del w:id="16512"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3"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14" w:author="Author"/>
                <w:rFonts w:cs="Arial"/>
                <w:sz w:val="20"/>
                <w:szCs w:val="20"/>
                <w:lang w:val="en-IE"/>
              </w:rPr>
            </w:pPr>
            <w:del w:id="16515"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6" w:author="Author"/>
                <w:rFonts w:cs="Arial"/>
                <w:sz w:val="20"/>
                <w:szCs w:val="20"/>
                <w:lang w:val="en-IE"/>
              </w:rPr>
            </w:pPr>
            <w:del w:id="16517"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18"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19" w:author="Author"/>
                <w:rFonts w:cs="Arial"/>
                <w:sz w:val="20"/>
                <w:szCs w:val="20"/>
                <w:lang w:val="en-IE"/>
              </w:rPr>
            </w:pPr>
            <w:del w:id="16520"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1" w:author="Author"/>
                <w:rFonts w:cs="Arial"/>
                <w:sz w:val="20"/>
                <w:szCs w:val="20"/>
                <w:lang w:val="en-IE"/>
              </w:rPr>
            </w:pPr>
            <w:del w:id="16522"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3"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24" w:author="Author"/>
                <w:rFonts w:cs="Arial"/>
                <w:sz w:val="20"/>
                <w:szCs w:val="20"/>
                <w:lang w:val="en-IE"/>
              </w:rPr>
            </w:pPr>
            <w:del w:id="16525"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6" w:author="Author"/>
                <w:rFonts w:cs="Arial"/>
                <w:sz w:val="20"/>
                <w:szCs w:val="20"/>
                <w:lang w:val="en-IE"/>
              </w:rPr>
            </w:pPr>
            <w:del w:id="16527"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28"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29" w:author="Author"/>
                <w:rFonts w:cs="Arial"/>
                <w:sz w:val="20"/>
                <w:szCs w:val="20"/>
                <w:lang w:val="en-IE"/>
              </w:rPr>
            </w:pPr>
            <w:del w:id="16530"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31" w:author="Author"/>
                <w:rFonts w:cs="Arial"/>
                <w:sz w:val="20"/>
                <w:szCs w:val="20"/>
                <w:lang w:val="en-IE"/>
              </w:rPr>
            </w:pPr>
            <w:del w:id="16532" w:author="Author">
              <w:r w:rsidRPr="00563671" w:rsidDel="005E41B3">
                <w:rPr>
                  <w:rFonts w:cs="Arial"/>
                  <w:sz w:val="20"/>
                  <w:szCs w:val="20"/>
                  <w:lang w:val="en-IE"/>
                </w:rPr>
                <w:delText>TBD</w:delText>
              </w:r>
            </w:del>
            <w:ins w:id="16533" w:author="Author">
              <w:del w:id="16534"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35" w:author="Author"/>
          <w:del w:id="16536"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37" w:author="Author"/>
                <w:del w:id="16538" w:author="Author"/>
                <w:rFonts w:cs="Arial"/>
                <w:sz w:val="20"/>
                <w:szCs w:val="20"/>
                <w:lang w:val="en-IE"/>
              </w:rPr>
            </w:pPr>
            <w:ins w:id="16539" w:author="Author">
              <w:del w:id="16540"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1" w:author="Author"/>
                <w:del w:id="16542" w:author="Author"/>
                <w:rFonts w:cs="Arial"/>
                <w:sz w:val="20"/>
                <w:szCs w:val="20"/>
                <w:lang w:val="pt-PT"/>
              </w:rPr>
            </w:pPr>
            <w:ins w:id="16543" w:author="Author">
              <w:del w:id="16544"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45" w:author="Author"/>
          <w:del w:id="16546"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47" w:author="Author"/>
                <w:del w:id="16548" w:author="Author"/>
                <w:rFonts w:cs="Arial"/>
                <w:sz w:val="20"/>
                <w:szCs w:val="20"/>
                <w:lang w:val="en-IE"/>
              </w:rPr>
            </w:pPr>
            <w:ins w:id="16549" w:author="Author">
              <w:del w:id="16550"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51" w:author="Author"/>
                <w:del w:id="16552" w:author="Author"/>
                <w:rFonts w:cs="Arial"/>
                <w:sz w:val="20"/>
                <w:szCs w:val="20"/>
                <w:lang w:val="pt-PT"/>
              </w:rPr>
            </w:pPr>
            <w:ins w:id="16553" w:author="Author">
              <w:del w:id="16554"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55" w:author="Author"/>
          <w:rFonts w:cs="Arial"/>
          <w:sz w:val="20"/>
          <w:szCs w:val="20"/>
          <w:lang w:val="en-IE"/>
        </w:rPr>
      </w:pPr>
    </w:p>
    <w:p w14:paraId="307DF212" w14:textId="5EA6189B" w:rsidR="00234AC9" w:rsidRPr="00563671" w:rsidDel="005E41B3" w:rsidRDefault="00234AC9" w:rsidP="00234AC9">
      <w:pPr>
        <w:rPr>
          <w:del w:id="1655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58"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59" w:author="Author"/>
                <w:rFonts w:cs="Arial"/>
                <w:color w:val="auto"/>
                <w:sz w:val="20"/>
                <w:szCs w:val="20"/>
                <w:lang w:val="en-IE"/>
              </w:rPr>
            </w:pPr>
          </w:p>
        </w:tc>
      </w:tr>
      <w:tr w:rsidR="00563671" w:rsidRPr="00563671" w:rsidDel="005E41B3" w14:paraId="70A7C6B7" w14:textId="1C1C869C" w:rsidTr="004F7C7A">
        <w:trPr>
          <w:del w:id="16560"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61" w:author="Author"/>
                <w:rFonts w:cs="Arial"/>
                <w:sz w:val="20"/>
                <w:szCs w:val="20"/>
                <w:lang w:val="en-IE"/>
              </w:rPr>
            </w:pPr>
            <w:del w:id="16562"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3" w:author="Author"/>
                <w:color w:val="auto"/>
                <w:sz w:val="20"/>
                <w:szCs w:val="20"/>
              </w:rPr>
            </w:pPr>
            <w:del w:id="16564" w:author="Author">
              <w:r w:rsidRPr="00563671" w:rsidDel="005E41B3">
                <w:rPr>
                  <w:color w:val="auto"/>
                  <w:sz w:val="20"/>
                  <w:szCs w:val="20"/>
                </w:rPr>
                <w:delText>Submit sales order</w:delText>
              </w:r>
            </w:del>
          </w:p>
        </w:tc>
      </w:tr>
      <w:tr w:rsidR="00563671" w:rsidRPr="00563671" w:rsidDel="005E41B3" w14:paraId="23FE2010" w14:textId="6FA8A74B" w:rsidTr="004F7C7A">
        <w:trPr>
          <w:del w:id="16565"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66" w:author="Author"/>
                <w:rFonts w:cs="Arial"/>
                <w:sz w:val="20"/>
                <w:szCs w:val="20"/>
                <w:lang w:val="en-IE"/>
              </w:rPr>
            </w:pPr>
            <w:del w:id="16567"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68" w:author="Author"/>
                <w:rFonts w:cs="Arial"/>
                <w:sz w:val="20"/>
                <w:szCs w:val="20"/>
                <w:lang w:val="en-IE"/>
              </w:rPr>
            </w:pPr>
            <w:del w:id="16569"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70"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71" w:author="Author"/>
                <w:rFonts w:cs="Arial"/>
                <w:sz w:val="20"/>
                <w:szCs w:val="20"/>
                <w:lang w:val="en-IE"/>
              </w:rPr>
            </w:pPr>
            <w:del w:id="16572"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3" w:author="Author"/>
                <w:rFonts w:cs="Arial"/>
                <w:sz w:val="20"/>
                <w:szCs w:val="20"/>
                <w:lang w:val="en-IE"/>
              </w:rPr>
            </w:pPr>
            <w:del w:id="16574"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75"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76" w:author="Author"/>
                <w:rFonts w:cs="Arial"/>
                <w:sz w:val="20"/>
                <w:szCs w:val="20"/>
                <w:lang w:val="en-IE"/>
              </w:rPr>
            </w:pPr>
            <w:del w:id="16577"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8" w:author="Author"/>
                <w:rFonts w:cs="Arial"/>
                <w:sz w:val="20"/>
                <w:szCs w:val="20"/>
                <w:lang w:val="en-IE"/>
              </w:rPr>
            </w:pPr>
            <w:del w:id="16579"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80"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81" w:author="Author"/>
                <w:rFonts w:cs="Arial"/>
                <w:sz w:val="20"/>
                <w:szCs w:val="20"/>
                <w:lang w:val="en-IE"/>
              </w:rPr>
            </w:pPr>
            <w:del w:id="16582"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3" w:author="Author"/>
                <w:rFonts w:cs="Arial"/>
                <w:sz w:val="20"/>
                <w:szCs w:val="20"/>
                <w:lang w:val="en-IE"/>
              </w:rPr>
            </w:pPr>
            <w:del w:id="16584" w:author="Author">
              <w:r w:rsidRPr="00563671" w:rsidDel="005E41B3">
                <w:rPr>
                  <w:rFonts w:cs="Arial"/>
                  <w:sz w:val="20"/>
                  <w:szCs w:val="20"/>
                  <w:lang w:val="en-IE"/>
                </w:rPr>
                <w:delText>TBD</w:delText>
              </w:r>
            </w:del>
            <w:ins w:id="16585" w:author="Author">
              <w:del w:id="16586"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87" w:author="Author"/>
          <w:del w:id="16588"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89" w:author="Author"/>
                <w:del w:id="16590" w:author="Author"/>
                <w:rFonts w:cs="Arial"/>
                <w:sz w:val="20"/>
                <w:szCs w:val="20"/>
                <w:lang w:val="en-IE"/>
              </w:rPr>
            </w:pPr>
            <w:ins w:id="16591" w:author="Author">
              <w:del w:id="16592"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3" w:author="Author"/>
                <w:del w:id="16594" w:author="Author"/>
                <w:rFonts w:cs="Arial"/>
                <w:sz w:val="20"/>
                <w:szCs w:val="20"/>
                <w:lang w:val="en-IE"/>
              </w:rPr>
            </w:pPr>
            <w:ins w:id="16595" w:author="Author">
              <w:del w:id="16596" w:author="Author">
                <w:r w:rsidRPr="00563671" w:rsidDel="005E41B3">
                  <w:rPr>
                    <w:rFonts w:cs="Arial"/>
                    <w:sz w:val="20"/>
                    <w:szCs w:val="20"/>
                  </w:rPr>
                  <w:delText>SalesOrder</w:delText>
                </w:r>
              </w:del>
            </w:ins>
          </w:p>
        </w:tc>
      </w:tr>
      <w:tr w:rsidR="00563671" w:rsidRPr="00563671" w:rsidDel="005E41B3" w14:paraId="3C74DA97" w14:textId="1A458B85" w:rsidTr="004F7C7A">
        <w:trPr>
          <w:ins w:id="16597" w:author="Author"/>
          <w:del w:id="16598"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599" w:author="Author"/>
                <w:del w:id="16600" w:author="Author"/>
                <w:rFonts w:cs="Arial"/>
                <w:sz w:val="20"/>
                <w:szCs w:val="20"/>
                <w:lang w:val="en-IE"/>
              </w:rPr>
            </w:pPr>
            <w:ins w:id="16601" w:author="Author">
              <w:del w:id="16602"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3" w:author="Author"/>
                <w:del w:id="16604" w:author="Author"/>
                <w:rFonts w:cs="Arial"/>
                <w:sz w:val="20"/>
                <w:szCs w:val="20"/>
                <w:lang w:val="pt-PT"/>
              </w:rPr>
            </w:pPr>
            <w:ins w:id="16605" w:author="Author">
              <w:del w:id="16606"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0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09"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10" w:author="Author"/>
                <w:rFonts w:cs="Arial"/>
                <w:color w:val="auto"/>
                <w:sz w:val="20"/>
                <w:szCs w:val="20"/>
                <w:lang w:val="en-IE"/>
              </w:rPr>
            </w:pPr>
          </w:p>
        </w:tc>
      </w:tr>
      <w:tr w:rsidR="00563671" w:rsidRPr="00563671" w:rsidDel="005E41B3" w14:paraId="2F7E85B7" w14:textId="19908FB9" w:rsidTr="004F7C7A">
        <w:trPr>
          <w:del w:id="16611"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2" w:author="Author"/>
                <w:rFonts w:cs="Arial"/>
                <w:sz w:val="20"/>
                <w:szCs w:val="20"/>
                <w:lang w:val="en-IE"/>
              </w:rPr>
            </w:pPr>
            <w:del w:id="16613"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14" w:author="Author"/>
                <w:color w:val="auto"/>
                <w:sz w:val="20"/>
                <w:szCs w:val="20"/>
              </w:rPr>
            </w:pPr>
            <w:del w:id="16615"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16"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17" w:author="Author"/>
                <w:rFonts w:cs="Arial"/>
                <w:sz w:val="20"/>
                <w:szCs w:val="20"/>
                <w:lang w:val="en-IE"/>
              </w:rPr>
            </w:pPr>
            <w:del w:id="16618"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19" w:author="Author"/>
                <w:rFonts w:cs="Arial"/>
                <w:sz w:val="20"/>
                <w:szCs w:val="20"/>
                <w:lang w:val="en-IE"/>
              </w:rPr>
            </w:pPr>
            <w:del w:id="16620"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21"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2" w:author="Author"/>
                <w:rFonts w:cs="Arial"/>
                <w:sz w:val="20"/>
                <w:szCs w:val="20"/>
                <w:lang w:val="en-IE"/>
              </w:rPr>
            </w:pPr>
            <w:del w:id="16623"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4" w:author="Author"/>
                <w:rFonts w:cs="Arial"/>
                <w:sz w:val="20"/>
                <w:szCs w:val="20"/>
                <w:lang w:val="en-IE"/>
              </w:rPr>
            </w:pPr>
            <w:del w:id="16625"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26"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27" w:author="Author"/>
                <w:rFonts w:cs="Arial"/>
                <w:sz w:val="20"/>
                <w:szCs w:val="20"/>
                <w:lang w:val="en-IE"/>
              </w:rPr>
            </w:pPr>
            <w:del w:id="16628"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9" w:author="Author"/>
                <w:rFonts w:cs="Arial"/>
                <w:sz w:val="20"/>
                <w:szCs w:val="20"/>
                <w:lang w:val="en-IE"/>
              </w:rPr>
            </w:pPr>
            <w:del w:id="16630"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31"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2" w:author="Author"/>
                <w:rFonts w:cs="Arial"/>
                <w:sz w:val="20"/>
                <w:szCs w:val="20"/>
                <w:lang w:val="en-IE"/>
              </w:rPr>
            </w:pPr>
            <w:del w:id="16633"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4" w:author="Author"/>
                <w:rFonts w:cs="Arial"/>
                <w:sz w:val="20"/>
                <w:szCs w:val="20"/>
                <w:lang w:val="en-IE"/>
              </w:rPr>
            </w:pPr>
            <w:del w:id="16635"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36" w:author="Author"/>
          <w:del w:id="166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38" w:author="Author"/>
          <w:del w:id="166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40" w:author="Author"/>
                <w:del w:id="16641"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2" w:author="Author"/>
                <w:del w:id="16643" w:author="Author"/>
                <w:rFonts w:cs="Arial"/>
                <w:color w:val="auto"/>
                <w:sz w:val="20"/>
                <w:szCs w:val="20"/>
              </w:rPr>
            </w:pPr>
          </w:p>
        </w:tc>
      </w:tr>
      <w:tr w:rsidR="00563671" w:rsidRPr="00563671" w:rsidDel="005E41B3" w14:paraId="4215EC97" w14:textId="6749A29A" w:rsidTr="002937F1">
        <w:trPr>
          <w:ins w:id="16644" w:author="Author"/>
          <w:del w:id="16645"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46" w:author="Author"/>
                <w:del w:id="16647" w:author="Author"/>
                <w:rFonts w:cs="Arial"/>
                <w:sz w:val="20"/>
                <w:szCs w:val="20"/>
              </w:rPr>
            </w:pPr>
            <w:ins w:id="16648" w:author="Author">
              <w:del w:id="16649"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50" w:author="Author"/>
                <w:del w:id="16651" w:author="Author"/>
                <w:rFonts w:cs="Arial"/>
                <w:sz w:val="20"/>
                <w:szCs w:val="20"/>
                <w:lang w:val="pt-PT"/>
              </w:rPr>
            </w:pPr>
            <w:ins w:id="16652" w:author="Author">
              <w:del w:id="16653"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54" w:author="Author"/>
          <w:del w:id="16655"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56" w:author="Author"/>
                <w:del w:id="16657" w:author="Author"/>
                <w:rFonts w:cs="Arial"/>
                <w:sz w:val="20"/>
                <w:szCs w:val="20"/>
              </w:rPr>
            </w:pPr>
            <w:ins w:id="16658" w:author="Author">
              <w:del w:id="16659"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0" w:author="Author"/>
                <w:del w:id="16661" w:author="Author"/>
                <w:rFonts w:cs="Arial"/>
                <w:sz w:val="20"/>
                <w:szCs w:val="20"/>
              </w:rPr>
            </w:pPr>
            <w:ins w:id="16662" w:author="Author">
              <w:del w:id="16663"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64" w:author="Author"/>
          <w:del w:id="16665"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66" w:author="Author"/>
                <w:del w:id="16667" w:author="Author"/>
                <w:rFonts w:cs="Arial"/>
                <w:sz w:val="20"/>
                <w:szCs w:val="20"/>
              </w:rPr>
            </w:pPr>
            <w:ins w:id="16668" w:author="Author">
              <w:del w:id="16669"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0" w:author="Author"/>
                <w:del w:id="16671" w:author="Author"/>
                <w:rFonts w:cs="Arial"/>
                <w:sz w:val="20"/>
                <w:szCs w:val="20"/>
              </w:rPr>
            </w:pPr>
            <w:ins w:id="16672" w:author="Author">
              <w:del w:id="16673"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74" w:author="Author"/>
          <w:del w:id="16675"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76" w:author="Author"/>
                <w:del w:id="16677" w:author="Author"/>
                <w:rFonts w:cs="Arial"/>
                <w:sz w:val="20"/>
                <w:szCs w:val="20"/>
              </w:rPr>
            </w:pPr>
            <w:ins w:id="16678" w:author="Author">
              <w:del w:id="16679"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0" w:author="Author"/>
                <w:del w:id="16681" w:author="Author"/>
                <w:rFonts w:cs="Arial"/>
                <w:sz w:val="20"/>
                <w:szCs w:val="20"/>
              </w:rPr>
            </w:pPr>
            <w:ins w:id="16682" w:author="Author">
              <w:del w:id="16683"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84" w:author="Author"/>
          <w:del w:id="16685"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86" w:author="Author"/>
                <w:del w:id="16687" w:author="Author"/>
                <w:rFonts w:cs="Arial"/>
                <w:sz w:val="20"/>
                <w:szCs w:val="20"/>
              </w:rPr>
            </w:pPr>
            <w:ins w:id="16688" w:author="Author">
              <w:del w:id="16689"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90" w:author="Author"/>
                <w:del w:id="16691" w:author="Author"/>
                <w:rFonts w:cs="Arial"/>
                <w:sz w:val="20"/>
                <w:szCs w:val="20"/>
              </w:rPr>
            </w:pPr>
            <w:ins w:id="16692" w:author="Author">
              <w:del w:id="16693"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94" w:author="Author"/>
          <w:del w:id="16695"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696" w:author="Author"/>
                <w:del w:id="16697" w:author="Author"/>
                <w:rFonts w:cs="Arial"/>
                <w:sz w:val="20"/>
                <w:szCs w:val="20"/>
              </w:rPr>
            </w:pPr>
            <w:ins w:id="16698" w:author="Author">
              <w:del w:id="16699"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0" w:author="Author"/>
                <w:del w:id="16701" w:author="Author"/>
                <w:rFonts w:cs="Arial"/>
                <w:sz w:val="20"/>
                <w:szCs w:val="20"/>
                <w:lang w:val="pt-PT"/>
              </w:rPr>
            </w:pPr>
            <w:ins w:id="16702" w:author="Author">
              <w:del w:id="16703"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04" w:author="Author"/>
          <w:del w:id="16705"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06" w:author="Author"/>
                <w:del w:id="16707" w:author="Author"/>
                <w:rFonts w:cs="Arial"/>
                <w:bCs/>
                <w:sz w:val="20"/>
                <w:szCs w:val="20"/>
              </w:rPr>
            </w:pPr>
            <w:ins w:id="16708" w:author="Author">
              <w:del w:id="16709"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10" w:author="Author"/>
                <w:del w:id="16711" w:author="Author"/>
                <w:rFonts w:cs="Arial"/>
                <w:sz w:val="20"/>
                <w:szCs w:val="20"/>
                <w:lang w:val="pt-PT"/>
              </w:rPr>
            </w:pPr>
            <w:ins w:id="16712" w:author="Author">
              <w:del w:id="16713"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14" w:author="Author"/>
          <w:del w:id="167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16" w:author="Author"/>
          <w:del w:id="167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18" w:author="Author"/>
                <w:del w:id="16719" w:author="Author"/>
                <w:rFonts w:cs="Arial"/>
                <w:b w:val="0"/>
                <w:color w:val="auto"/>
                <w:sz w:val="20"/>
                <w:szCs w:val="20"/>
              </w:rPr>
            </w:pPr>
            <w:bookmarkStart w:id="16720" w:name="OLE_LINK6"/>
            <w:bookmarkStart w:id="16721"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2" w:author="Author"/>
                <w:del w:id="16723" w:author="Author"/>
                <w:rFonts w:cs="Arial"/>
                <w:color w:val="auto"/>
                <w:sz w:val="20"/>
                <w:szCs w:val="20"/>
              </w:rPr>
            </w:pPr>
          </w:p>
        </w:tc>
      </w:tr>
      <w:tr w:rsidR="00563671" w:rsidRPr="00563671" w:rsidDel="005E41B3" w14:paraId="5A93EE75" w14:textId="66860818" w:rsidTr="002937F1">
        <w:trPr>
          <w:ins w:id="16724" w:author="Author"/>
          <w:del w:id="16725"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26" w:author="Author"/>
                <w:del w:id="16727" w:author="Author"/>
                <w:rFonts w:cs="Arial"/>
                <w:sz w:val="20"/>
                <w:szCs w:val="20"/>
              </w:rPr>
            </w:pPr>
            <w:ins w:id="16728" w:author="Author">
              <w:del w:id="16729"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0" w:author="Author"/>
                <w:del w:id="16731" w:author="Author"/>
                <w:rFonts w:cs="Arial"/>
                <w:sz w:val="20"/>
                <w:szCs w:val="20"/>
                <w:lang w:val="en-US"/>
              </w:rPr>
            </w:pPr>
            <w:ins w:id="16732" w:author="Author">
              <w:del w:id="16733"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34" w:author="Author"/>
          <w:del w:id="16735"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36" w:author="Author"/>
                <w:del w:id="16737" w:author="Author"/>
                <w:rFonts w:cs="Arial"/>
                <w:sz w:val="20"/>
                <w:szCs w:val="20"/>
              </w:rPr>
            </w:pPr>
            <w:ins w:id="16738" w:author="Author">
              <w:del w:id="16739"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0" w:author="Author"/>
                <w:del w:id="16741" w:author="Author"/>
                <w:rFonts w:cs="Arial"/>
                <w:sz w:val="20"/>
                <w:szCs w:val="20"/>
              </w:rPr>
            </w:pPr>
            <w:ins w:id="16742" w:author="Author">
              <w:del w:id="16743"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44" w:author="Author"/>
          <w:del w:id="16745"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46" w:author="Author"/>
                <w:del w:id="16747" w:author="Author"/>
                <w:rFonts w:cs="Arial"/>
                <w:sz w:val="20"/>
                <w:szCs w:val="20"/>
              </w:rPr>
            </w:pPr>
            <w:ins w:id="16748" w:author="Author">
              <w:del w:id="16749"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0" w:author="Author"/>
                <w:del w:id="16751" w:author="Author"/>
                <w:rFonts w:cs="Arial"/>
                <w:sz w:val="20"/>
                <w:szCs w:val="20"/>
              </w:rPr>
            </w:pPr>
            <w:ins w:id="16752" w:author="Author">
              <w:del w:id="16753"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54" w:author="Author"/>
          <w:del w:id="16755"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56" w:author="Author"/>
                <w:del w:id="16757" w:author="Author"/>
                <w:rFonts w:cs="Arial"/>
                <w:sz w:val="20"/>
                <w:szCs w:val="20"/>
              </w:rPr>
            </w:pPr>
            <w:ins w:id="16758" w:author="Author">
              <w:del w:id="16759"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0" w:author="Author"/>
                <w:del w:id="16761" w:author="Author"/>
                <w:rFonts w:cs="Arial"/>
                <w:sz w:val="20"/>
                <w:szCs w:val="20"/>
              </w:rPr>
            </w:pPr>
            <w:ins w:id="16762" w:author="Author">
              <w:del w:id="16763"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64" w:author="Author"/>
          <w:del w:id="16765"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66" w:author="Author"/>
                <w:del w:id="16767" w:author="Author"/>
                <w:rFonts w:cs="Arial"/>
                <w:sz w:val="20"/>
                <w:szCs w:val="20"/>
              </w:rPr>
            </w:pPr>
            <w:ins w:id="16768" w:author="Author">
              <w:del w:id="16769"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70" w:author="Author"/>
                <w:del w:id="16771" w:author="Author"/>
                <w:rFonts w:cs="Arial"/>
                <w:sz w:val="20"/>
                <w:szCs w:val="20"/>
              </w:rPr>
            </w:pPr>
            <w:ins w:id="16772" w:author="Author">
              <w:del w:id="16773"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74" w:author="Author"/>
          <w:del w:id="16775"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76" w:author="Author"/>
                <w:del w:id="16777" w:author="Author"/>
                <w:rFonts w:cs="Arial"/>
                <w:sz w:val="20"/>
                <w:szCs w:val="20"/>
              </w:rPr>
            </w:pPr>
            <w:ins w:id="16778" w:author="Author">
              <w:del w:id="16779"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80" w:author="Author"/>
                <w:del w:id="16781" w:author="Author"/>
                <w:rFonts w:cs="Arial"/>
                <w:sz w:val="20"/>
                <w:szCs w:val="20"/>
              </w:rPr>
            </w:pPr>
            <w:ins w:id="16782" w:author="Author">
              <w:del w:id="16783" w:author="Author">
                <w:r w:rsidRPr="00563671" w:rsidDel="005E41B3">
                  <w:rPr>
                    <w:rFonts w:cs="Arial"/>
                    <w:sz w:val="20"/>
                    <w:szCs w:val="20"/>
                  </w:rPr>
                  <w:delText>SalesOrder</w:delText>
                </w:r>
              </w:del>
            </w:ins>
          </w:p>
        </w:tc>
      </w:tr>
      <w:tr w:rsidR="00563671" w:rsidRPr="00563671" w:rsidDel="005E41B3" w14:paraId="49DA88B6" w14:textId="33E52B26" w:rsidTr="002937F1">
        <w:trPr>
          <w:ins w:id="16784" w:author="Author"/>
          <w:del w:id="16785"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86" w:author="Author"/>
                <w:del w:id="16787" w:author="Author"/>
                <w:rFonts w:cs="Arial"/>
                <w:bCs/>
                <w:sz w:val="20"/>
                <w:szCs w:val="20"/>
              </w:rPr>
            </w:pPr>
            <w:ins w:id="16788" w:author="Author">
              <w:del w:id="16789"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90" w:author="Author"/>
                <w:del w:id="16791" w:author="Author"/>
                <w:rFonts w:cs="Arial"/>
                <w:sz w:val="20"/>
                <w:szCs w:val="20"/>
                <w:lang w:val="en-US"/>
              </w:rPr>
            </w:pPr>
            <w:ins w:id="16792" w:author="Author">
              <w:del w:id="16793" w:author="Author">
                <w:r w:rsidRPr="00563671" w:rsidDel="005E41B3">
                  <w:rPr>
                    <w:rFonts w:cs="Arial"/>
                    <w:sz w:val="20"/>
                    <w:szCs w:val="20"/>
                  </w:rPr>
                  <w:delText>GetSalesOrderList</w:delText>
                </w:r>
              </w:del>
            </w:ins>
          </w:p>
        </w:tc>
      </w:tr>
      <w:bookmarkEnd w:id="16720"/>
      <w:bookmarkEnd w:id="16721"/>
    </w:tbl>
    <w:p w14:paraId="315FF54E" w14:textId="79B50E8B" w:rsidR="00E73B40" w:rsidDel="005E41B3" w:rsidRDefault="00E73B40" w:rsidP="00234AC9">
      <w:pPr>
        <w:tabs>
          <w:tab w:val="clear" w:pos="567"/>
        </w:tabs>
        <w:spacing w:before="0" w:after="0"/>
        <w:jc w:val="left"/>
        <w:rPr>
          <w:del w:id="16794" w:author="Author"/>
          <w:rFonts w:cs="Arial"/>
          <w:sz w:val="20"/>
          <w:szCs w:val="20"/>
          <w:lang w:val="en-IE"/>
        </w:rPr>
      </w:pPr>
    </w:p>
    <w:p w14:paraId="5DBB681C" w14:textId="31FBDE1D" w:rsidR="000B4B5D" w:rsidDel="005E41B3" w:rsidRDefault="000B4B5D" w:rsidP="00234AC9">
      <w:pPr>
        <w:rPr>
          <w:ins w:id="16795" w:author="Author"/>
          <w:del w:id="1679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797" w:author="Author"/>
          <w:del w:id="1679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799" w:author="Author"/>
                <w:del w:id="16800"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801" w:author="Author"/>
                <w:del w:id="16802" w:author="Author"/>
                <w:rFonts w:cs="Arial"/>
                <w:color w:val="auto"/>
                <w:sz w:val="20"/>
                <w:szCs w:val="20"/>
              </w:rPr>
            </w:pPr>
          </w:p>
        </w:tc>
      </w:tr>
      <w:tr w:rsidR="000B4B5D" w:rsidRPr="00563671" w:rsidDel="005E41B3" w14:paraId="042EEB41" w14:textId="33D63C49" w:rsidTr="003A307B">
        <w:trPr>
          <w:ins w:id="16803" w:author="Author"/>
          <w:del w:id="16804"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05" w:author="Author"/>
                <w:del w:id="16806" w:author="Author"/>
                <w:rFonts w:cs="Arial"/>
                <w:sz w:val="20"/>
                <w:szCs w:val="20"/>
              </w:rPr>
            </w:pPr>
            <w:ins w:id="16807" w:author="Author">
              <w:del w:id="16808"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09" w:author="Author"/>
                <w:del w:id="16810" w:author="Author"/>
                <w:rFonts w:cs="Arial"/>
                <w:sz w:val="20"/>
                <w:szCs w:val="20"/>
              </w:rPr>
            </w:pPr>
            <w:ins w:id="16811" w:author="Author">
              <w:del w:id="16812"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3" w:author="Author"/>
          <w:del w:id="16814"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15" w:author="Author"/>
                <w:del w:id="16816" w:author="Author"/>
                <w:rFonts w:cs="Arial"/>
                <w:sz w:val="20"/>
                <w:szCs w:val="20"/>
              </w:rPr>
            </w:pPr>
            <w:ins w:id="16817" w:author="Author">
              <w:del w:id="16818"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19" w:author="Author"/>
                <w:del w:id="16820" w:author="Author"/>
                <w:rFonts w:cs="Arial"/>
                <w:sz w:val="20"/>
                <w:szCs w:val="20"/>
              </w:rPr>
            </w:pPr>
            <w:ins w:id="16821" w:author="Author">
              <w:del w:id="16822"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3" w:author="Author"/>
          <w:del w:id="16824"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25" w:author="Author"/>
                <w:del w:id="16826" w:author="Author"/>
                <w:rFonts w:cs="Arial"/>
                <w:sz w:val="20"/>
                <w:szCs w:val="20"/>
              </w:rPr>
            </w:pPr>
            <w:ins w:id="16827" w:author="Author">
              <w:del w:id="16828"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29" w:author="Author"/>
                <w:del w:id="16830" w:author="Author"/>
                <w:rFonts w:cs="Arial"/>
                <w:sz w:val="20"/>
                <w:szCs w:val="20"/>
              </w:rPr>
            </w:pPr>
            <w:ins w:id="16831" w:author="Author">
              <w:del w:id="16832"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3" w:author="Author"/>
          <w:del w:id="16834"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35" w:author="Author"/>
                <w:del w:id="16836" w:author="Author"/>
                <w:rFonts w:cs="Arial"/>
                <w:sz w:val="20"/>
                <w:szCs w:val="20"/>
              </w:rPr>
            </w:pPr>
            <w:ins w:id="16837" w:author="Author">
              <w:del w:id="16838"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39" w:author="Author"/>
                <w:del w:id="16840" w:author="Author"/>
                <w:rFonts w:cs="Arial"/>
                <w:sz w:val="20"/>
                <w:szCs w:val="20"/>
              </w:rPr>
            </w:pPr>
            <w:ins w:id="16841" w:author="Author">
              <w:del w:id="16842" w:author="Author">
                <w:r w:rsidRPr="00AD78D0" w:rsidDel="005E41B3">
                  <w:rPr>
                    <w:rFonts w:cs="Arial"/>
                    <w:sz w:val="20"/>
                    <w:szCs w:val="20"/>
                  </w:rPr>
                  <w:delText>IF192.41</w:delText>
                </w:r>
              </w:del>
            </w:ins>
          </w:p>
        </w:tc>
      </w:tr>
      <w:tr w:rsidR="000B4B5D" w:rsidRPr="00563671" w:rsidDel="005E41B3" w14:paraId="64F3D3AC" w14:textId="49929488" w:rsidTr="003A307B">
        <w:trPr>
          <w:ins w:id="16843" w:author="Author"/>
          <w:del w:id="16844"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45" w:author="Author"/>
                <w:del w:id="16846" w:author="Author"/>
                <w:rFonts w:cs="Arial"/>
                <w:sz w:val="20"/>
                <w:szCs w:val="20"/>
              </w:rPr>
            </w:pPr>
            <w:ins w:id="16847" w:author="Author">
              <w:del w:id="16848"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49" w:author="Author"/>
                <w:del w:id="16850" w:author="Author"/>
                <w:rFonts w:cs="Arial"/>
                <w:sz w:val="20"/>
                <w:szCs w:val="20"/>
              </w:rPr>
            </w:pPr>
            <w:ins w:id="16851" w:author="Author">
              <w:del w:id="16852" w:author="Author">
                <w:r w:rsidDel="005E41B3">
                  <w:rPr>
                    <w:rFonts w:cs="Arial"/>
                    <w:sz w:val="20"/>
                    <w:szCs w:val="20"/>
                  </w:rPr>
                  <w:delText>543</w:delText>
                </w:r>
              </w:del>
            </w:ins>
          </w:p>
        </w:tc>
      </w:tr>
      <w:tr w:rsidR="000B4B5D" w:rsidRPr="00563671" w:rsidDel="005E41B3" w14:paraId="444D244E" w14:textId="10D27791" w:rsidTr="003A307B">
        <w:trPr>
          <w:ins w:id="16853" w:author="Author"/>
          <w:del w:id="16854"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55" w:author="Author"/>
                <w:del w:id="16856" w:author="Author"/>
                <w:rFonts w:cs="Arial"/>
                <w:sz w:val="20"/>
                <w:szCs w:val="20"/>
              </w:rPr>
            </w:pPr>
            <w:ins w:id="16857" w:author="Author">
              <w:del w:id="16858"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59" w:author="Author"/>
                <w:del w:id="16860" w:author="Author"/>
                <w:rFonts w:cs="Arial"/>
                <w:sz w:val="20"/>
                <w:szCs w:val="20"/>
              </w:rPr>
            </w:pPr>
            <w:ins w:id="16861" w:author="Author">
              <w:del w:id="16862"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3" w:author="Author"/>
          <w:del w:id="16864"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65" w:author="Author"/>
                <w:del w:id="16866" w:author="Author"/>
                <w:rFonts w:cs="Arial"/>
                <w:sz w:val="20"/>
                <w:szCs w:val="20"/>
              </w:rPr>
            </w:pPr>
            <w:ins w:id="16867" w:author="Author">
              <w:del w:id="16868"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9" w:author="Author"/>
                <w:del w:id="16870" w:author="Author"/>
                <w:rFonts w:cs="Arial"/>
                <w:sz w:val="20"/>
                <w:szCs w:val="20"/>
              </w:rPr>
            </w:pPr>
            <w:ins w:id="16871" w:author="Author">
              <w:del w:id="16872"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3" w:author="Author"/>
          <w:del w:id="168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75">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76" w:author="Author"/>
          <w:del w:id="168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78" w:author="Author"/>
                <w:del w:id="16879"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80" w:author="Author"/>
                <w:del w:id="16881" w:author="Author"/>
                <w:rFonts w:cs="Arial"/>
                <w:color w:val="auto"/>
                <w:sz w:val="20"/>
                <w:szCs w:val="20"/>
              </w:rPr>
            </w:pPr>
          </w:p>
        </w:tc>
      </w:tr>
      <w:tr w:rsidR="00D41A46" w:rsidRPr="00563671" w:rsidDel="005E41B3" w14:paraId="341CE156" w14:textId="525AB51E" w:rsidTr="001356D2">
        <w:trPr>
          <w:ins w:id="16882" w:author="Author"/>
          <w:del w:id="16883"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84" w:author="Author"/>
                <w:del w:id="16885" w:author="Author"/>
                <w:rFonts w:cs="Arial"/>
                <w:sz w:val="20"/>
                <w:szCs w:val="20"/>
              </w:rPr>
            </w:pPr>
            <w:ins w:id="16886" w:author="Author">
              <w:del w:id="16887"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88" w:author="Author"/>
                <w:del w:id="16889" w:author="Author"/>
                <w:rFonts w:cs="Arial"/>
                <w:sz w:val="20"/>
                <w:szCs w:val="20"/>
              </w:rPr>
            </w:pPr>
            <w:ins w:id="16890" w:author="Author">
              <w:del w:id="16891" w:author="Author">
                <w:r w:rsidDel="005E41B3">
                  <w:rPr>
                    <w:rFonts w:cs="Arial"/>
                    <w:sz w:val="20"/>
                    <w:lang w:val="en-IE"/>
                  </w:rPr>
                  <w:delText>Relinquish order</w:delText>
                </w:r>
              </w:del>
            </w:ins>
          </w:p>
        </w:tc>
      </w:tr>
      <w:tr w:rsidR="00D41A46" w:rsidRPr="00563671" w:rsidDel="005E41B3" w14:paraId="36C8D822" w14:textId="2663C897" w:rsidTr="001356D2">
        <w:trPr>
          <w:ins w:id="16892" w:author="Author"/>
          <w:del w:id="16893"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94" w:author="Author"/>
                <w:del w:id="16895" w:author="Author"/>
                <w:rFonts w:cs="Arial"/>
                <w:sz w:val="20"/>
                <w:szCs w:val="20"/>
              </w:rPr>
            </w:pPr>
            <w:ins w:id="16896" w:author="Author">
              <w:del w:id="16897"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898" w:author="Author"/>
                <w:del w:id="16899" w:author="Author"/>
                <w:rFonts w:cs="Arial"/>
                <w:sz w:val="20"/>
                <w:szCs w:val="20"/>
              </w:rPr>
            </w:pPr>
            <w:ins w:id="16900" w:author="Author">
              <w:del w:id="16901"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2" w:author="Author">
            <w:tblPrEx>
              <w:tblW w:w="9616" w:type="dxa"/>
            </w:tblPrEx>
          </w:tblPrExChange>
        </w:tblPrEx>
        <w:trPr>
          <w:ins w:id="16903" w:author="Author"/>
          <w:del w:id="16904" w:author="Author"/>
        </w:trPr>
        <w:tc>
          <w:tcPr>
            <w:cnfStyle w:val="001000000000" w:firstRow="0" w:lastRow="0" w:firstColumn="1" w:lastColumn="0" w:oddVBand="0" w:evenVBand="0" w:oddHBand="0" w:evenHBand="0" w:firstRowFirstColumn="0" w:firstRowLastColumn="0" w:lastRowFirstColumn="0" w:lastRowLastColumn="0"/>
            <w:tcW w:w="0" w:type="dxa"/>
            <w:tcPrChange w:id="16905" w:author="Author">
              <w:tcPr>
                <w:tcW w:w="2323" w:type="dxa"/>
              </w:tcPr>
            </w:tcPrChange>
          </w:tcPr>
          <w:p w14:paraId="52187282" w14:textId="3E192706" w:rsidR="00D41A46" w:rsidRPr="00563671" w:rsidDel="005E41B3" w:rsidRDefault="00D41A46" w:rsidP="00D41A46">
            <w:pPr>
              <w:spacing w:before="120"/>
              <w:jc w:val="left"/>
              <w:rPr>
                <w:ins w:id="16906" w:author="Author"/>
                <w:del w:id="16907" w:author="Author"/>
                <w:rFonts w:cs="Arial"/>
                <w:sz w:val="20"/>
                <w:szCs w:val="20"/>
              </w:rPr>
            </w:pPr>
            <w:ins w:id="16908" w:author="Author">
              <w:del w:id="16909" w:author="Author">
                <w:r w:rsidRPr="00563671" w:rsidDel="005E41B3">
                  <w:rPr>
                    <w:rFonts w:cs="Arial"/>
                    <w:sz w:val="20"/>
                    <w:szCs w:val="20"/>
                  </w:rPr>
                  <w:delText>Relevant Output Notes</w:delText>
                </w:r>
              </w:del>
            </w:ins>
          </w:p>
        </w:tc>
        <w:tc>
          <w:tcPr>
            <w:tcW w:w="0" w:type="dxa"/>
            <w:gridSpan w:val="2"/>
            <w:vAlign w:val="top"/>
            <w:tcPrChange w:id="16910"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11" w:author="Author"/>
                <w:del w:id="16912" w:author="Author"/>
                <w:rFonts w:cs="Arial"/>
                <w:sz w:val="20"/>
                <w:szCs w:val="20"/>
              </w:rPr>
            </w:pPr>
            <w:ins w:id="16913" w:author="Author">
              <w:del w:id="16914"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15" w:author="Author">
            <w:tblPrEx>
              <w:tblW w:w="9616" w:type="dxa"/>
            </w:tblPrEx>
          </w:tblPrExChange>
        </w:tblPrEx>
        <w:trPr>
          <w:ins w:id="16916" w:author="Author"/>
          <w:del w:id="16917" w:author="Author"/>
        </w:trPr>
        <w:tc>
          <w:tcPr>
            <w:cnfStyle w:val="001000000000" w:firstRow="0" w:lastRow="0" w:firstColumn="1" w:lastColumn="0" w:oddVBand="0" w:evenVBand="0" w:oddHBand="0" w:evenHBand="0" w:firstRowFirstColumn="0" w:firstRowLastColumn="0" w:lastRowFirstColumn="0" w:lastRowLastColumn="0"/>
            <w:tcW w:w="0" w:type="dxa"/>
            <w:tcPrChange w:id="16918" w:author="Author">
              <w:tcPr>
                <w:tcW w:w="2323" w:type="dxa"/>
              </w:tcPr>
            </w:tcPrChange>
          </w:tcPr>
          <w:p w14:paraId="44175D10" w14:textId="661C1AC4" w:rsidR="0034343E" w:rsidRPr="00563671" w:rsidDel="005E41B3" w:rsidRDefault="0034343E" w:rsidP="0034343E">
            <w:pPr>
              <w:spacing w:before="120"/>
              <w:jc w:val="left"/>
              <w:rPr>
                <w:ins w:id="16919" w:author="Author"/>
                <w:del w:id="16920" w:author="Author"/>
                <w:rFonts w:cs="Arial"/>
                <w:sz w:val="20"/>
                <w:szCs w:val="20"/>
              </w:rPr>
            </w:pPr>
            <w:ins w:id="16921" w:author="Author">
              <w:del w:id="16922" w:author="Author">
                <w:r w:rsidRPr="00563671" w:rsidDel="005E41B3">
                  <w:rPr>
                    <w:rFonts w:cs="Arial"/>
                    <w:sz w:val="20"/>
                    <w:szCs w:val="20"/>
                  </w:rPr>
                  <w:delText>Interface Id</w:delText>
                </w:r>
              </w:del>
            </w:ins>
          </w:p>
        </w:tc>
        <w:tc>
          <w:tcPr>
            <w:tcW w:w="0" w:type="dxa"/>
            <w:gridSpan w:val="2"/>
            <w:tcPrChange w:id="16923"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24" w:author="Author"/>
                <w:del w:id="16925" w:author="Author"/>
                <w:rFonts w:cs="Arial"/>
                <w:sz w:val="20"/>
                <w:szCs w:val="20"/>
              </w:rPr>
            </w:pPr>
            <w:ins w:id="16926" w:author="Author">
              <w:del w:id="16927"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28" w:author="Author">
            <w:tblPrEx>
              <w:tblW w:w="9616" w:type="dxa"/>
            </w:tblPrEx>
          </w:tblPrExChange>
        </w:tblPrEx>
        <w:trPr>
          <w:ins w:id="16929" w:author="Author"/>
          <w:del w:id="16930" w:author="Author"/>
        </w:trPr>
        <w:tc>
          <w:tcPr>
            <w:cnfStyle w:val="001000000000" w:firstRow="0" w:lastRow="0" w:firstColumn="1" w:lastColumn="0" w:oddVBand="0" w:evenVBand="0" w:oddHBand="0" w:evenHBand="0" w:firstRowFirstColumn="0" w:firstRowLastColumn="0" w:lastRowFirstColumn="0" w:lastRowLastColumn="0"/>
            <w:tcW w:w="0" w:type="dxa"/>
            <w:tcPrChange w:id="16931" w:author="Author">
              <w:tcPr>
                <w:tcW w:w="2323" w:type="dxa"/>
              </w:tcPr>
            </w:tcPrChange>
          </w:tcPr>
          <w:p w14:paraId="1BF1882E" w14:textId="69FB4D51" w:rsidR="0034343E" w:rsidRPr="00563671" w:rsidDel="005E41B3" w:rsidRDefault="0034343E" w:rsidP="0034343E">
            <w:pPr>
              <w:spacing w:before="120"/>
              <w:jc w:val="left"/>
              <w:rPr>
                <w:ins w:id="16932" w:author="Author"/>
                <w:del w:id="16933" w:author="Author"/>
                <w:rFonts w:cs="Arial"/>
                <w:sz w:val="20"/>
                <w:szCs w:val="20"/>
              </w:rPr>
            </w:pPr>
            <w:ins w:id="16934" w:author="Author">
              <w:del w:id="16935" w:author="Author">
                <w:r w:rsidRPr="00563671" w:rsidDel="005E41B3">
                  <w:rPr>
                    <w:rFonts w:cs="Arial"/>
                    <w:sz w:val="20"/>
                    <w:szCs w:val="20"/>
                  </w:rPr>
                  <w:delText>Service Id</w:delText>
                </w:r>
              </w:del>
            </w:ins>
          </w:p>
        </w:tc>
        <w:tc>
          <w:tcPr>
            <w:tcW w:w="0" w:type="dxa"/>
            <w:gridSpan w:val="2"/>
            <w:vAlign w:val="top"/>
            <w:tcPrChange w:id="16936"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7" w:author="Author"/>
                <w:del w:id="16938" w:author="Author"/>
                <w:rFonts w:cs="Arial"/>
                <w:sz w:val="20"/>
                <w:szCs w:val="20"/>
              </w:rPr>
            </w:pPr>
            <w:ins w:id="16939" w:author="Author">
              <w:del w:id="16940"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41" w:author="Author">
            <w:tblPrEx>
              <w:tblW w:w="9616" w:type="dxa"/>
            </w:tblPrEx>
          </w:tblPrExChange>
        </w:tblPrEx>
        <w:trPr>
          <w:ins w:id="16942" w:author="Author"/>
          <w:del w:id="16943" w:author="Author"/>
        </w:trPr>
        <w:tc>
          <w:tcPr>
            <w:cnfStyle w:val="001000000000" w:firstRow="0" w:lastRow="0" w:firstColumn="1" w:lastColumn="0" w:oddVBand="0" w:evenVBand="0" w:oddHBand="0" w:evenHBand="0" w:firstRowFirstColumn="0" w:firstRowLastColumn="0" w:lastRowFirstColumn="0" w:lastRowLastColumn="0"/>
            <w:tcW w:w="0" w:type="dxa"/>
            <w:tcPrChange w:id="16944" w:author="Author">
              <w:tcPr>
                <w:tcW w:w="2323" w:type="dxa"/>
              </w:tcPr>
            </w:tcPrChange>
          </w:tcPr>
          <w:p w14:paraId="6D3FEF5F" w14:textId="3A4F4B86" w:rsidR="0034343E" w:rsidRPr="00563671" w:rsidDel="005E41B3" w:rsidRDefault="0034343E" w:rsidP="0034343E">
            <w:pPr>
              <w:spacing w:before="120"/>
              <w:jc w:val="left"/>
              <w:rPr>
                <w:ins w:id="16945" w:author="Author"/>
                <w:del w:id="16946" w:author="Author"/>
                <w:rFonts w:cs="Arial"/>
                <w:sz w:val="20"/>
                <w:szCs w:val="20"/>
              </w:rPr>
            </w:pPr>
            <w:ins w:id="16947" w:author="Author">
              <w:del w:id="16948" w:author="Author">
                <w:r w:rsidRPr="00AD78D0" w:rsidDel="005E41B3">
                  <w:rPr>
                    <w:rFonts w:cs="Arial"/>
                    <w:sz w:val="20"/>
                    <w:szCs w:val="20"/>
                  </w:rPr>
                  <w:delText>CSM Service</w:delText>
                </w:r>
              </w:del>
            </w:ins>
          </w:p>
        </w:tc>
        <w:tc>
          <w:tcPr>
            <w:tcW w:w="0" w:type="dxa"/>
            <w:gridSpan w:val="2"/>
            <w:vAlign w:val="top"/>
            <w:tcPrChange w:id="16949"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50" w:author="Author"/>
                <w:del w:id="16951" w:author="Author"/>
                <w:rFonts w:cs="Arial"/>
                <w:sz w:val="20"/>
                <w:szCs w:val="20"/>
              </w:rPr>
            </w:pPr>
            <w:ins w:id="16952" w:author="Author">
              <w:del w:id="16953"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54" w:author="Author">
            <w:tblPrEx>
              <w:tblW w:w="9616" w:type="dxa"/>
            </w:tblPrEx>
          </w:tblPrExChange>
        </w:tblPrEx>
        <w:trPr>
          <w:ins w:id="16955" w:author="Author"/>
          <w:del w:id="16956" w:author="Author"/>
        </w:trPr>
        <w:tc>
          <w:tcPr>
            <w:cnfStyle w:val="001000000000" w:firstRow="0" w:lastRow="0" w:firstColumn="1" w:lastColumn="0" w:oddVBand="0" w:evenVBand="0" w:oddHBand="0" w:evenHBand="0" w:firstRowFirstColumn="0" w:firstRowLastColumn="0" w:lastRowFirstColumn="0" w:lastRowLastColumn="0"/>
            <w:tcW w:w="0" w:type="dxa"/>
            <w:tcPrChange w:id="16957" w:author="Author">
              <w:tcPr>
                <w:tcW w:w="2323" w:type="dxa"/>
              </w:tcPr>
            </w:tcPrChange>
          </w:tcPr>
          <w:p w14:paraId="2265E190" w14:textId="733D9754" w:rsidR="0034343E" w:rsidRPr="00AD78D0" w:rsidDel="005E41B3" w:rsidRDefault="0034343E" w:rsidP="0034343E">
            <w:pPr>
              <w:spacing w:before="120"/>
              <w:jc w:val="left"/>
              <w:rPr>
                <w:ins w:id="16958" w:author="Author"/>
                <w:del w:id="16959" w:author="Author"/>
                <w:rFonts w:cs="Arial"/>
                <w:sz w:val="20"/>
                <w:szCs w:val="20"/>
              </w:rPr>
            </w:pPr>
            <w:ins w:id="16960" w:author="Author">
              <w:del w:id="16961" w:author="Author">
                <w:r w:rsidRPr="00AD78D0" w:rsidDel="005E41B3">
                  <w:rPr>
                    <w:rFonts w:cs="Arial"/>
                    <w:sz w:val="20"/>
                    <w:szCs w:val="20"/>
                  </w:rPr>
                  <w:delText>CSM Operation</w:delText>
                </w:r>
              </w:del>
            </w:ins>
          </w:p>
        </w:tc>
        <w:tc>
          <w:tcPr>
            <w:tcW w:w="0" w:type="dxa"/>
            <w:gridSpan w:val="2"/>
            <w:vAlign w:val="top"/>
            <w:tcPrChange w:id="16962"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3" w:author="Author"/>
                <w:del w:id="16964" w:author="Author"/>
                <w:rFonts w:cs="Arial"/>
                <w:sz w:val="20"/>
                <w:szCs w:val="20"/>
              </w:rPr>
            </w:pPr>
            <w:ins w:id="16965" w:author="Author">
              <w:del w:id="16966"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67" w:author="Author"/>
          <w:del w:id="1696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69">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70" w:author="Author"/>
          <w:del w:id="1697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2" w:author="Author"/>
                <w:del w:id="16973"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74" w:author="Author"/>
                <w:del w:id="16975" w:author="Author"/>
                <w:rFonts w:cs="Arial"/>
                <w:color w:val="auto"/>
                <w:sz w:val="20"/>
                <w:szCs w:val="20"/>
              </w:rPr>
            </w:pPr>
          </w:p>
        </w:tc>
      </w:tr>
      <w:tr w:rsidR="00D41A46" w:rsidRPr="00563671" w:rsidDel="005E41B3" w14:paraId="2B13E258" w14:textId="65120C4B" w:rsidTr="001356D2">
        <w:trPr>
          <w:ins w:id="16976" w:author="Author"/>
          <w:del w:id="16977"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78" w:author="Author"/>
                <w:del w:id="16979" w:author="Author"/>
                <w:rFonts w:cs="Arial"/>
                <w:sz w:val="20"/>
                <w:szCs w:val="20"/>
              </w:rPr>
            </w:pPr>
            <w:ins w:id="16980" w:author="Author">
              <w:del w:id="16981"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2" w:author="Author"/>
                <w:del w:id="16983" w:author="Author"/>
                <w:rFonts w:cs="Arial"/>
                <w:sz w:val="20"/>
                <w:szCs w:val="20"/>
              </w:rPr>
            </w:pPr>
            <w:ins w:id="16984" w:author="Author">
              <w:del w:id="16985"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86" w:author="Author">
            <w:tblPrEx>
              <w:tblW w:w="9616" w:type="dxa"/>
            </w:tblPrEx>
          </w:tblPrExChange>
        </w:tblPrEx>
        <w:trPr>
          <w:ins w:id="16987" w:author="Author"/>
          <w:del w:id="16988" w:author="Author"/>
        </w:trPr>
        <w:tc>
          <w:tcPr>
            <w:cnfStyle w:val="001000000000" w:firstRow="0" w:lastRow="0" w:firstColumn="1" w:lastColumn="0" w:oddVBand="0" w:evenVBand="0" w:oddHBand="0" w:evenHBand="0" w:firstRowFirstColumn="0" w:firstRowLastColumn="0" w:lastRowFirstColumn="0" w:lastRowLastColumn="0"/>
            <w:tcW w:w="0" w:type="dxa"/>
            <w:tcPrChange w:id="16989" w:author="Author">
              <w:tcPr>
                <w:tcW w:w="2323" w:type="dxa"/>
              </w:tcPr>
            </w:tcPrChange>
          </w:tcPr>
          <w:p w14:paraId="34DF2216" w14:textId="28F9DC64" w:rsidR="00D41A46" w:rsidRPr="00563671" w:rsidDel="005E41B3" w:rsidRDefault="00D41A46" w:rsidP="00D41A46">
            <w:pPr>
              <w:spacing w:before="120"/>
              <w:jc w:val="left"/>
              <w:rPr>
                <w:ins w:id="16990" w:author="Author"/>
                <w:del w:id="16991" w:author="Author"/>
                <w:rFonts w:cs="Arial"/>
                <w:sz w:val="20"/>
                <w:szCs w:val="20"/>
              </w:rPr>
            </w:pPr>
            <w:ins w:id="16992" w:author="Author">
              <w:del w:id="16993" w:author="Author">
                <w:r w:rsidRPr="00563671" w:rsidDel="005E41B3">
                  <w:rPr>
                    <w:rFonts w:cs="Arial"/>
                    <w:sz w:val="20"/>
                    <w:szCs w:val="20"/>
                  </w:rPr>
                  <w:delText>Relevant Input Notes</w:delText>
                </w:r>
              </w:del>
            </w:ins>
          </w:p>
        </w:tc>
        <w:tc>
          <w:tcPr>
            <w:tcW w:w="0" w:type="dxa"/>
            <w:gridSpan w:val="2"/>
            <w:vAlign w:val="top"/>
            <w:tcPrChange w:id="16994"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6995" w:author="Author"/>
                <w:del w:id="16996" w:author="Author"/>
                <w:rFonts w:cs="Arial"/>
                <w:sz w:val="20"/>
                <w:szCs w:val="20"/>
              </w:rPr>
            </w:pPr>
            <w:ins w:id="16997" w:author="Author">
              <w:del w:id="16998"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6999" w:author="Author">
            <w:tblPrEx>
              <w:tblW w:w="9616" w:type="dxa"/>
            </w:tblPrEx>
          </w:tblPrExChange>
        </w:tblPrEx>
        <w:trPr>
          <w:ins w:id="17000" w:author="Author"/>
          <w:del w:id="17001" w:author="Author"/>
        </w:trPr>
        <w:tc>
          <w:tcPr>
            <w:cnfStyle w:val="001000000000" w:firstRow="0" w:lastRow="0" w:firstColumn="1" w:lastColumn="0" w:oddVBand="0" w:evenVBand="0" w:oddHBand="0" w:evenHBand="0" w:firstRowFirstColumn="0" w:firstRowLastColumn="0" w:lastRowFirstColumn="0" w:lastRowLastColumn="0"/>
            <w:tcW w:w="0" w:type="dxa"/>
            <w:tcPrChange w:id="17002" w:author="Author">
              <w:tcPr>
                <w:tcW w:w="2323" w:type="dxa"/>
              </w:tcPr>
            </w:tcPrChange>
          </w:tcPr>
          <w:p w14:paraId="1E447222" w14:textId="53726E8F" w:rsidR="00D41A46" w:rsidRPr="00563671" w:rsidDel="005E41B3" w:rsidRDefault="00D41A46" w:rsidP="00D41A46">
            <w:pPr>
              <w:spacing w:before="120"/>
              <w:jc w:val="left"/>
              <w:rPr>
                <w:ins w:id="17003" w:author="Author"/>
                <w:del w:id="17004" w:author="Author"/>
                <w:rFonts w:cs="Arial"/>
                <w:sz w:val="20"/>
                <w:szCs w:val="20"/>
              </w:rPr>
            </w:pPr>
            <w:ins w:id="17005" w:author="Author">
              <w:del w:id="17006" w:author="Author">
                <w:r w:rsidRPr="00563671" w:rsidDel="005E41B3">
                  <w:rPr>
                    <w:rFonts w:cs="Arial"/>
                    <w:sz w:val="20"/>
                    <w:szCs w:val="20"/>
                  </w:rPr>
                  <w:delText>Relevant Output Notes</w:delText>
                </w:r>
              </w:del>
            </w:ins>
          </w:p>
        </w:tc>
        <w:tc>
          <w:tcPr>
            <w:tcW w:w="0" w:type="dxa"/>
            <w:gridSpan w:val="2"/>
            <w:vAlign w:val="top"/>
            <w:tcPrChange w:id="17007"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08" w:author="Author"/>
                <w:del w:id="17009" w:author="Author"/>
                <w:rFonts w:cs="Arial"/>
                <w:sz w:val="20"/>
                <w:szCs w:val="20"/>
              </w:rPr>
            </w:pPr>
            <w:ins w:id="17010" w:author="Author">
              <w:del w:id="17011"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2" w:author="Author">
            <w:tblPrEx>
              <w:tblW w:w="9616" w:type="dxa"/>
            </w:tblPrEx>
          </w:tblPrExChange>
        </w:tblPrEx>
        <w:trPr>
          <w:ins w:id="17013" w:author="Author"/>
          <w:del w:id="17014" w:author="Author"/>
        </w:trPr>
        <w:tc>
          <w:tcPr>
            <w:cnfStyle w:val="001000000000" w:firstRow="0" w:lastRow="0" w:firstColumn="1" w:lastColumn="0" w:oddVBand="0" w:evenVBand="0" w:oddHBand="0" w:evenHBand="0" w:firstRowFirstColumn="0" w:firstRowLastColumn="0" w:lastRowFirstColumn="0" w:lastRowLastColumn="0"/>
            <w:tcW w:w="0" w:type="dxa"/>
            <w:tcPrChange w:id="17015" w:author="Author">
              <w:tcPr>
                <w:tcW w:w="2323" w:type="dxa"/>
              </w:tcPr>
            </w:tcPrChange>
          </w:tcPr>
          <w:p w14:paraId="17427E35" w14:textId="211205E5" w:rsidR="0034343E" w:rsidRPr="00563671" w:rsidDel="005E41B3" w:rsidRDefault="0034343E" w:rsidP="0034343E">
            <w:pPr>
              <w:spacing w:before="120"/>
              <w:jc w:val="left"/>
              <w:rPr>
                <w:ins w:id="17016" w:author="Author"/>
                <w:del w:id="17017" w:author="Author"/>
                <w:rFonts w:cs="Arial"/>
                <w:sz w:val="20"/>
                <w:szCs w:val="20"/>
              </w:rPr>
            </w:pPr>
            <w:ins w:id="17018" w:author="Author">
              <w:del w:id="17019" w:author="Author">
                <w:r w:rsidRPr="00563671" w:rsidDel="005E41B3">
                  <w:rPr>
                    <w:rFonts w:cs="Arial"/>
                    <w:sz w:val="20"/>
                    <w:szCs w:val="20"/>
                  </w:rPr>
                  <w:delText>Interface Id</w:delText>
                </w:r>
              </w:del>
            </w:ins>
          </w:p>
        </w:tc>
        <w:tc>
          <w:tcPr>
            <w:tcW w:w="0" w:type="dxa"/>
            <w:gridSpan w:val="2"/>
            <w:tcPrChange w:id="17020"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21" w:author="Author"/>
                <w:del w:id="17022" w:author="Author"/>
                <w:rFonts w:cs="Arial"/>
                <w:sz w:val="20"/>
                <w:szCs w:val="20"/>
              </w:rPr>
            </w:pPr>
            <w:ins w:id="17023" w:author="Author">
              <w:del w:id="17024"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25" w:author="Author">
            <w:tblPrEx>
              <w:tblW w:w="9616" w:type="dxa"/>
            </w:tblPrEx>
          </w:tblPrExChange>
        </w:tblPrEx>
        <w:trPr>
          <w:ins w:id="17026" w:author="Author"/>
          <w:del w:id="17027" w:author="Author"/>
        </w:trPr>
        <w:tc>
          <w:tcPr>
            <w:cnfStyle w:val="001000000000" w:firstRow="0" w:lastRow="0" w:firstColumn="1" w:lastColumn="0" w:oddVBand="0" w:evenVBand="0" w:oddHBand="0" w:evenHBand="0" w:firstRowFirstColumn="0" w:firstRowLastColumn="0" w:lastRowFirstColumn="0" w:lastRowLastColumn="0"/>
            <w:tcW w:w="0" w:type="dxa"/>
            <w:tcPrChange w:id="17028" w:author="Author">
              <w:tcPr>
                <w:tcW w:w="2323" w:type="dxa"/>
              </w:tcPr>
            </w:tcPrChange>
          </w:tcPr>
          <w:p w14:paraId="6C9186EB" w14:textId="6C855BB1" w:rsidR="0034343E" w:rsidRPr="00563671" w:rsidDel="005E41B3" w:rsidRDefault="0034343E" w:rsidP="0034343E">
            <w:pPr>
              <w:spacing w:before="120"/>
              <w:jc w:val="left"/>
              <w:rPr>
                <w:ins w:id="17029" w:author="Author"/>
                <w:del w:id="17030" w:author="Author"/>
                <w:rFonts w:cs="Arial"/>
                <w:sz w:val="20"/>
                <w:szCs w:val="20"/>
              </w:rPr>
            </w:pPr>
            <w:ins w:id="17031" w:author="Author">
              <w:del w:id="17032" w:author="Author">
                <w:r w:rsidRPr="00563671" w:rsidDel="005E41B3">
                  <w:rPr>
                    <w:rFonts w:cs="Arial"/>
                    <w:sz w:val="20"/>
                    <w:szCs w:val="20"/>
                  </w:rPr>
                  <w:delText>Service Id</w:delText>
                </w:r>
              </w:del>
            </w:ins>
          </w:p>
        </w:tc>
        <w:tc>
          <w:tcPr>
            <w:tcW w:w="0" w:type="dxa"/>
            <w:gridSpan w:val="2"/>
            <w:vAlign w:val="top"/>
            <w:tcPrChange w:id="17033"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4" w:author="Author"/>
                <w:del w:id="17035" w:author="Author"/>
                <w:rFonts w:cs="Arial"/>
                <w:sz w:val="20"/>
                <w:szCs w:val="20"/>
              </w:rPr>
            </w:pPr>
            <w:ins w:id="17036" w:author="Author">
              <w:del w:id="17037"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38" w:author="Author">
            <w:tblPrEx>
              <w:tblW w:w="9616" w:type="dxa"/>
            </w:tblPrEx>
          </w:tblPrExChange>
        </w:tblPrEx>
        <w:trPr>
          <w:ins w:id="17039" w:author="Author"/>
          <w:del w:id="17040" w:author="Author"/>
        </w:trPr>
        <w:tc>
          <w:tcPr>
            <w:cnfStyle w:val="001000000000" w:firstRow="0" w:lastRow="0" w:firstColumn="1" w:lastColumn="0" w:oddVBand="0" w:evenVBand="0" w:oddHBand="0" w:evenHBand="0" w:firstRowFirstColumn="0" w:firstRowLastColumn="0" w:lastRowFirstColumn="0" w:lastRowLastColumn="0"/>
            <w:tcW w:w="0" w:type="dxa"/>
            <w:tcPrChange w:id="17041" w:author="Author">
              <w:tcPr>
                <w:tcW w:w="2323" w:type="dxa"/>
              </w:tcPr>
            </w:tcPrChange>
          </w:tcPr>
          <w:p w14:paraId="6EC4C613" w14:textId="6D3A606E" w:rsidR="0034343E" w:rsidRPr="00563671" w:rsidDel="005E41B3" w:rsidRDefault="0034343E" w:rsidP="0034343E">
            <w:pPr>
              <w:spacing w:before="120"/>
              <w:jc w:val="left"/>
              <w:rPr>
                <w:ins w:id="17042" w:author="Author"/>
                <w:del w:id="17043" w:author="Author"/>
                <w:rFonts w:cs="Arial"/>
                <w:sz w:val="20"/>
                <w:szCs w:val="20"/>
              </w:rPr>
            </w:pPr>
            <w:ins w:id="17044" w:author="Author">
              <w:del w:id="17045" w:author="Author">
                <w:r w:rsidRPr="00AD78D0" w:rsidDel="005E41B3">
                  <w:rPr>
                    <w:rFonts w:cs="Arial"/>
                    <w:sz w:val="20"/>
                    <w:szCs w:val="20"/>
                  </w:rPr>
                  <w:delText>CSM Service</w:delText>
                </w:r>
              </w:del>
            </w:ins>
          </w:p>
        </w:tc>
        <w:tc>
          <w:tcPr>
            <w:tcW w:w="0" w:type="dxa"/>
            <w:gridSpan w:val="2"/>
            <w:vAlign w:val="top"/>
            <w:tcPrChange w:id="17046"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47" w:author="Author"/>
                <w:del w:id="17048" w:author="Author"/>
                <w:rFonts w:cs="Arial"/>
                <w:sz w:val="20"/>
                <w:szCs w:val="20"/>
              </w:rPr>
            </w:pPr>
            <w:ins w:id="17049" w:author="Author">
              <w:del w:id="17050"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51" w:author="Author">
            <w:tblPrEx>
              <w:tblW w:w="9616" w:type="dxa"/>
            </w:tblPrEx>
          </w:tblPrExChange>
        </w:tblPrEx>
        <w:trPr>
          <w:ins w:id="17052" w:author="Author"/>
          <w:del w:id="17053" w:author="Author"/>
        </w:trPr>
        <w:tc>
          <w:tcPr>
            <w:cnfStyle w:val="001000000000" w:firstRow="0" w:lastRow="0" w:firstColumn="1" w:lastColumn="0" w:oddVBand="0" w:evenVBand="0" w:oddHBand="0" w:evenHBand="0" w:firstRowFirstColumn="0" w:firstRowLastColumn="0" w:lastRowFirstColumn="0" w:lastRowLastColumn="0"/>
            <w:tcW w:w="0" w:type="dxa"/>
            <w:tcPrChange w:id="17054" w:author="Author">
              <w:tcPr>
                <w:tcW w:w="2323" w:type="dxa"/>
              </w:tcPr>
            </w:tcPrChange>
          </w:tcPr>
          <w:p w14:paraId="164C552B" w14:textId="61ACF64F" w:rsidR="0034343E" w:rsidRPr="00AD78D0" w:rsidDel="005E41B3" w:rsidRDefault="0034343E" w:rsidP="0034343E">
            <w:pPr>
              <w:spacing w:before="120"/>
              <w:jc w:val="left"/>
              <w:rPr>
                <w:ins w:id="17055" w:author="Author"/>
                <w:del w:id="17056" w:author="Author"/>
                <w:rFonts w:cs="Arial"/>
                <w:sz w:val="20"/>
                <w:szCs w:val="20"/>
              </w:rPr>
            </w:pPr>
            <w:ins w:id="17057" w:author="Author">
              <w:del w:id="17058" w:author="Author">
                <w:r w:rsidRPr="00AD78D0" w:rsidDel="005E41B3">
                  <w:rPr>
                    <w:rFonts w:cs="Arial"/>
                    <w:sz w:val="20"/>
                    <w:szCs w:val="20"/>
                  </w:rPr>
                  <w:delText>CSM Operation</w:delText>
                </w:r>
              </w:del>
            </w:ins>
          </w:p>
        </w:tc>
        <w:tc>
          <w:tcPr>
            <w:tcW w:w="0" w:type="dxa"/>
            <w:gridSpan w:val="2"/>
            <w:vAlign w:val="top"/>
            <w:tcPrChange w:id="17059"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60" w:author="Author"/>
                <w:del w:id="17061" w:author="Author"/>
                <w:rFonts w:cs="Arial"/>
                <w:sz w:val="20"/>
                <w:szCs w:val="20"/>
              </w:rPr>
            </w:pPr>
            <w:ins w:id="17062" w:author="Author">
              <w:del w:id="17063"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64" w:author="Author"/>
          <w:del w:id="17065"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66" w:author="Author"/>
          <w:lang w:val="en-IE"/>
        </w:rPr>
      </w:pPr>
      <w:del w:id="17067"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68" w:name="_Toc471233005"/>
      <w:r w:rsidRPr="00E73B40">
        <w:rPr>
          <w:lang w:val="en-IE"/>
        </w:rPr>
        <w:t>Reference Data</w:t>
      </w:r>
      <w:bookmarkEnd w:id="14795"/>
      <w:bookmarkEnd w:id="17068"/>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69" w:author="Author">
              <w:r w:rsidRPr="00E73B40" w:rsidDel="00AF0A01">
                <w:rPr>
                  <w:sz w:val="20"/>
                  <w:szCs w:val="20"/>
                  <w:lang w:val="en-IE"/>
                </w:rPr>
                <w:delText>Componentes</w:delText>
              </w:r>
            </w:del>
            <w:ins w:id="17070"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71" w:author="Author">
              <w:r w:rsidRPr="00E73B40" w:rsidDel="00F601B3">
                <w:rPr>
                  <w:sz w:val="20"/>
                  <w:szCs w:val="20"/>
                  <w:lang w:val="en-IE"/>
                </w:rPr>
                <w:delText>Terms and conditions</w:delText>
              </w:r>
            </w:del>
            <w:ins w:id="17072"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3" w:author="Author">
              <w:r w:rsidRPr="00E73B40" w:rsidDel="00F601B3">
                <w:rPr>
                  <w:sz w:val="20"/>
                  <w:szCs w:val="20"/>
                  <w:lang w:val="en-IE" w:eastAsia="pt-PT"/>
                </w:rPr>
                <w:delText>terms and conditions</w:delText>
              </w:r>
            </w:del>
            <w:ins w:id="17074"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75" w:author="Author">
              <w:r w:rsidRPr="00E73B40" w:rsidDel="006B2C13">
                <w:rPr>
                  <w:sz w:val="20"/>
                  <w:szCs w:val="20"/>
                  <w:lang w:val="en-IE" w:eastAsia="pt-PT"/>
                </w:rPr>
                <w:delText>Phonet</w:delText>
              </w:r>
            </w:del>
            <w:ins w:id="17076"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77"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78" w:author="Author"/>
                <w:sz w:val="20"/>
                <w:szCs w:val="22"/>
                <w:lang w:val="en-IE"/>
              </w:rPr>
            </w:pPr>
            <w:ins w:id="17079"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0" w:author="Author"/>
                <w:sz w:val="20"/>
                <w:szCs w:val="22"/>
                <w:lang w:val="en-IE" w:eastAsia="pt-PT"/>
              </w:rPr>
            </w:pPr>
            <w:ins w:id="17081"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2" w:author="Author"/>
                <w:sz w:val="20"/>
                <w:szCs w:val="22"/>
                <w:lang w:val="en-IE" w:eastAsia="pt-PT"/>
              </w:rPr>
            </w:pPr>
            <w:ins w:id="17083" w:author="Author">
              <w:r w:rsidRPr="006B2C13">
                <w:rPr>
                  <w:sz w:val="20"/>
                  <w:szCs w:val="22"/>
                  <w:lang w:val="en-IE" w:eastAsia="pt-PT"/>
                </w:rPr>
                <w:t>Default comment</w:t>
              </w:r>
            </w:ins>
          </w:p>
        </w:tc>
      </w:tr>
      <w:tr w:rsidR="006B2C13" w:rsidRPr="00E73B40" w14:paraId="435627AD" w14:textId="77777777" w:rsidTr="003860AF">
        <w:trPr>
          <w:ins w:id="17084"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85" w:author="Author"/>
                <w:sz w:val="20"/>
                <w:szCs w:val="22"/>
                <w:lang w:val="en-IE"/>
              </w:rPr>
            </w:pPr>
            <w:ins w:id="17086"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87" w:author="Author"/>
                <w:sz w:val="20"/>
                <w:szCs w:val="22"/>
                <w:lang w:val="en-IE" w:eastAsia="pt-PT"/>
              </w:rPr>
            </w:pPr>
            <w:ins w:id="17088" w:author="Author">
              <w:r w:rsidRPr="006B2C13">
                <w:rPr>
                  <w:sz w:val="20"/>
                  <w:szCs w:val="22"/>
                  <w:lang w:val="en-US" w:eastAsia="pt-PT"/>
                </w:rPr>
                <w:t>Default comment presented in the wizard's final step</w:t>
              </w:r>
              <w:del w:id="17089" w:author="Author">
                <w:r w:rsidRPr="006B2C13" w:rsidDel="001502DD">
                  <w:rPr>
                    <w:sz w:val="20"/>
                    <w:szCs w:val="22"/>
                    <w:lang w:val="en-US" w:eastAsia="pt-PT"/>
                  </w:rPr>
                  <w:delText xml:space="preserve">, </w:delText>
                </w:r>
              </w:del>
            </w:ins>
          </w:p>
        </w:tc>
      </w:tr>
      <w:tr w:rsidR="006B2C13" w:rsidRPr="00E73B40" w14:paraId="297B70E9" w14:textId="77777777" w:rsidTr="003860AF">
        <w:trPr>
          <w:ins w:id="17090"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91" w:author="Author"/>
                <w:sz w:val="20"/>
                <w:szCs w:val="22"/>
                <w:lang w:val="en-IE"/>
              </w:rPr>
            </w:pPr>
            <w:ins w:id="17092"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3" w:author="Author"/>
                <w:sz w:val="20"/>
                <w:szCs w:val="22"/>
                <w:lang w:val="en-US" w:eastAsia="pt-PT"/>
              </w:rPr>
            </w:pPr>
            <w:ins w:id="17094"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5" w:author="Author"/>
                <w:sz w:val="20"/>
                <w:szCs w:val="22"/>
                <w:lang w:val="en-US" w:eastAsia="pt-PT"/>
              </w:rPr>
            </w:pPr>
            <w:ins w:id="17096"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7" w:author="Author"/>
                <w:sz w:val="20"/>
                <w:szCs w:val="22"/>
                <w:lang w:val="en-US" w:eastAsia="pt-PT"/>
              </w:rPr>
            </w:pPr>
            <w:ins w:id="17098"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9" w:author="Author"/>
                <w:sz w:val="20"/>
                <w:szCs w:val="22"/>
                <w:lang w:val="en-IE" w:eastAsia="pt-PT"/>
              </w:rPr>
            </w:pPr>
            <w:ins w:id="17100" w:author="Author">
              <w:r>
                <w:rPr>
                  <w:sz w:val="20"/>
                  <w:szCs w:val="22"/>
                  <w:lang w:val="en-US" w:eastAsia="pt-PT"/>
                </w:rPr>
                <w:t>}</w:t>
              </w:r>
            </w:ins>
          </w:p>
        </w:tc>
      </w:tr>
      <w:tr w:rsidR="006B2C13" w:rsidRPr="00E73B40" w14:paraId="64A39D79" w14:textId="77777777" w:rsidTr="003860AF">
        <w:trPr>
          <w:ins w:id="17101"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2" w:author="Author"/>
                <w:sz w:val="20"/>
                <w:szCs w:val="22"/>
                <w:lang w:val="en-IE"/>
              </w:rPr>
            </w:pPr>
            <w:ins w:id="17103"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4" w:author="Author"/>
                <w:sz w:val="20"/>
                <w:szCs w:val="22"/>
                <w:lang w:val="en-IE" w:eastAsia="pt-PT"/>
              </w:rPr>
            </w:pPr>
            <w:ins w:id="17105" w:author="Author">
              <w:r w:rsidRPr="006B2C13">
                <w:rPr>
                  <w:sz w:val="20"/>
                  <w:szCs w:val="22"/>
                  <w:lang w:val="en-US" w:eastAsia="pt-PT"/>
                </w:rPr>
                <w:t>defaultComment</w:t>
              </w:r>
            </w:ins>
          </w:p>
        </w:tc>
      </w:tr>
      <w:tr w:rsidR="006B2C13" w:rsidRPr="00E73B40" w14:paraId="49CB23C5" w14:textId="77777777" w:rsidTr="003860AF">
        <w:trPr>
          <w:ins w:id="17106"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07" w:author="Author"/>
                <w:sz w:val="20"/>
                <w:szCs w:val="22"/>
                <w:lang w:val="en-IE"/>
              </w:rPr>
            </w:pPr>
            <w:ins w:id="17108"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9" w:author="Author"/>
                <w:sz w:val="20"/>
                <w:szCs w:val="22"/>
                <w:lang w:val="en-IE" w:eastAsia="pt-PT"/>
              </w:rPr>
            </w:pPr>
          </w:p>
        </w:tc>
      </w:tr>
      <w:tr w:rsidR="001502DD" w:rsidRPr="00E73B40" w14:paraId="159B833D" w14:textId="77777777" w:rsidTr="003860AF">
        <w:trPr>
          <w:ins w:id="17110"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11" w:author="Author"/>
                <w:sz w:val="20"/>
                <w:szCs w:val="22"/>
              </w:rPr>
            </w:pPr>
            <w:ins w:id="17112"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3" w:author="Author"/>
                <w:sz w:val="20"/>
                <w:szCs w:val="22"/>
                <w:lang w:val="en-IE" w:eastAsia="pt-PT"/>
              </w:rPr>
            </w:pPr>
            <w:ins w:id="17114"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5" w:author="Author"/>
                <w:sz w:val="20"/>
                <w:szCs w:val="22"/>
                <w:lang w:val="en-IE" w:eastAsia="pt-PT"/>
              </w:rPr>
            </w:pPr>
            <w:ins w:id="17116" w:author="Author">
              <w:r w:rsidRPr="001502DD">
                <w:rPr>
                  <w:sz w:val="20"/>
                  <w:szCs w:val="22"/>
                  <w:lang w:val="en-IE" w:eastAsia="pt-PT"/>
                </w:rPr>
                <w:t>SIM Card type</w:t>
              </w:r>
            </w:ins>
          </w:p>
        </w:tc>
      </w:tr>
      <w:tr w:rsidR="001502DD" w:rsidRPr="00E73B40" w14:paraId="3E63E25E" w14:textId="77777777" w:rsidTr="003860AF">
        <w:trPr>
          <w:ins w:id="17117"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18" w:author="Author"/>
                <w:sz w:val="20"/>
                <w:szCs w:val="22"/>
              </w:rPr>
            </w:pPr>
            <w:ins w:id="17119"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0" w:author="Author"/>
                <w:sz w:val="20"/>
                <w:szCs w:val="22"/>
                <w:lang w:val="en-IE" w:eastAsia="pt-PT"/>
              </w:rPr>
            </w:pPr>
            <w:ins w:id="17121" w:author="Author">
              <w:r w:rsidRPr="001502DD">
                <w:rPr>
                  <w:sz w:val="20"/>
                  <w:lang w:val="en-US" w:eastAsia="pt-PT"/>
                </w:rPr>
                <w:t>Available types of SIM Cards</w:t>
              </w:r>
            </w:ins>
          </w:p>
        </w:tc>
      </w:tr>
      <w:tr w:rsidR="001502DD" w:rsidRPr="00E73B40" w14:paraId="67655AF6" w14:textId="77777777" w:rsidTr="003860AF">
        <w:trPr>
          <w:ins w:id="17122"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3" w:author="Author"/>
                <w:sz w:val="20"/>
                <w:szCs w:val="22"/>
              </w:rPr>
            </w:pPr>
            <w:ins w:id="17124"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5" w:author="Author"/>
                <w:sz w:val="20"/>
                <w:lang w:val="en-US" w:eastAsia="pt-PT"/>
              </w:rPr>
            </w:pPr>
            <w:ins w:id="17126"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7" w:author="Author"/>
                <w:sz w:val="20"/>
                <w:lang w:val="en-US" w:eastAsia="pt-PT"/>
              </w:rPr>
            </w:pPr>
            <w:ins w:id="17128"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9" w:author="Author"/>
                <w:sz w:val="20"/>
                <w:lang w:val="en-US" w:eastAsia="pt-PT"/>
              </w:rPr>
            </w:pPr>
            <w:ins w:id="17130"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31" w:author="Author"/>
                <w:sz w:val="20"/>
                <w:szCs w:val="20"/>
                <w:lang w:val="en-IE" w:eastAsia="pt-PT"/>
              </w:rPr>
            </w:pPr>
            <w:ins w:id="17132"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3" w:author="Author"/>
                <w:sz w:val="20"/>
                <w:szCs w:val="22"/>
                <w:lang w:val="en-IE" w:eastAsia="pt-PT"/>
              </w:rPr>
            </w:pPr>
            <w:ins w:id="17134"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35"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36" w:author="Author"/>
                <w:sz w:val="20"/>
                <w:szCs w:val="22"/>
              </w:rPr>
            </w:pPr>
            <w:ins w:id="17137"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8" w:author="Author"/>
                <w:sz w:val="20"/>
                <w:szCs w:val="22"/>
                <w:lang w:val="en-IE" w:eastAsia="pt-PT"/>
              </w:rPr>
            </w:pPr>
            <w:ins w:id="17139" w:author="Author">
              <w:r w:rsidRPr="001502DD">
                <w:rPr>
                  <w:sz w:val="20"/>
                  <w:lang w:val="en-US" w:eastAsia="pt-PT"/>
                </w:rPr>
                <w:t>combos/reason/items</w:t>
              </w:r>
            </w:ins>
          </w:p>
        </w:tc>
      </w:tr>
      <w:tr w:rsidR="001502DD" w:rsidRPr="00E73B40" w14:paraId="5E4E3548" w14:textId="77777777" w:rsidTr="003860AF">
        <w:trPr>
          <w:ins w:id="17140"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41" w:author="Author"/>
                <w:sz w:val="20"/>
                <w:szCs w:val="22"/>
              </w:rPr>
            </w:pPr>
            <w:ins w:id="17142"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3"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4" w:author="Author">
              <w:r w:rsidRPr="00AF0A01">
                <w:rPr>
                  <w:sz w:val="20"/>
                </w:rPr>
                <w:t>UFE_RD164</w:t>
              </w:r>
            </w:ins>
            <w:del w:id="17145"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6"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47" w:author="Author">
              <w:r w:rsidRPr="00AF0A01" w:rsidDel="00AF0A01">
                <w:rPr>
                  <w:sz w:val="20"/>
                  <w:lang w:val="en-US" w:eastAsia="pt-PT"/>
                </w:rPr>
                <w:delText>permit</w:delText>
              </w:r>
            </w:del>
            <w:ins w:id="17148" w:author="Author">
              <w:r w:rsidRPr="00AF0A01">
                <w:rPr>
                  <w:sz w:val="20"/>
                  <w:lang w:val="en-US" w:eastAsia="pt-PT"/>
                </w:rPr>
                <w:t>authorize</w:t>
              </w:r>
            </w:ins>
            <w:r w:rsidRPr="00AF0A01">
              <w:rPr>
                <w:sz w:val="20"/>
                <w:lang w:val="en-US" w:eastAsia="pt-PT"/>
              </w:rPr>
              <w:t xml:space="preserve"> order takeover in UFE (i.e.: CRM)</w:t>
            </w:r>
            <w:del w:id="17149"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0"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51"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2" w:author="Author"/>
                <w:sz w:val="20"/>
                <w:lang w:val="en-US" w:eastAsia="pt-PT"/>
              </w:rPr>
            </w:pPr>
            <w:ins w:id="17153"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4" w:author="Author"/>
                <w:sz w:val="20"/>
                <w:lang w:val="en-US" w:eastAsia="pt-PT"/>
              </w:rPr>
            </w:pPr>
            <w:ins w:id="17155"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6" w:author="Author"/>
                <w:sz w:val="20"/>
                <w:lang w:val="en-US" w:eastAsia="pt-PT"/>
              </w:rPr>
            </w:pPr>
            <w:del w:id="17157"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8" w:author="Author"/>
                <w:sz w:val="20"/>
                <w:lang w:val="en-US" w:eastAsia="pt-PT"/>
              </w:rPr>
            </w:pPr>
            <w:del w:id="17159"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60" w:author="Author">
              <w:r w:rsidRPr="001502DD" w:rsidDel="001B79F9">
                <w:rPr>
                  <w:sz w:val="20"/>
                  <w:lang w:val="en-US" w:eastAsia="pt-PT"/>
                </w:rPr>
                <w:delText>combos/reason/items</w:delText>
              </w:r>
            </w:del>
            <w:ins w:id="17161"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2"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3" w:author="Author"/>
                <w:sz w:val="20"/>
              </w:rPr>
            </w:pPr>
            <w:ins w:id="17164"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5" w:author="Author"/>
                <w:sz w:val="20"/>
                <w:szCs w:val="22"/>
                <w:lang w:val="en-IE" w:eastAsia="pt-PT"/>
              </w:rPr>
            </w:pPr>
            <w:ins w:id="17166"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7" w:author="Author"/>
                <w:sz w:val="20"/>
                <w:szCs w:val="22"/>
                <w:lang w:val="en-IE" w:eastAsia="pt-PT"/>
              </w:rPr>
            </w:pPr>
            <w:ins w:id="17168" w:author="Author">
              <w:r>
                <w:rPr>
                  <w:sz w:val="20"/>
                  <w:szCs w:val="22"/>
                  <w:lang w:val="en-IE" w:eastAsia="pt-PT"/>
                </w:rPr>
                <w:t>Store list</w:t>
              </w:r>
            </w:ins>
          </w:p>
        </w:tc>
      </w:tr>
      <w:tr w:rsidR="003860AF" w:rsidRPr="00E73B40" w14:paraId="74F16A1A" w14:textId="77777777" w:rsidTr="003860AF">
        <w:trPr>
          <w:ins w:id="17169"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70" w:author="Author"/>
                <w:sz w:val="20"/>
              </w:rPr>
            </w:pPr>
            <w:ins w:id="17171"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2" w:author="Author"/>
                <w:sz w:val="20"/>
                <w:szCs w:val="22"/>
                <w:lang w:val="en-IE" w:eastAsia="pt-PT"/>
              </w:rPr>
            </w:pPr>
            <w:ins w:id="17173" w:author="Author">
              <w:r>
                <w:rPr>
                  <w:sz w:val="20"/>
                  <w:szCs w:val="22"/>
                  <w:lang w:val="en-IE" w:eastAsia="pt-PT"/>
                </w:rPr>
                <w:t>List of available stores</w:t>
              </w:r>
            </w:ins>
          </w:p>
        </w:tc>
      </w:tr>
      <w:tr w:rsidR="003860AF" w:rsidRPr="00E73B40" w14:paraId="66B9E4EA" w14:textId="77777777" w:rsidTr="003860AF">
        <w:trPr>
          <w:ins w:id="17174"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75" w:author="Author"/>
                <w:sz w:val="20"/>
              </w:rPr>
            </w:pPr>
            <w:ins w:id="17176"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7" w:author="Author"/>
                <w:sz w:val="20"/>
                <w:lang w:val="en-US" w:eastAsia="pt-PT"/>
              </w:rPr>
            </w:pPr>
            <w:ins w:id="17178"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9" w:author="Author"/>
                <w:sz w:val="20"/>
                <w:lang w:val="en-US" w:eastAsia="pt-PT"/>
              </w:rPr>
            </w:pPr>
            <w:ins w:id="17180" w:author="Author">
              <w:r>
                <w:rPr>
                  <w:sz w:val="20"/>
                  <w:lang w:val="en-US" w:eastAsia="pt-PT"/>
                </w:rPr>
                <w:t xml:space="preserve">    “store</w:t>
              </w:r>
              <w:del w:id="17181"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2" w:author="Author"/>
                <w:sz w:val="20"/>
                <w:szCs w:val="20"/>
                <w:lang w:val="en-IE" w:eastAsia="pt-PT"/>
              </w:rPr>
            </w:pPr>
            <w:ins w:id="17183"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4" w:author="Author"/>
                <w:sz w:val="20"/>
                <w:szCs w:val="22"/>
                <w:lang w:val="en-IE" w:eastAsia="pt-PT"/>
              </w:rPr>
            </w:pPr>
            <w:ins w:id="17185"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86"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87" w:author="Author"/>
                <w:sz w:val="20"/>
              </w:rPr>
            </w:pPr>
            <w:ins w:id="17188"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9" w:author="Author"/>
                <w:sz w:val="20"/>
                <w:szCs w:val="22"/>
                <w:lang w:val="en-IE" w:eastAsia="pt-PT"/>
              </w:rPr>
            </w:pPr>
            <w:ins w:id="17190" w:author="Author">
              <w:r>
                <w:rPr>
                  <w:sz w:val="20"/>
                  <w:lang w:val="en-US" w:eastAsia="pt-PT"/>
                </w:rPr>
                <w:t>combos/stores/items</w:t>
              </w:r>
            </w:ins>
          </w:p>
        </w:tc>
      </w:tr>
      <w:tr w:rsidR="003860AF" w:rsidRPr="00E73B40" w14:paraId="1911FAC7" w14:textId="77777777" w:rsidTr="003860AF">
        <w:trPr>
          <w:ins w:id="17191"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2" w:author="Author"/>
                <w:sz w:val="20"/>
              </w:rPr>
            </w:pPr>
            <w:ins w:id="17193"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4" w:author="Author"/>
                <w:sz w:val="20"/>
                <w:szCs w:val="22"/>
                <w:lang w:val="en-IE" w:eastAsia="pt-PT"/>
              </w:rPr>
            </w:pPr>
          </w:p>
        </w:tc>
      </w:tr>
    </w:tbl>
    <w:p w14:paraId="27A4C031" w14:textId="4A079211" w:rsidR="00234AC9" w:rsidRPr="00E73B40" w:rsidDel="00B155C8" w:rsidRDefault="00234AC9" w:rsidP="00234AC9">
      <w:pPr>
        <w:pStyle w:val="Heading3"/>
        <w:rPr>
          <w:del w:id="17195" w:author="Author"/>
          <w:lang w:val="en-IE"/>
        </w:rPr>
      </w:pPr>
      <w:bookmarkStart w:id="17196" w:name="_Toc438449959"/>
      <w:del w:id="17197"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198" w:author="Author"/>
          <w:sz w:val="20"/>
          <w:lang w:val="en-IE" w:eastAsia="pt-PT"/>
        </w:rPr>
      </w:pPr>
      <w:del w:id="17199"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200" w:author="Author"/>
          <w:lang w:val="en-IE" w:eastAsia="pt-PT"/>
        </w:rPr>
      </w:pPr>
      <w:del w:id="17201"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2">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04" w:author="Author"/>
                <w:rFonts w:cs="Arial"/>
                <w:sz w:val="20"/>
                <w:szCs w:val="20"/>
                <w:lang w:val="en-IE"/>
              </w:rPr>
            </w:pPr>
            <w:del w:id="17205"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06"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07" w:author="Author"/>
                <w:rFonts w:cs="Arial"/>
                <w:sz w:val="20"/>
                <w:szCs w:val="20"/>
                <w:lang w:val="en-IE"/>
              </w:rPr>
            </w:pPr>
            <w:del w:id="17208"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09" w:author="Author"/>
                <w:rFonts w:cs="Arial"/>
                <w:i/>
                <w:color w:val="000000"/>
                <w:sz w:val="20"/>
                <w:szCs w:val="20"/>
                <w:lang w:val="en-IE"/>
              </w:rPr>
            </w:pPr>
            <w:del w:id="17210"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11"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2" w:author="Author"/>
                <w:rFonts w:cs="Arial"/>
                <w:sz w:val="20"/>
                <w:szCs w:val="20"/>
                <w:lang w:val="en-IE"/>
              </w:rPr>
            </w:pPr>
            <w:del w:id="17213"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4" w:author="Author"/>
                <w:rFonts w:cs="Arial"/>
                <w:b/>
                <w:bCs/>
                <w:i/>
                <w:iCs/>
                <w:color w:val="000000"/>
                <w:sz w:val="20"/>
                <w:szCs w:val="20"/>
                <w:lang w:val="en-IE"/>
              </w:rPr>
            </w:pPr>
            <w:ins w:id="17215" w:author="Author">
              <w:del w:id="17216" w:author="Author">
                <w:r w:rsidRPr="0034343E" w:rsidDel="00B155C8">
                  <w:rPr>
                    <w:rFonts w:cs="Arial"/>
                    <w:color w:val="000000"/>
                    <w:sz w:val="20"/>
                    <w:szCs w:val="20"/>
                    <w:lang w:val="en-IE"/>
                  </w:rPr>
                  <w:delText>Message displayed if an error occurs while getting the available MSISDN</w:delText>
                </w:r>
              </w:del>
            </w:ins>
            <w:del w:id="17217"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18"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19" w:author="Author"/>
                <w:rFonts w:cs="Arial"/>
                <w:sz w:val="20"/>
                <w:szCs w:val="20"/>
                <w:lang w:val="en-IE"/>
              </w:rPr>
            </w:pPr>
            <w:del w:id="17220"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1" w:author="Author"/>
                <w:rFonts w:cs="Arial"/>
                <w:sz w:val="20"/>
                <w:szCs w:val="20"/>
                <w:lang w:val="en-IE" w:eastAsia="pt-PT"/>
              </w:rPr>
            </w:pPr>
            <w:del w:id="17222"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24" w:author="Author"/>
                <w:rFonts w:cs="Arial"/>
                <w:sz w:val="20"/>
                <w:szCs w:val="20"/>
                <w:lang w:val="en-IE"/>
              </w:rPr>
            </w:pPr>
            <w:del w:id="1722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6" w:author="Author"/>
                <w:rFonts w:cs="Arial"/>
                <w:sz w:val="20"/>
                <w:szCs w:val="20"/>
                <w:lang w:val="en-IE" w:eastAsia="pt-PT"/>
              </w:rPr>
            </w:pPr>
            <w:del w:id="17227"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29" w:author="Author"/>
                <w:rFonts w:cs="Arial"/>
                <w:sz w:val="20"/>
                <w:szCs w:val="20"/>
                <w:lang w:val="en-IE"/>
              </w:rPr>
            </w:pPr>
            <w:del w:id="1723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1" w:author="Author"/>
                <w:rFonts w:cs="Arial"/>
                <w:color w:val="000000"/>
                <w:sz w:val="20"/>
                <w:szCs w:val="20"/>
                <w:lang w:val="en-IE"/>
              </w:rPr>
            </w:pPr>
            <w:ins w:id="17232" w:author="Author">
              <w:del w:id="17233"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34"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3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36" w:author="Author"/>
                <w:rFonts w:cs="Arial"/>
                <w:sz w:val="20"/>
                <w:szCs w:val="20"/>
                <w:lang w:val="en-IE"/>
              </w:rPr>
            </w:pPr>
            <w:del w:id="17237"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8" w:author="Author"/>
                <w:rFonts w:cs="Arial"/>
                <w:i/>
                <w:color w:val="000000"/>
                <w:sz w:val="20"/>
                <w:szCs w:val="20"/>
                <w:lang w:val="en-IE"/>
              </w:rPr>
            </w:pPr>
            <w:del w:id="17239"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40"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41" w:author="Author"/>
                <w:rFonts w:cs="Arial"/>
                <w:sz w:val="20"/>
                <w:szCs w:val="20"/>
                <w:lang w:val="en-IE"/>
              </w:rPr>
            </w:pPr>
            <w:del w:id="17242"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3" w:author="Author"/>
                <w:rFonts w:cs="Arial"/>
                <w:color w:val="000000"/>
                <w:sz w:val="20"/>
                <w:szCs w:val="20"/>
                <w:lang w:val="en-IE"/>
              </w:rPr>
            </w:pPr>
            <w:ins w:id="17244" w:author="Author">
              <w:del w:id="17245" w:author="Author">
                <w:r w:rsidRPr="0034343E" w:rsidDel="00B155C8">
                  <w:rPr>
                    <w:rFonts w:cs="Arial"/>
                    <w:color w:val="000000"/>
                    <w:sz w:val="20"/>
                    <w:szCs w:val="20"/>
                    <w:lang w:val="en-IE"/>
                  </w:rPr>
                  <w:delText>Message displayed if an error occurs while reserving a MSISDN</w:delText>
                </w:r>
              </w:del>
            </w:ins>
            <w:del w:id="17246"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47"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48" w:author="Author"/>
                <w:rFonts w:cs="Arial"/>
                <w:sz w:val="20"/>
                <w:szCs w:val="20"/>
                <w:lang w:val="en-IE"/>
              </w:rPr>
            </w:pPr>
            <w:del w:id="17249"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0" w:author="Author"/>
                <w:rFonts w:cs="Arial"/>
                <w:sz w:val="20"/>
                <w:szCs w:val="20"/>
                <w:lang w:val="en-IE" w:eastAsia="pt-PT"/>
              </w:rPr>
            </w:pPr>
            <w:del w:id="17251"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3" w:author="Author"/>
                <w:rFonts w:cs="Arial"/>
                <w:sz w:val="20"/>
                <w:szCs w:val="20"/>
                <w:lang w:val="en-IE"/>
              </w:rPr>
            </w:pPr>
            <w:del w:id="1725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5" w:author="Author"/>
                <w:rFonts w:cs="Arial"/>
                <w:sz w:val="20"/>
                <w:szCs w:val="20"/>
                <w:lang w:val="en-IE" w:eastAsia="pt-PT"/>
              </w:rPr>
            </w:pPr>
            <w:del w:id="17256"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5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58" w:author="Author"/>
                <w:rFonts w:cs="Arial"/>
                <w:sz w:val="20"/>
                <w:szCs w:val="20"/>
                <w:lang w:val="en-IE"/>
              </w:rPr>
            </w:pPr>
            <w:del w:id="1725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0" w:author="Author"/>
                <w:rFonts w:cs="Arial"/>
                <w:color w:val="000000"/>
                <w:sz w:val="20"/>
                <w:szCs w:val="20"/>
                <w:lang w:val="en-IE"/>
              </w:rPr>
            </w:pPr>
            <w:ins w:id="17261" w:author="Author">
              <w:del w:id="17262" w:author="Author">
                <w:r w:rsidRPr="00FA586C" w:rsidDel="00B155C8">
                  <w:rPr>
                    <w:sz w:val="20"/>
                    <w:lang w:val="en-IE"/>
                  </w:rPr>
                  <w:delText>It was not possible to reserve the specified MSISDN. Please try again.</w:delText>
                </w:r>
              </w:del>
            </w:ins>
            <w:del w:id="17263"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6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65" w:author="Author"/>
                <w:rFonts w:cs="Arial"/>
                <w:sz w:val="20"/>
                <w:szCs w:val="20"/>
                <w:lang w:val="en-IE"/>
              </w:rPr>
            </w:pPr>
            <w:del w:id="17266"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7" w:author="Author"/>
                <w:rFonts w:cs="Arial"/>
                <w:i/>
                <w:color w:val="000000"/>
                <w:sz w:val="20"/>
                <w:szCs w:val="20"/>
                <w:lang w:val="en-IE"/>
              </w:rPr>
            </w:pPr>
            <w:del w:id="17268"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69"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70" w:author="Author"/>
                <w:rFonts w:cs="Arial"/>
                <w:sz w:val="20"/>
                <w:szCs w:val="20"/>
                <w:lang w:val="en-IE"/>
              </w:rPr>
            </w:pPr>
            <w:del w:id="17271"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2" w:author="Author"/>
                <w:rFonts w:cs="Arial"/>
                <w:b/>
                <w:bCs/>
                <w:i/>
                <w:iCs/>
                <w:color w:val="000000"/>
                <w:sz w:val="20"/>
                <w:szCs w:val="20"/>
                <w:lang w:val="en-IE"/>
              </w:rPr>
            </w:pPr>
            <w:ins w:id="17273" w:author="Author">
              <w:del w:id="17274" w:author="Author">
                <w:r w:rsidRPr="0034343E" w:rsidDel="00B155C8">
                  <w:rPr>
                    <w:rFonts w:cs="Arial"/>
                    <w:color w:val="000000"/>
                    <w:sz w:val="20"/>
                    <w:szCs w:val="20"/>
                    <w:lang w:val="en-IE"/>
                  </w:rPr>
                  <w:delText>Message displayed when choosing a MSISDN which is not available</w:delText>
                </w:r>
              </w:del>
            </w:ins>
            <w:del w:id="17275"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76"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77" w:author="Author"/>
                <w:rFonts w:cs="Arial"/>
                <w:sz w:val="20"/>
                <w:szCs w:val="20"/>
                <w:lang w:val="en-IE"/>
              </w:rPr>
            </w:pPr>
            <w:del w:id="17278"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79" w:author="Author"/>
                <w:rFonts w:cs="Arial"/>
                <w:sz w:val="20"/>
                <w:szCs w:val="20"/>
                <w:lang w:val="en-IE" w:eastAsia="pt-PT"/>
              </w:rPr>
            </w:pPr>
            <w:del w:id="17280"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81"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2" w:author="Author"/>
                <w:rFonts w:cs="Arial"/>
                <w:sz w:val="20"/>
                <w:szCs w:val="20"/>
                <w:lang w:val="en-IE"/>
              </w:rPr>
            </w:pPr>
            <w:del w:id="17283"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4" w:author="Author"/>
                <w:rFonts w:cs="Arial"/>
                <w:sz w:val="20"/>
                <w:szCs w:val="20"/>
                <w:lang w:val="en-IE" w:eastAsia="pt-PT"/>
              </w:rPr>
            </w:pPr>
            <w:del w:id="17285"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8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87" w:author="Author"/>
                <w:rFonts w:cs="Arial"/>
                <w:sz w:val="20"/>
                <w:szCs w:val="20"/>
                <w:lang w:val="en-IE"/>
              </w:rPr>
            </w:pPr>
            <w:del w:id="1728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89" w:author="Author"/>
                <w:rFonts w:cs="Arial"/>
                <w:color w:val="000000"/>
                <w:sz w:val="20"/>
                <w:szCs w:val="20"/>
                <w:lang w:val="en-IE"/>
              </w:rPr>
            </w:pPr>
            <w:ins w:id="17290" w:author="Author">
              <w:del w:id="17291" w:author="Author">
                <w:r w:rsidRPr="00E73B40" w:rsidDel="00B155C8">
                  <w:rPr>
                    <w:sz w:val="20"/>
                    <w:lang w:val="en-IE"/>
                  </w:rPr>
                  <w:delText>The chosen MSISDN is not available. Please choose/search for another MSISDN.</w:delText>
                </w:r>
              </w:del>
            </w:ins>
            <w:del w:id="17292"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94" w:author="Author"/>
                <w:rFonts w:cs="Arial"/>
                <w:sz w:val="20"/>
                <w:szCs w:val="20"/>
                <w:lang w:val="en-IE"/>
              </w:rPr>
            </w:pPr>
            <w:del w:id="17295"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6" w:author="Author"/>
                <w:rFonts w:cs="Arial"/>
                <w:i/>
                <w:color w:val="000000"/>
                <w:sz w:val="20"/>
                <w:szCs w:val="20"/>
                <w:lang w:val="en-IE"/>
              </w:rPr>
            </w:pPr>
            <w:del w:id="17297"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298"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299" w:author="Author"/>
                <w:rFonts w:cs="Arial"/>
                <w:sz w:val="20"/>
                <w:szCs w:val="20"/>
                <w:lang w:val="en-IE"/>
              </w:rPr>
            </w:pPr>
            <w:del w:id="17300"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01" w:author="Author"/>
                <w:rFonts w:cs="Arial"/>
                <w:color w:val="000000"/>
                <w:sz w:val="20"/>
                <w:szCs w:val="20"/>
                <w:lang w:val="en-IE"/>
              </w:rPr>
            </w:pPr>
            <w:ins w:id="17302" w:author="Author">
              <w:del w:id="17303" w:author="Author">
                <w:r w:rsidRPr="0034343E" w:rsidDel="00B155C8">
                  <w:rPr>
                    <w:rFonts w:cs="Arial"/>
                    <w:color w:val="000000"/>
                    <w:sz w:val="20"/>
                    <w:szCs w:val="20"/>
                    <w:lang w:val="en-IE"/>
                  </w:rPr>
                  <w:delText>Message displayed if an error occurs while retrieving SIM card details</w:delText>
                </w:r>
              </w:del>
            </w:ins>
            <w:del w:id="17304"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05"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06" w:author="Author"/>
                <w:rFonts w:cs="Arial"/>
                <w:sz w:val="20"/>
                <w:szCs w:val="20"/>
                <w:lang w:val="en-IE"/>
              </w:rPr>
            </w:pPr>
            <w:del w:id="17307"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08" w:author="Author"/>
                <w:rFonts w:cs="Arial"/>
                <w:sz w:val="20"/>
                <w:szCs w:val="20"/>
                <w:lang w:val="en-IE" w:eastAsia="pt-PT"/>
              </w:rPr>
            </w:pPr>
            <w:del w:id="17309"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10"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11" w:author="Author"/>
                <w:rFonts w:cs="Arial"/>
                <w:sz w:val="20"/>
                <w:szCs w:val="20"/>
                <w:lang w:val="en-IE"/>
              </w:rPr>
            </w:pPr>
            <w:del w:id="17312"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3" w:author="Author"/>
                <w:rFonts w:cs="Arial"/>
                <w:sz w:val="20"/>
                <w:szCs w:val="20"/>
                <w:lang w:val="en-IE" w:eastAsia="pt-PT"/>
              </w:rPr>
            </w:pPr>
            <w:del w:id="17314"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16" w:author="Author"/>
                <w:rFonts w:cs="Arial"/>
                <w:sz w:val="20"/>
                <w:szCs w:val="20"/>
                <w:lang w:val="en-IE"/>
              </w:rPr>
            </w:pPr>
            <w:del w:id="1731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18" w:author="Author"/>
                <w:rFonts w:cs="Arial"/>
                <w:color w:val="000000"/>
                <w:sz w:val="20"/>
                <w:szCs w:val="20"/>
                <w:lang w:val="en-IE"/>
              </w:rPr>
            </w:pPr>
            <w:ins w:id="17319" w:author="Author">
              <w:del w:id="17320" w:author="Author">
                <w:r w:rsidRPr="00E73B40" w:rsidDel="00B155C8">
                  <w:rPr>
                    <w:sz w:val="20"/>
                    <w:lang w:val="en-IE"/>
                  </w:rPr>
                  <w:delText>It was not possible to get the SIM card details. Please try again.</w:delText>
                </w:r>
              </w:del>
            </w:ins>
            <w:del w:id="17321"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3" w:author="Author"/>
                <w:rFonts w:cs="Arial"/>
                <w:sz w:val="20"/>
                <w:szCs w:val="20"/>
                <w:lang w:val="en-IE"/>
              </w:rPr>
            </w:pPr>
            <w:del w:id="17324"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5" w:author="Author"/>
                <w:rFonts w:cs="Arial"/>
                <w:i/>
                <w:color w:val="000000"/>
                <w:sz w:val="20"/>
                <w:szCs w:val="20"/>
                <w:lang w:val="en-IE"/>
              </w:rPr>
            </w:pPr>
            <w:del w:id="17326"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27"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28" w:author="Author"/>
                <w:rFonts w:cs="Arial"/>
                <w:sz w:val="20"/>
                <w:szCs w:val="20"/>
                <w:lang w:val="en-IE"/>
              </w:rPr>
            </w:pPr>
            <w:del w:id="17329"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30" w:author="Author"/>
                <w:rFonts w:cs="Arial"/>
                <w:color w:val="000000"/>
                <w:sz w:val="20"/>
                <w:szCs w:val="20"/>
                <w:lang w:val="en-IE"/>
              </w:rPr>
            </w:pPr>
            <w:ins w:id="17331" w:author="Author">
              <w:del w:id="17332" w:author="Author">
                <w:r w:rsidRPr="0034343E" w:rsidDel="00B155C8">
                  <w:rPr>
                    <w:rFonts w:cs="Arial"/>
                    <w:color w:val="000000"/>
                    <w:sz w:val="20"/>
                    <w:szCs w:val="20"/>
                    <w:lang w:val="en-IE"/>
                  </w:rPr>
                  <w:delText>Message displayed if the provided SIM card is not available.</w:delText>
                </w:r>
              </w:del>
            </w:ins>
            <w:del w:id="17333"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34"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35" w:author="Author"/>
                <w:rFonts w:cs="Arial"/>
                <w:sz w:val="20"/>
                <w:szCs w:val="20"/>
                <w:lang w:val="en-IE"/>
              </w:rPr>
            </w:pPr>
            <w:del w:id="17336"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37" w:author="Author"/>
                <w:rFonts w:cs="Arial"/>
                <w:sz w:val="20"/>
                <w:szCs w:val="20"/>
                <w:lang w:val="en-IE" w:eastAsia="pt-PT"/>
              </w:rPr>
            </w:pPr>
            <w:del w:id="17338"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39"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40" w:author="Author"/>
                <w:rFonts w:cs="Arial"/>
                <w:sz w:val="20"/>
                <w:szCs w:val="20"/>
                <w:lang w:val="en-IE"/>
              </w:rPr>
            </w:pPr>
            <w:del w:id="17341"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2" w:author="Author"/>
                <w:rFonts w:cs="Arial"/>
                <w:sz w:val="20"/>
                <w:szCs w:val="20"/>
                <w:lang w:val="en-IE" w:eastAsia="pt-PT"/>
              </w:rPr>
            </w:pPr>
            <w:del w:id="17343"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4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45" w:author="Author"/>
                <w:rFonts w:cs="Arial"/>
                <w:sz w:val="20"/>
                <w:szCs w:val="20"/>
                <w:lang w:val="en-IE"/>
              </w:rPr>
            </w:pPr>
            <w:del w:id="1734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7" w:author="Author"/>
                <w:rFonts w:cs="Arial"/>
                <w:color w:val="000000"/>
                <w:sz w:val="20"/>
                <w:szCs w:val="20"/>
                <w:lang w:val="en-IE"/>
              </w:rPr>
            </w:pPr>
            <w:ins w:id="17348" w:author="Author">
              <w:del w:id="17349" w:author="Author">
                <w:r w:rsidRPr="00E73B40" w:rsidDel="00B155C8">
                  <w:rPr>
                    <w:sz w:val="20"/>
                    <w:lang w:val="en-IE"/>
                  </w:rPr>
                  <w:delText>The provided SIM card is not available. Please provide another one.</w:delText>
                </w:r>
              </w:del>
            </w:ins>
            <w:del w:id="17350"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5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2" w:author="Author"/>
                <w:rFonts w:cs="Arial"/>
                <w:sz w:val="20"/>
                <w:szCs w:val="20"/>
                <w:lang w:val="en-IE"/>
              </w:rPr>
            </w:pPr>
            <w:del w:id="17353"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4" w:author="Author"/>
                <w:rFonts w:cs="Arial"/>
                <w:i/>
                <w:color w:val="000000"/>
                <w:sz w:val="20"/>
                <w:szCs w:val="20"/>
                <w:lang w:val="en-IE"/>
              </w:rPr>
            </w:pPr>
            <w:del w:id="17355"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56"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57" w:author="Author"/>
                <w:rFonts w:cs="Arial"/>
                <w:sz w:val="20"/>
                <w:szCs w:val="20"/>
                <w:lang w:val="en-IE"/>
              </w:rPr>
            </w:pPr>
            <w:del w:id="17358"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9" w:author="Author"/>
                <w:rFonts w:cs="Arial"/>
                <w:b/>
                <w:bCs/>
                <w:i/>
                <w:iCs/>
                <w:color w:val="000000"/>
                <w:sz w:val="20"/>
                <w:szCs w:val="20"/>
                <w:lang w:val="en-IE"/>
              </w:rPr>
            </w:pPr>
            <w:ins w:id="17360" w:author="Author">
              <w:del w:id="17361" w:author="Author">
                <w:r w:rsidRPr="0034343E" w:rsidDel="00B155C8">
                  <w:rPr>
                    <w:rFonts w:cs="Arial"/>
                    <w:color w:val="000000"/>
                    <w:sz w:val="20"/>
                    <w:szCs w:val="20"/>
                    <w:lang w:val="en-IE"/>
                  </w:rPr>
                  <w:delText>Message displayed if an error occurs while trying to reserve the selected available SIM card</w:delText>
                </w:r>
              </w:del>
            </w:ins>
            <w:del w:id="17362"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3"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64" w:author="Author"/>
                <w:rFonts w:cs="Arial"/>
                <w:sz w:val="20"/>
                <w:szCs w:val="20"/>
                <w:lang w:val="en-IE"/>
              </w:rPr>
            </w:pPr>
            <w:del w:id="17365"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6" w:author="Author"/>
                <w:rFonts w:cs="Arial"/>
                <w:sz w:val="20"/>
                <w:szCs w:val="20"/>
                <w:lang w:val="en-IE" w:eastAsia="pt-PT"/>
              </w:rPr>
            </w:pPr>
            <w:del w:id="17367"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68"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69" w:author="Author"/>
                <w:rFonts w:cs="Arial"/>
                <w:sz w:val="20"/>
                <w:szCs w:val="20"/>
                <w:lang w:val="en-IE"/>
              </w:rPr>
            </w:pPr>
            <w:del w:id="17370"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71" w:author="Author"/>
                <w:rFonts w:cs="Arial"/>
                <w:sz w:val="20"/>
                <w:szCs w:val="20"/>
                <w:lang w:val="en-IE" w:eastAsia="pt-PT"/>
              </w:rPr>
            </w:pPr>
            <w:del w:id="17372"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74" w:author="Author"/>
                <w:rFonts w:cs="Arial"/>
                <w:sz w:val="20"/>
                <w:szCs w:val="20"/>
                <w:lang w:val="en-IE"/>
              </w:rPr>
            </w:pPr>
            <w:del w:id="1737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6" w:author="Author"/>
                <w:rFonts w:cs="Arial"/>
                <w:color w:val="000000"/>
                <w:sz w:val="20"/>
                <w:szCs w:val="20"/>
                <w:lang w:val="en-IE"/>
              </w:rPr>
            </w:pPr>
            <w:ins w:id="17377" w:author="Author">
              <w:del w:id="17378" w:author="Author">
                <w:r w:rsidRPr="00E73B40" w:rsidDel="00B155C8">
                  <w:rPr>
                    <w:sz w:val="20"/>
                    <w:lang w:val="en-IE"/>
                  </w:rPr>
                  <w:delText>It was not possible to reserve the SIM card. Please try again.</w:delText>
                </w:r>
              </w:del>
            </w:ins>
            <w:del w:id="17379"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8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81" w:author="Author"/>
                <w:rFonts w:cs="Arial"/>
                <w:sz w:val="20"/>
                <w:szCs w:val="20"/>
                <w:lang w:val="en-IE"/>
              </w:rPr>
            </w:pPr>
            <w:del w:id="17382"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3" w:author="Author"/>
                <w:rFonts w:cs="Arial"/>
                <w:i/>
                <w:color w:val="000000"/>
                <w:sz w:val="20"/>
                <w:szCs w:val="20"/>
                <w:lang w:val="en-IE"/>
              </w:rPr>
            </w:pPr>
            <w:del w:id="17384"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85"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86" w:author="Author"/>
                <w:rFonts w:cs="Arial"/>
                <w:sz w:val="20"/>
                <w:szCs w:val="20"/>
                <w:lang w:val="en-IE"/>
              </w:rPr>
            </w:pPr>
            <w:del w:id="17387"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8" w:author="Author"/>
                <w:rFonts w:cs="Arial"/>
                <w:color w:val="000000"/>
                <w:sz w:val="20"/>
                <w:szCs w:val="20"/>
                <w:lang w:val="en-IE"/>
              </w:rPr>
            </w:pPr>
            <w:ins w:id="17389" w:author="Author">
              <w:del w:id="17390" w:author="Author">
                <w:r w:rsidRPr="0034343E" w:rsidDel="00B155C8">
                  <w:rPr>
                    <w:rFonts w:cs="Arial"/>
                    <w:color w:val="000000"/>
                    <w:sz w:val="20"/>
                    <w:szCs w:val="20"/>
                    <w:lang w:val="en-IE"/>
                  </w:rPr>
                  <w:delText>Message displayed if trying to port-in a number that is already in VFIE network</w:delText>
                </w:r>
              </w:del>
            </w:ins>
            <w:del w:id="17391"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2"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3" w:author="Author"/>
                <w:rFonts w:cs="Arial"/>
                <w:sz w:val="20"/>
                <w:szCs w:val="20"/>
                <w:lang w:val="en-IE"/>
              </w:rPr>
            </w:pPr>
            <w:del w:id="17394"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5" w:author="Author"/>
                <w:rFonts w:cs="Arial"/>
                <w:sz w:val="20"/>
                <w:szCs w:val="20"/>
                <w:lang w:val="en-IE" w:eastAsia="pt-PT"/>
              </w:rPr>
            </w:pPr>
            <w:del w:id="17396"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397"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398" w:author="Author"/>
                <w:rFonts w:cs="Arial"/>
                <w:sz w:val="20"/>
                <w:szCs w:val="20"/>
                <w:lang w:val="en-IE"/>
              </w:rPr>
            </w:pPr>
            <w:del w:id="17399"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00" w:author="Author"/>
                <w:rFonts w:cs="Arial"/>
                <w:sz w:val="20"/>
                <w:szCs w:val="20"/>
                <w:lang w:val="en-IE" w:eastAsia="pt-PT"/>
              </w:rPr>
            </w:pPr>
            <w:del w:id="17401"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3" w:author="Author"/>
                <w:rFonts w:cs="Arial"/>
                <w:sz w:val="20"/>
                <w:szCs w:val="20"/>
                <w:lang w:val="en-IE"/>
              </w:rPr>
            </w:pPr>
            <w:del w:id="1740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5" w:author="Author"/>
                <w:rFonts w:cs="Arial"/>
                <w:color w:val="000000"/>
                <w:sz w:val="20"/>
                <w:szCs w:val="20"/>
                <w:lang w:val="en-IE"/>
              </w:rPr>
            </w:pPr>
            <w:ins w:id="17406" w:author="Author">
              <w:del w:id="17407" w:author="Author">
                <w:r w:rsidRPr="00E73B40" w:rsidDel="00B155C8">
                  <w:rPr>
                    <w:sz w:val="20"/>
                    <w:lang w:val="en-IE"/>
                  </w:rPr>
                  <w:delText>The provided port-in number is already a VFIE number.</w:delText>
                </w:r>
              </w:del>
            </w:ins>
            <w:del w:id="17408"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0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10" w:author="Author"/>
                <w:rFonts w:cs="Arial"/>
                <w:sz w:val="20"/>
                <w:szCs w:val="20"/>
                <w:lang w:val="en-IE"/>
              </w:rPr>
            </w:pPr>
            <w:del w:id="17411"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2" w:author="Author"/>
                <w:rFonts w:cs="Arial"/>
                <w:i/>
                <w:color w:val="000000"/>
                <w:sz w:val="20"/>
                <w:szCs w:val="20"/>
                <w:lang w:val="en-IE"/>
              </w:rPr>
            </w:pPr>
            <w:del w:id="17413"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14"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15" w:author="Author"/>
                <w:rFonts w:cs="Arial"/>
                <w:sz w:val="20"/>
                <w:szCs w:val="20"/>
                <w:lang w:val="en-IE"/>
              </w:rPr>
            </w:pPr>
            <w:del w:id="17416"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7" w:author="Author"/>
                <w:rFonts w:cs="Arial"/>
                <w:color w:val="000000"/>
                <w:sz w:val="20"/>
                <w:szCs w:val="20"/>
                <w:lang w:val="en-IE"/>
              </w:rPr>
            </w:pPr>
            <w:ins w:id="17418" w:author="Author">
              <w:del w:id="17419" w:author="Author">
                <w:r w:rsidRPr="0034343E" w:rsidDel="00B155C8">
                  <w:rPr>
                    <w:rFonts w:cs="Arial"/>
                    <w:color w:val="000000"/>
                    <w:sz w:val="20"/>
                    <w:szCs w:val="20"/>
                    <w:lang w:val="en-IE"/>
                  </w:rPr>
                  <w:delText>Message displayed if an error occurs while validation of the port-in number</w:delText>
                </w:r>
              </w:del>
            </w:ins>
            <w:del w:id="17420"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21"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2" w:author="Author"/>
                <w:rFonts w:cs="Arial"/>
                <w:sz w:val="20"/>
                <w:szCs w:val="20"/>
                <w:lang w:val="en-IE"/>
              </w:rPr>
            </w:pPr>
            <w:del w:id="17423"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4" w:author="Author"/>
                <w:rFonts w:cs="Arial"/>
                <w:sz w:val="20"/>
                <w:szCs w:val="20"/>
                <w:lang w:val="en-IE" w:eastAsia="pt-PT"/>
              </w:rPr>
            </w:pPr>
            <w:del w:id="17425"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26"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27" w:author="Author"/>
                <w:rFonts w:cs="Arial"/>
                <w:sz w:val="20"/>
                <w:szCs w:val="20"/>
                <w:lang w:val="en-IE"/>
              </w:rPr>
            </w:pPr>
            <w:del w:id="17428"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9" w:author="Author"/>
                <w:rFonts w:cs="Arial"/>
                <w:sz w:val="20"/>
                <w:szCs w:val="20"/>
                <w:lang w:val="en-IE" w:eastAsia="pt-PT"/>
              </w:rPr>
            </w:pPr>
            <w:del w:id="17430"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3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2" w:author="Author"/>
                <w:rFonts w:cs="Arial"/>
                <w:sz w:val="20"/>
                <w:szCs w:val="20"/>
                <w:lang w:val="en-IE"/>
              </w:rPr>
            </w:pPr>
            <w:del w:id="1743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4" w:author="Author"/>
                <w:rFonts w:cs="Arial"/>
                <w:color w:val="000000"/>
                <w:sz w:val="20"/>
                <w:szCs w:val="20"/>
                <w:lang w:val="en-IE"/>
              </w:rPr>
            </w:pPr>
            <w:ins w:id="17435" w:author="Author">
              <w:del w:id="17436" w:author="Author">
                <w:r w:rsidRPr="00E73B40" w:rsidDel="00B155C8">
                  <w:rPr>
                    <w:sz w:val="20"/>
                    <w:lang w:val="en-IE"/>
                  </w:rPr>
                  <w:delText>It was not possible to validate the port-in number. Please try again.</w:delText>
                </w:r>
              </w:del>
            </w:ins>
            <w:del w:id="17437"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39" w:author="Author"/>
                <w:rFonts w:cs="Arial"/>
                <w:sz w:val="20"/>
                <w:szCs w:val="20"/>
                <w:lang w:val="en-IE"/>
              </w:rPr>
            </w:pPr>
            <w:del w:id="17440"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1" w:author="Author"/>
                <w:rFonts w:cs="Arial"/>
                <w:i/>
                <w:color w:val="000000"/>
                <w:sz w:val="20"/>
                <w:szCs w:val="20"/>
                <w:lang w:val="en-IE"/>
              </w:rPr>
            </w:pPr>
            <w:del w:id="17442"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3"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44" w:author="Author"/>
                <w:rFonts w:cs="Arial"/>
                <w:sz w:val="20"/>
                <w:szCs w:val="20"/>
                <w:lang w:val="en-IE"/>
              </w:rPr>
            </w:pPr>
            <w:del w:id="17445"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6" w:author="Author"/>
                <w:rFonts w:cs="Arial"/>
                <w:color w:val="000000"/>
                <w:sz w:val="20"/>
                <w:szCs w:val="20"/>
                <w:lang w:val="en-IE"/>
              </w:rPr>
            </w:pPr>
            <w:ins w:id="17447" w:author="Author">
              <w:del w:id="17448" w:author="Author">
                <w:r w:rsidRPr="0034343E" w:rsidDel="00B155C8">
                  <w:rPr>
                    <w:rFonts w:cs="Arial"/>
                    <w:color w:val="000000"/>
                    <w:sz w:val="20"/>
                    <w:szCs w:val="20"/>
                    <w:lang w:val="en-IE"/>
                  </w:rPr>
                  <w:delText>Message displayed if port-in number belongs to a different donor operator than the identified one</w:delText>
                </w:r>
              </w:del>
            </w:ins>
            <w:del w:id="17449"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50"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51" w:author="Author"/>
                <w:rFonts w:cs="Arial"/>
                <w:sz w:val="20"/>
                <w:szCs w:val="20"/>
                <w:lang w:val="en-IE"/>
              </w:rPr>
            </w:pPr>
            <w:del w:id="17452"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3" w:author="Author"/>
                <w:rFonts w:cs="Arial"/>
                <w:sz w:val="20"/>
                <w:szCs w:val="20"/>
                <w:lang w:val="en-IE" w:eastAsia="pt-PT"/>
              </w:rPr>
            </w:pPr>
            <w:del w:id="17454"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55"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56" w:author="Author"/>
                <w:rFonts w:cs="Arial"/>
                <w:sz w:val="20"/>
                <w:szCs w:val="20"/>
                <w:lang w:val="en-IE"/>
              </w:rPr>
            </w:pPr>
            <w:del w:id="17457"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8" w:author="Author"/>
                <w:rFonts w:cs="Arial"/>
                <w:sz w:val="20"/>
                <w:szCs w:val="20"/>
                <w:lang w:val="en-IE" w:eastAsia="pt-PT"/>
              </w:rPr>
            </w:pPr>
            <w:del w:id="17459"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61" w:author="Author"/>
                <w:rFonts w:cs="Arial"/>
                <w:sz w:val="20"/>
                <w:szCs w:val="20"/>
                <w:lang w:val="en-IE"/>
              </w:rPr>
            </w:pPr>
            <w:del w:id="1746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3" w:author="Author"/>
                <w:rFonts w:cs="Arial"/>
                <w:color w:val="000000"/>
                <w:sz w:val="20"/>
                <w:szCs w:val="20"/>
                <w:lang w:val="en-IE"/>
              </w:rPr>
            </w:pPr>
            <w:ins w:id="17464" w:author="Author">
              <w:del w:id="17465" w:author="Author">
                <w:r w:rsidRPr="00E73B40" w:rsidDel="00B155C8">
                  <w:rPr>
                    <w:sz w:val="20"/>
                    <w:lang w:val="en-IE"/>
                  </w:rPr>
                  <w:delText>The port-in number does not belong to the provided donor operator. Please correct the data.</w:delText>
                </w:r>
              </w:del>
            </w:ins>
            <w:del w:id="17466"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6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68" w:author="Author"/>
                <w:rFonts w:cs="Arial"/>
                <w:sz w:val="20"/>
                <w:szCs w:val="20"/>
                <w:lang w:val="en-IE"/>
              </w:rPr>
            </w:pPr>
            <w:del w:id="17469"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0" w:author="Author"/>
                <w:rFonts w:cs="Arial"/>
                <w:i/>
                <w:color w:val="000000"/>
                <w:sz w:val="20"/>
                <w:szCs w:val="20"/>
                <w:lang w:val="en-IE"/>
              </w:rPr>
            </w:pPr>
            <w:del w:id="17471"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2"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3" w:author="Author"/>
                <w:rFonts w:cs="Arial"/>
                <w:sz w:val="20"/>
                <w:szCs w:val="20"/>
                <w:lang w:val="en-IE"/>
              </w:rPr>
            </w:pPr>
            <w:del w:id="17474"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5" w:author="Author"/>
                <w:rFonts w:cs="Arial"/>
                <w:color w:val="000000"/>
                <w:sz w:val="20"/>
                <w:szCs w:val="20"/>
                <w:lang w:val="en-IE"/>
              </w:rPr>
            </w:pPr>
            <w:del w:id="17476"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77"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78" w:author="Author"/>
                <w:rFonts w:cs="Arial"/>
                <w:sz w:val="20"/>
                <w:szCs w:val="20"/>
                <w:lang w:val="en-IE"/>
              </w:rPr>
            </w:pPr>
            <w:del w:id="17479"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0" w:author="Author"/>
                <w:rFonts w:cs="Arial"/>
                <w:sz w:val="20"/>
                <w:szCs w:val="20"/>
                <w:lang w:val="en-IE" w:eastAsia="pt-PT"/>
              </w:rPr>
            </w:pPr>
            <w:del w:id="17481"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2"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3" w:author="Author"/>
                <w:rFonts w:cs="Arial"/>
                <w:sz w:val="20"/>
                <w:szCs w:val="20"/>
                <w:lang w:val="en-IE"/>
              </w:rPr>
            </w:pPr>
            <w:del w:id="17484"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5" w:author="Author"/>
                <w:rFonts w:cs="Arial"/>
                <w:sz w:val="20"/>
                <w:szCs w:val="20"/>
                <w:lang w:val="en-IE" w:eastAsia="pt-PT"/>
              </w:rPr>
            </w:pPr>
            <w:del w:id="17486"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88" w:author="Author"/>
                <w:rFonts w:cs="Arial"/>
                <w:sz w:val="20"/>
                <w:szCs w:val="20"/>
                <w:lang w:val="en-IE"/>
              </w:rPr>
            </w:pPr>
            <w:del w:id="1748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0" w:author="Author"/>
                <w:rFonts w:cs="Arial"/>
                <w:color w:val="000000"/>
                <w:sz w:val="20"/>
                <w:szCs w:val="20"/>
                <w:lang w:val="en-IE"/>
              </w:rPr>
            </w:pPr>
            <w:ins w:id="17491" w:author="Author">
              <w:del w:id="17492" w:author="Author">
                <w:r w:rsidRPr="00E73B40" w:rsidDel="00B155C8">
                  <w:rPr>
                    <w:sz w:val="20"/>
                    <w:lang w:val="en-IE"/>
                  </w:rPr>
                  <w:delText>It was not possible to get the product details. Please try again.</w:delText>
                </w:r>
              </w:del>
            </w:ins>
            <w:del w:id="17493"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9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495" w:author="Author"/>
                <w:rFonts w:cs="Arial"/>
                <w:sz w:val="20"/>
                <w:szCs w:val="20"/>
                <w:lang w:val="en-IE"/>
              </w:rPr>
            </w:pPr>
            <w:del w:id="17496"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7" w:author="Author"/>
                <w:rFonts w:cs="Arial"/>
                <w:i/>
                <w:color w:val="000000"/>
                <w:sz w:val="20"/>
                <w:szCs w:val="20"/>
                <w:lang w:val="en-IE"/>
              </w:rPr>
            </w:pPr>
            <w:del w:id="17498"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499"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500" w:author="Author"/>
                <w:rFonts w:cs="Arial"/>
                <w:sz w:val="20"/>
                <w:szCs w:val="20"/>
                <w:lang w:val="en-IE"/>
              </w:rPr>
            </w:pPr>
            <w:del w:id="17501"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2" w:author="Author"/>
                <w:rFonts w:cs="Arial"/>
                <w:color w:val="000000"/>
                <w:sz w:val="20"/>
                <w:szCs w:val="20"/>
                <w:lang w:val="en-IE"/>
              </w:rPr>
            </w:pPr>
            <w:del w:id="17503"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04"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05" w:author="Author"/>
                <w:rFonts w:cs="Arial"/>
                <w:sz w:val="20"/>
                <w:szCs w:val="20"/>
                <w:lang w:val="en-IE"/>
              </w:rPr>
            </w:pPr>
            <w:del w:id="17506"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07" w:author="Author"/>
                <w:rFonts w:cs="Arial"/>
                <w:sz w:val="20"/>
                <w:szCs w:val="20"/>
                <w:lang w:val="en-IE" w:eastAsia="pt-PT"/>
              </w:rPr>
            </w:pPr>
            <w:del w:id="17508"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09"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10" w:author="Author"/>
                <w:rFonts w:cs="Arial"/>
                <w:sz w:val="20"/>
                <w:szCs w:val="20"/>
                <w:lang w:val="en-IE"/>
              </w:rPr>
            </w:pPr>
            <w:del w:id="17511"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2" w:author="Author"/>
                <w:rFonts w:cs="Arial"/>
                <w:sz w:val="20"/>
                <w:szCs w:val="20"/>
                <w:lang w:val="en-IE" w:eastAsia="pt-PT"/>
              </w:rPr>
            </w:pPr>
            <w:del w:id="17513"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15" w:author="Author"/>
                <w:rFonts w:cs="Arial"/>
                <w:sz w:val="20"/>
                <w:szCs w:val="20"/>
                <w:lang w:val="en-IE"/>
              </w:rPr>
            </w:pPr>
            <w:del w:id="1751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7" w:author="Author"/>
                <w:rFonts w:cs="Arial"/>
                <w:color w:val="000000"/>
                <w:sz w:val="20"/>
                <w:szCs w:val="20"/>
                <w:lang w:val="en-IE"/>
              </w:rPr>
            </w:pPr>
            <w:ins w:id="17518" w:author="Author">
              <w:del w:id="17519" w:author="Author">
                <w:r w:rsidRPr="00E73B40" w:rsidDel="00B155C8">
                  <w:rPr>
                    <w:sz w:val="20"/>
                    <w:lang w:val="en-IE"/>
                  </w:rPr>
                  <w:delText>It was not possible to calculate the basket final value. Please try again.</w:delText>
                </w:r>
              </w:del>
            </w:ins>
            <w:del w:id="17520"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2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2" w:author="Author"/>
                <w:rFonts w:cs="Arial"/>
                <w:sz w:val="20"/>
                <w:szCs w:val="20"/>
                <w:lang w:val="en-IE"/>
              </w:rPr>
            </w:pPr>
            <w:del w:id="17523"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4" w:author="Author"/>
                <w:rFonts w:cs="Arial"/>
                <w:i/>
                <w:color w:val="000000"/>
                <w:sz w:val="20"/>
                <w:szCs w:val="20"/>
                <w:lang w:val="en-IE"/>
              </w:rPr>
            </w:pPr>
            <w:del w:id="17525"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26"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27" w:author="Author"/>
                <w:rFonts w:cs="Arial"/>
                <w:sz w:val="20"/>
                <w:szCs w:val="20"/>
                <w:lang w:val="en-IE"/>
              </w:rPr>
            </w:pPr>
            <w:del w:id="17528"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9" w:author="Author"/>
                <w:rFonts w:cs="Arial"/>
                <w:color w:val="000000"/>
                <w:sz w:val="20"/>
                <w:szCs w:val="20"/>
                <w:lang w:val="en-IE"/>
              </w:rPr>
            </w:pPr>
            <w:del w:id="17530"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31"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2" w:author="Author"/>
                <w:rFonts w:cs="Arial"/>
                <w:sz w:val="20"/>
                <w:szCs w:val="20"/>
                <w:lang w:val="en-IE"/>
              </w:rPr>
            </w:pPr>
            <w:del w:id="17533"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4" w:author="Author"/>
                <w:rFonts w:cs="Arial"/>
                <w:sz w:val="20"/>
                <w:szCs w:val="20"/>
                <w:lang w:val="en-IE" w:eastAsia="pt-PT"/>
              </w:rPr>
            </w:pPr>
            <w:del w:id="17535"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36"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37" w:author="Author"/>
                <w:rFonts w:cs="Arial"/>
                <w:sz w:val="20"/>
                <w:szCs w:val="20"/>
                <w:lang w:val="en-IE"/>
              </w:rPr>
            </w:pPr>
            <w:del w:id="17538"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9" w:author="Author"/>
                <w:rFonts w:cs="Arial"/>
                <w:sz w:val="20"/>
                <w:szCs w:val="20"/>
                <w:lang w:val="en-IE" w:eastAsia="pt-PT"/>
              </w:rPr>
            </w:pPr>
            <w:del w:id="17540"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2" w:author="Author"/>
                <w:rFonts w:cs="Arial"/>
                <w:sz w:val="20"/>
                <w:szCs w:val="20"/>
                <w:lang w:val="en-IE"/>
              </w:rPr>
            </w:pPr>
            <w:del w:id="1754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4" w:author="Author"/>
                <w:rFonts w:cs="Arial"/>
                <w:color w:val="000000"/>
                <w:sz w:val="20"/>
                <w:szCs w:val="20"/>
                <w:lang w:val="en-IE"/>
              </w:rPr>
            </w:pPr>
            <w:ins w:id="17545" w:author="Author">
              <w:del w:id="17546" w:author="Author">
                <w:r w:rsidRPr="00E73B40" w:rsidDel="00B155C8">
                  <w:rPr>
                    <w:sz w:val="20"/>
                    <w:lang w:val="en-IE"/>
                  </w:rPr>
                  <w:delText>It was not possible to check credit vetting. Please try again.</w:delText>
                </w:r>
              </w:del>
            </w:ins>
            <w:del w:id="17547"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4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49" w:author="Author"/>
                <w:rFonts w:cs="Arial"/>
                <w:sz w:val="20"/>
                <w:szCs w:val="20"/>
                <w:lang w:val="en-IE"/>
              </w:rPr>
            </w:pPr>
            <w:del w:id="17550"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1" w:author="Author"/>
                <w:rFonts w:cs="Arial"/>
                <w:i/>
                <w:color w:val="000000"/>
                <w:sz w:val="20"/>
                <w:szCs w:val="20"/>
                <w:lang w:val="en-IE"/>
              </w:rPr>
            </w:pPr>
            <w:del w:id="17552"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3"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54" w:author="Author"/>
                <w:rFonts w:cs="Arial"/>
                <w:sz w:val="20"/>
                <w:szCs w:val="20"/>
                <w:lang w:val="en-IE"/>
              </w:rPr>
            </w:pPr>
            <w:del w:id="17555"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6" w:author="Author"/>
                <w:rFonts w:cs="Arial"/>
                <w:color w:val="000000"/>
                <w:sz w:val="20"/>
                <w:szCs w:val="20"/>
                <w:lang w:val="en-IE"/>
              </w:rPr>
            </w:pPr>
            <w:del w:id="17557"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58"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59" w:author="Author"/>
                <w:rFonts w:cs="Arial"/>
                <w:sz w:val="20"/>
                <w:szCs w:val="20"/>
                <w:lang w:val="en-IE"/>
              </w:rPr>
            </w:pPr>
            <w:del w:id="17560"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1" w:author="Author"/>
                <w:rFonts w:cs="Arial"/>
                <w:sz w:val="20"/>
                <w:szCs w:val="20"/>
                <w:lang w:val="en-IE" w:eastAsia="pt-PT"/>
              </w:rPr>
            </w:pPr>
            <w:del w:id="17562"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3"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64" w:author="Author"/>
                <w:rFonts w:cs="Arial"/>
                <w:sz w:val="20"/>
                <w:szCs w:val="20"/>
                <w:lang w:val="en-IE"/>
              </w:rPr>
            </w:pPr>
            <w:del w:id="17565"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6" w:author="Author"/>
                <w:rFonts w:cs="Arial"/>
                <w:sz w:val="20"/>
                <w:szCs w:val="20"/>
                <w:lang w:val="en-IE" w:eastAsia="pt-PT"/>
              </w:rPr>
            </w:pPr>
            <w:del w:id="17567"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69" w:author="Author"/>
                <w:rFonts w:cs="Arial"/>
                <w:sz w:val="20"/>
                <w:szCs w:val="20"/>
                <w:lang w:val="en-IE"/>
              </w:rPr>
            </w:pPr>
            <w:del w:id="1757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1" w:author="Author"/>
                <w:rFonts w:cs="Arial"/>
                <w:color w:val="000000"/>
                <w:sz w:val="20"/>
                <w:szCs w:val="20"/>
                <w:lang w:val="en-IE"/>
              </w:rPr>
            </w:pPr>
            <w:ins w:id="17572" w:author="Author">
              <w:del w:id="17573" w:author="Author">
                <w:r w:rsidRPr="00E73B40" w:rsidDel="00B155C8">
                  <w:rPr>
                    <w:sz w:val="20"/>
                    <w:lang w:val="en-IE"/>
                  </w:rPr>
                  <w:delText>The credit vetting was rejected. Please inform the customer.</w:delText>
                </w:r>
              </w:del>
            </w:ins>
            <w:del w:id="17574"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76" w:author="Author"/>
                <w:rFonts w:cs="Arial"/>
                <w:sz w:val="20"/>
                <w:szCs w:val="20"/>
                <w:lang w:val="en-IE"/>
              </w:rPr>
            </w:pPr>
            <w:del w:id="17577"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8" w:author="Author"/>
                <w:rFonts w:cs="Arial"/>
                <w:i/>
                <w:color w:val="000000"/>
                <w:sz w:val="20"/>
                <w:szCs w:val="20"/>
                <w:lang w:val="en-IE"/>
              </w:rPr>
            </w:pPr>
            <w:del w:id="17579"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80"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81" w:author="Author"/>
                <w:rFonts w:cs="Arial"/>
                <w:sz w:val="20"/>
                <w:szCs w:val="20"/>
                <w:lang w:val="en-IE"/>
              </w:rPr>
            </w:pPr>
            <w:del w:id="17582"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3" w:author="Author"/>
                <w:rFonts w:cs="Arial"/>
                <w:color w:val="000000"/>
                <w:sz w:val="20"/>
                <w:szCs w:val="20"/>
                <w:lang w:val="en-IE"/>
              </w:rPr>
            </w:pPr>
            <w:del w:id="17584"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85"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86" w:author="Author"/>
                <w:rFonts w:cs="Arial"/>
                <w:sz w:val="20"/>
                <w:szCs w:val="20"/>
                <w:lang w:val="en-IE"/>
              </w:rPr>
            </w:pPr>
            <w:del w:id="17587"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88" w:author="Author"/>
                <w:rFonts w:cs="Arial"/>
                <w:sz w:val="20"/>
                <w:szCs w:val="20"/>
                <w:lang w:val="en-IE" w:eastAsia="pt-PT"/>
              </w:rPr>
            </w:pPr>
            <w:del w:id="17589"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90"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91" w:author="Author"/>
                <w:rFonts w:cs="Arial"/>
                <w:sz w:val="20"/>
                <w:szCs w:val="20"/>
                <w:lang w:val="en-IE"/>
              </w:rPr>
            </w:pPr>
            <w:del w:id="17592"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3" w:author="Author"/>
                <w:rFonts w:cs="Arial"/>
                <w:sz w:val="20"/>
                <w:szCs w:val="20"/>
                <w:lang w:val="en-IE" w:eastAsia="pt-PT"/>
              </w:rPr>
            </w:pPr>
            <w:del w:id="17594"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59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596" w:author="Author"/>
                <w:rFonts w:cs="Arial"/>
                <w:sz w:val="20"/>
                <w:szCs w:val="20"/>
                <w:lang w:val="en-IE"/>
              </w:rPr>
            </w:pPr>
            <w:del w:id="1759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8" w:author="Author"/>
                <w:rFonts w:cs="Arial"/>
                <w:color w:val="000000"/>
                <w:sz w:val="20"/>
                <w:szCs w:val="20"/>
                <w:lang w:val="en-IE"/>
              </w:rPr>
            </w:pPr>
            <w:ins w:id="17599" w:author="Author">
              <w:del w:id="17600" w:author="Author">
                <w:r w:rsidRPr="00E73B40" w:rsidDel="00B155C8">
                  <w:rPr>
                    <w:sz w:val="20"/>
                    <w:lang w:val="en-IE"/>
                  </w:rPr>
                  <w:delText>It was not possible to generate the contracts. Please try again.</w:delText>
                </w:r>
              </w:del>
            </w:ins>
            <w:del w:id="17601"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3" w:author="Author"/>
                <w:rFonts w:cs="Arial"/>
                <w:sz w:val="20"/>
                <w:szCs w:val="20"/>
                <w:lang w:val="en-IE"/>
              </w:rPr>
            </w:pPr>
            <w:del w:id="17604"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5" w:author="Author"/>
                <w:rFonts w:cs="Arial"/>
                <w:i/>
                <w:color w:val="000000"/>
                <w:sz w:val="20"/>
                <w:szCs w:val="20"/>
                <w:lang w:val="en-IE"/>
              </w:rPr>
            </w:pPr>
            <w:del w:id="17606"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07"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08" w:author="Author"/>
                <w:rFonts w:cs="Arial"/>
                <w:sz w:val="20"/>
                <w:szCs w:val="20"/>
                <w:lang w:val="en-IE"/>
              </w:rPr>
            </w:pPr>
            <w:del w:id="17609"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10" w:author="Author"/>
                <w:rFonts w:cs="Arial"/>
                <w:color w:val="000000"/>
                <w:sz w:val="20"/>
                <w:szCs w:val="20"/>
                <w:lang w:val="en-IE"/>
              </w:rPr>
            </w:pPr>
            <w:del w:id="17611"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2" w:author="Author">
              <w:del w:id="17613"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14"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15" w:author="Author"/>
                <w:rFonts w:cs="Arial"/>
                <w:sz w:val="20"/>
                <w:szCs w:val="20"/>
                <w:lang w:val="en-IE"/>
              </w:rPr>
            </w:pPr>
            <w:del w:id="17616"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17" w:author="Author"/>
                <w:rFonts w:cs="Arial"/>
                <w:sz w:val="20"/>
                <w:szCs w:val="20"/>
                <w:lang w:val="en-IE" w:eastAsia="pt-PT"/>
              </w:rPr>
            </w:pPr>
            <w:del w:id="17618"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19"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20" w:author="Author"/>
                <w:rFonts w:cs="Arial"/>
                <w:sz w:val="20"/>
                <w:szCs w:val="20"/>
                <w:lang w:val="en-IE"/>
              </w:rPr>
            </w:pPr>
            <w:del w:id="17621"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2" w:author="Author"/>
                <w:rFonts w:cs="Arial"/>
                <w:sz w:val="20"/>
                <w:szCs w:val="20"/>
                <w:lang w:val="en-IE" w:eastAsia="pt-PT"/>
              </w:rPr>
            </w:pPr>
            <w:del w:id="17623" w:author="Author">
              <w:r w:rsidRPr="002937F1" w:rsidDel="00B155C8">
                <w:rPr>
                  <w:rFonts w:cs="Arial"/>
                  <w:sz w:val="20"/>
                  <w:szCs w:val="20"/>
                  <w:lang w:val="en-IE" w:eastAsia="pt-PT"/>
                </w:rPr>
                <w:delText>sales.messages.error.ERROR_CREATING_CUSTOMER</w:delText>
              </w:r>
            </w:del>
            <w:ins w:id="17624" w:author="Author">
              <w:del w:id="17625"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27" w:author="Author"/>
                <w:rFonts w:cs="Arial"/>
                <w:sz w:val="20"/>
                <w:szCs w:val="20"/>
                <w:lang w:val="en-IE"/>
              </w:rPr>
            </w:pPr>
            <w:del w:id="176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29" w:author="Author"/>
                <w:rFonts w:cs="Arial"/>
                <w:color w:val="000000"/>
                <w:sz w:val="20"/>
                <w:szCs w:val="20"/>
                <w:lang w:val="en-IE"/>
              </w:rPr>
            </w:pPr>
            <w:ins w:id="17630" w:author="Author">
              <w:del w:id="17631"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2" w:author="Author">
              <w:r w:rsidRPr="002937F1" w:rsidDel="00B155C8">
                <w:rPr>
                  <w:rFonts w:cs="Arial"/>
                  <w:color w:val="000000"/>
                  <w:sz w:val="20"/>
                  <w:szCs w:val="20"/>
                  <w:lang w:val="en-IE"/>
                </w:rPr>
                <w:delText>It was not possible to create the customer</w:delText>
              </w:r>
            </w:del>
            <w:ins w:id="17633" w:author="Author">
              <w:del w:id="17634" w:author="Author">
                <w:r w:rsidDel="00B155C8">
                  <w:rPr>
                    <w:rFonts w:cs="Arial"/>
                    <w:color w:val="000000"/>
                    <w:sz w:val="20"/>
                    <w:szCs w:val="20"/>
                    <w:lang w:val="en-IE"/>
                  </w:rPr>
                  <w:delText xml:space="preserve"> and the billing profile</w:delText>
                </w:r>
              </w:del>
            </w:ins>
            <w:del w:id="17635"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3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37" w:author="Author"/>
                <w:rFonts w:cs="Arial"/>
                <w:sz w:val="20"/>
                <w:szCs w:val="20"/>
                <w:lang w:val="en-IE"/>
              </w:rPr>
            </w:pPr>
            <w:del w:id="17638"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9" w:author="Author"/>
                <w:rFonts w:cs="Arial"/>
                <w:i/>
                <w:color w:val="000000"/>
                <w:sz w:val="20"/>
                <w:szCs w:val="20"/>
                <w:lang w:val="en-IE"/>
              </w:rPr>
            </w:pPr>
            <w:del w:id="17640"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41"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2" w:author="Author"/>
                <w:rFonts w:cs="Arial"/>
                <w:sz w:val="20"/>
                <w:szCs w:val="20"/>
                <w:lang w:val="en-IE"/>
              </w:rPr>
            </w:pPr>
            <w:del w:id="17643"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4" w:author="Author"/>
                <w:rFonts w:cs="Arial"/>
                <w:color w:val="000000"/>
                <w:sz w:val="20"/>
                <w:szCs w:val="20"/>
                <w:lang w:val="en-IE"/>
              </w:rPr>
            </w:pPr>
            <w:del w:id="17645"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46"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47" w:author="Author"/>
                <w:rFonts w:cs="Arial"/>
                <w:sz w:val="20"/>
                <w:szCs w:val="20"/>
                <w:lang w:val="en-IE"/>
              </w:rPr>
            </w:pPr>
            <w:del w:id="17648"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49" w:author="Author"/>
                <w:rFonts w:cs="Arial"/>
                <w:sz w:val="20"/>
                <w:szCs w:val="20"/>
                <w:lang w:val="en-IE" w:eastAsia="pt-PT"/>
              </w:rPr>
            </w:pPr>
            <w:del w:id="17650"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51"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2" w:author="Author"/>
                <w:rFonts w:cs="Arial"/>
                <w:sz w:val="20"/>
                <w:szCs w:val="20"/>
                <w:lang w:val="en-IE"/>
              </w:rPr>
            </w:pPr>
            <w:del w:id="17653"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4" w:author="Author"/>
                <w:rFonts w:cs="Arial"/>
                <w:sz w:val="20"/>
                <w:szCs w:val="20"/>
                <w:lang w:val="en-IE" w:eastAsia="pt-PT"/>
              </w:rPr>
            </w:pPr>
            <w:del w:id="17655"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57" w:author="Author"/>
                <w:rFonts w:cs="Arial"/>
                <w:sz w:val="20"/>
                <w:szCs w:val="20"/>
                <w:lang w:val="en-IE"/>
              </w:rPr>
            </w:pPr>
            <w:del w:id="1765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9" w:author="Author"/>
                <w:rFonts w:cs="Arial"/>
                <w:color w:val="000000"/>
                <w:sz w:val="20"/>
                <w:szCs w:val="20"/>
                <w:lang w:val="en-IE"/>
              </w:rPr>
            </w:pPr>
            <w:ins w:id="17660" w:author="Author">
              <w:del w:id="17661" w:author="Author">
                <w:r w:rsidRPr="00E73B40" w:rsidDel="00B155C8">
                  <w:rPr>
                    <w:sz w:val="20"/>
                    <w:lang w:val="en-IE"/>
                  </w:rPr>
                  <w:delText>It was not possible to create the billing profile. The order was not submitted.</w:delText>
                </w:r>
              </w:del>
            </w:ins>
            <w:del w:id="17662"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64" w:author="Author"/>
                <w:rFonts w:cs="Arial"/>
                <w:sz w:val="20"/>
                <w:szCs w:val="20"/>
                <w:lang w:val="en-IE"/>
              </w:rPr>
            </w:pPr>
            <w:del w:id="17665"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6" w:author="Author"/>
                <w:rFonts w:cs="Arial"/>
                <w:i/>
                <w:color w:val="000000"/>
                <w:sz w:val="20"/>
                <w:szCs w:val="20"/>
                <w:lang w:val="en-IE"/>
              </w:rPr>
            </w:pPr>
            <w:del w:id="17667"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68"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69" w:author="Author"/>
                <w:rFonts w:cs="Arial"/>
                <w:sz w:val="20"/>
                <w:szCs w:val="20"/>
                <w:lang w:val="en-IE"/>
              </w:rPr>
            </w:pPr>
            <w:del w:id="17670"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71" w:author="Author"/>
                <w:rFonts w:cs="Arial"/>
                <w:color w:val="000000"/>
                <w:sz w:val="20"/>
                <w:szCs w:val="20"/>
                <w:lang w:val="en-IE"/>
              </w:rPr>
            </w:pPr>
            <w:del w:id="17672"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3"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74" w:author="Author"/>
                <w:rFonts w:cs="Arial"/>
                <w:sz w:val="20"/>
                <w:szCs w:val="20"/>
                <w:lang w:val="en-IE"/>
              </w:rPr>
            </w:pPr>
            <w:del w:id="17675"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6" w:author="Author"/>
                <w:rFonts w:cs="Arial"/>
                <w:sz w:val="20"/>
                <w:szCs w:val="20"/>
                <w:lang w:val="en-IE" w:eastAsia="pt-PT"/>
              </w:rPr>
            </w:pPr>
            <w:del w:id="17677"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78"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79" w:author="Author"/>
                <w:rFonts w:cs="Arial"/>
                <w:sz w:val="20"/>
                <w:szCs w:val="20"/>
                <w:lang w:val="en-IE"/>
              </w:rPr>
            </w:pPr>
            <w:del w:id="17680"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81" w:author="Author"/>
                <w:rFonts w:cs="Arial"/>
                <w:sz w:val="20"/>
                <w:szCs w:val="20"/>
                <w:lang w:val="en-IE" w:eastAsia="pt-PT"/>
              </w:rPr>
            </w:pPr>
            <w:del w:id="17682"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84" w:author="Author"/>
                <w:rFonts w:cs="Arial"/>
                <w:sz w:val="20"/>
                <w:szCs w:val="20"/>
                <w:lang w:val="en-IE"/>
              </w:rPr>
            </w:pPr>
            <w:del w:id="1768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6" w:author="Author"/>
                <w:rFonts w:cs="Arial"/>
                <w:color w:val="000000"/>
                <w:sz w:val="20"/>
                <w:szCs w:val="20"/>
                <w:lang w:val="en-IE"/>
              </w:rPr>
            </w:pPr>
            <w:ins w:id="17687" w:author="Author">
              <w:del w:id="17688"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89"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9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91" w:author="Author"/>
                <w:rFonts w:cs="Arial"/>
                <w:sz w:val="20"/>
                <w:szCs w:val="20"/>
                <w:lang w:val="en-IE"/>
              </w:rPr>
            </w:pPr>
            <w:del w:id="17692"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3" w:author="Author"/>
                <w:rFonts w:cs="Arial"/>
                <w:i/>
                <w:color w:val="000000"/>
                <w:sz w:val="20"/>
                <w:szCs w:val="20"/>
                <w:lang w:val="en-IE"/>
              </w:rPr>
            </w:pPr>
            <w:del w:id="17694"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695"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696" w:author="Author"/>
                <w:rFonts w:cs="Arial"/>
                <w:sz w:val="20"/>
                <w:szCs w:val="20"/>
                <w:lang w:val="en-IE"/>
              </w:rPr>
            </w:pPr>
            <w:del w:id="17697"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8" w:author="Author"/>
                <w:rFonts w:cs="Arial"/>
                <w:color w:val="000000"/>
                <w:sz w:val="20"/>
                <w:szCs w:val="20"/>
                <w:lang w:val="en-IE"/>
              </w:rPr>
            </w:pPr>
            <w:ins w:id="17699" w:author="Author">
              <w:del w:id="17700" w:author="Author">
                <w:r w:rsidRPr="00B40FC3" w:rsidDel="00B155C8">
                  <w:rPr>
                    <w:rFonts w:cs="Arial"/>
                    <w:color w:val="000000"/>
                    <w:sz w:val="20"/>
                    <w:szCs w:val="20"/>
                    <w:lang w:val="en-IE"/>
                  </w:rPr>
                  <w:delText>Message displayed if an error occurs while trying to submit the final order</w:delText>
                </w:r>
              </w:del>
            </w:ins>
            <w:del w:id="17701"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2"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3" w:author="Author"/>
                <w:rFonts w:cs="Arial"/>
                <w:sz w:val="20"/>
                <w:szCs w:val="20"/>
                <w:lang w:val="en-IE"/>
              </w:rPr>
            </w:pPr>
            <w:del w:id="17704"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5" w:author="Author"/>
                <w:rFonts w:cs="Arial"/>
                <w:sz w:val="20"/>
                <w:szCs w:val="20"/>
                <w:lang w:val="en-IE" w:eastAsia="pt-PT"/>
              </w:rPr>
            </w:pPr>
            <w:del w:id="17706"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07"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08" w:author="Author"/>
                <w:rFonts w:cs="Arial"/>
                <w:sz w:val="20"/>
                <w:szCs w:val="20"/>
                <w:lang w:val="en-IE"/>
              </w:rPr>
            </w:pPr>
            <w:del w:id="17709"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10" w:author="Author"/>
                <w:rFonts w:cs="Arial"/>
                <w:sz w:val="20"/>
                <w:szCs w:val="20"/>
                <w:lang w:val="en-IE" w:eastAsia="pt-PT"/>
              </w:rPr>
            </w:pPr>
            <w:del w:id="17711"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3" w:author="Author"/>
                <w:rFonts w:cs="Arial"/>
                <w:sz w:val="20"/>
                <w:szCs w:val="20"/>
                <w:lang w:val="en-IE"/>
              </w:rPr>
            </w:pPr>
            <w:del w:id="1771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5" w:author="Author"/>
                <w:rFonts w:cs="Arial"/>
                <w:color w:val="000000"/>
                <w:sz w:val="20"/>
                <w:szCs w:val="20"/>
                <w:lang w:val="en-IE"/>
              </w:rPr>
            </w:pPr>
            <w:ins w:id="17716" w:author="Author">
              <w:del w:id="17717"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18"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1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20" w:author="Author"/>
                <w:rFonts w:cs="Arial"/>
                <w:sz w:val="20"/>
                <w:szCs w:val="20"/>
                <w:lang w:val="en-IE"/>
              </w:rPr>
            </w:pPr>
            <w:del w:id="17721"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2" w:author="Author"/>
                <w:rFonts w:cs="Arial"/>
                <w:i/>
                <w:color w:val="000000"/>
                <w:sz w:val="20"/>
                <w:szCs w:val="20"/>
                <w:lang w:val="en-IE"/>
              </w:rPr>
            </w:pPr>
            <w:del w:id="17723"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24"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25" w:author="Author"/>
                <w:rFonts w:cs="Arial"/>
                <w:sz w:val="20"/>
                <w:szCs w:val="20"/>
                <w:lang w:val="en-IE"/>
              </w:rPr>
            </w:pPr>
            <w:del w:id="17726"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7" w:author="Author"/>
                <w:rFonts w:cs="Arial"/>
                <w:b/>
                <w:bCs/>
                <w:i/>
                <w:iCs/>
                <w:color w:val="000000"/>
                <w:sz w:val="20"/>
                <w:szCs w:val="20"/>
                <w:lang w:val="en-IE"/>
              </w:rPr>
            </w:pPr>
            <w:ins w:id="17728" w:author="Author">
              <w:del w:id="17729" w:author="Author">
                <w:r w:rsidRPr="00B40FC3" w:rsidDel="00B155C8">
                  <w:rPr>
                    <w:rFonts w:cs="Arial"/>
                    <w:color w:val="000000"/>
                    <w:sz w:val="20"/>
                    <w:szCs w:val="20"/>
                    <w:lang w:val="en-IE"/>
                  </w:rPr>
                  <w:delText>Message displayed if an error occurs while retrieving the available fixed phone number</w:delText>
                </w:r>
              </w:del>
            </w:ins>
            <w:del w:id="17730"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31"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2" w:author="Author"/>
                <w:rFonts w:cs="Arial"/>
                <w:sz w:val="20"/>
                <w:szCs w:val="20"/>
                <w:lang w:val="en-IE"/>
              </w:rPr>
            </w:pPr>
            <w:del w:id="17733"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4" w:author="Author"/>
                <w:rFonts w:cs="Arial"/>
                <w:sz w:val="20"/>
                <w:szCs w:val="20"/>
                <w:lang w:val="en-IE" w:eastAsia="pt-PT"/>
              </w:rPr>
            </w:pPr>
            <w:del w:id="17735"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36"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37" w:author="Author"/>
                <w:rFonts w:cs="Arial"/>
                <w:sz w:val="20"/>
                <w:szCs w:val="20"/>
                <w:lang w:val="en-IE"/>
              </w:rPr>
            </w:pPr>
            <w:del w:id="17738"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9" w:author="Author"/>
                <w:rFonts w:cs="Arial"/>
                <w:sz w:val="20"/>
                <w:szCs w:val="20"/>
                <w:lang w:val="en-IE" w:eastAsia="pt-PT"/>
              </w:rPr>
            </w:pPr>
            <w:del w:id="17740"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4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2" w:author="Author"/>
                <w:rFonts w:cs="Arial"/>
                <w:sz w:val="20"/>
                <w:szCs w:val="20"/>
                <w:lang w:val="en-IE"/>
              </w:rPr>
            </w:pPr>
            <w:del w:id="1774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4" w:author="Author"/>
                <w:rFonts w:cs="Arial"/>
                <w:color w:val="000000"/>
                <w:sz w:val="20"/>
                <w:szCs w:val="20"/>
                <w:lang w:val="en-IE"/>
              </w:rPr>
            </w:pPr>
            <w:ins w:id="17745" w:author="Author">
              <w:del w:id="17746" w:author="Author">
                <w:r w:rsidRPr="00E73B40" w:rsidDel="00B155C8">
                  <w:rPr>
                    <w:sz w:val="20"/>
                    <w:lang w:val="en-IE"/>
                  </w:rPr>
                  <w:delText>It was not possible to get the available fixed phone number. Please try again.</w:delText>
                </w:r>
              </w:del>
            </w:ins>
            <w:del w:id="17747"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4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49" w:author="Author"/>
                <w:rFonts w:cs="Arial"/>
                <w:sz w:val="20"/>
                <w:szCs w:val="20"/>
                <w:lang w:val="en-IE"/>
              </w:rPr>
            </w:pPr>
            <w:del w:id="17750"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1" w:author="Author"/>
                <w:rFonts w:cs="Arial"/>
                <w:i/>
                <w:color w:val="000000"/>
                <w:sz w:val="20"/>
                <w:szCs w:val="20"/>
                <w:lang w:val="en-IE"/>
              </w:rPr>
            </w:pPr>
            <w:del w:id="17752"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3"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54" w:author="Author"/>
                <w:rFonts w:cs="Arial"/>
                <w:sz w:val="20"/>
                <w:szCs w:val="20"/>
                <w:lang w:val="en-IE"/>
              </w:rPr>
            </w:pPr>
            <w:del w:id="17755"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6" w:author="Author"/>
                <w:rFonts w:cs="Arial"/>
                <w:color w:val="000000"/>
                <w:sz w:val="20"/>
                <w:szCs w:val="20"/>
                <w:lang w:val="en-IE"/>
              </w:rPr>
            </w:pPr>
            <w:ins w:id="17757" w:author="Author">
              <w:del w:id="17758" w:author="Author">
                <w:r w:rsidRPr="00B40FC3" w:rsidDel="00B155C8">
                  <w:rPr>
                    <w:rFonts w:cs="Arial"/>
                    <w:color w:val="000000"/>
                    <w:sz w:val="20"/>
                    <w:szCs w:val="20"/>
                    <w:lang w:val="en-IE"/>
                  </w:rPr>
                  <w:delText>Message displayed if an error occurs while attempting to reserve a fixed phone number.</w:delText>
                </w:r>
              </w:del>
            </w:ins>
            <w:del w:id="17759"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60"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61" w:author="Author"/>
                <w:rFonts w:cs="Arial"/>
                <w:sz w:val="20"/>
                <w:szCs w:val="20"/>
                <w:lang w:val="en-IE"/>
              </w:rPr>
            </w:pPr>
            <w:del w:id="17762"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3" w:author="Author"/>
                <w:rFonts w:cs="Arial"/>
                <w:sz w:val="20"/>
                <w:szCs w:val="20"/>
                <w:lang w:val="en-IE" w:eastAsia="pt-PT"/>
              </w:rPr>
            </w:pPr>
            <w:del w:id="17764"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65"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66" w:author="Author"/>
                <w:rFonts w:cs="Arial"/>
                <w:sz w:val="20"/>
                <w:szCs w:val="20"/>
                <w:lang w:val="en-IE"/>
              </w:rPr>
            </w:pPr>
            <w:del w:id="17767"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8" w:author="Author"/>
                <w:rFonts w:cs="Arial"/>
                <w:sz w:val="20"/>
                <w:szCs w:val="20"/>
                <w:lang w:val="en-IE" w:eastAsia="pt-PT"/>
              </w:rPr>
            </w:pPr>
            <w:del w:id="17769"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7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71" w:author="Author"/>
                <w:rFonts w:cs="Arial"/>
                <w:sz w:val="20"/>
                <w:szCs w:val="20"/>
                <w:lang w:val="en-IE"/>
              </w:rPr>
            </w:pPr>
            <w:del w:id="1777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3" w:author="Author"/>
                <w:rFonts w:cs="Arial"/>
                <w:color w:val="000000"/>
                <w:sz w:val="20"/>
                <w:szCs w:val="20"/>
                <w:lang w:val="en-IE"/>
              </w:rPr>
            </w:pPr>
            <w:ins w:id="17774" w:author="Author">
              <w:del w:id="17775" w:author="Author">
                <w:r w:rsidRPr="00E73B40" w:rsidDel="00B155C8">
                  <w:rPr>
                    <w:sz w:val="20"/>
                    <w:lang w:val="en-IE"/>
                  </w:rPr>
                  <w:delText>It was not possible to reserve an available fixed phone number. Please try again.</w:delText>
                </w:r>
              </w:del>
            </w:ins>
            <w:del w:id="17776"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7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78" w:author="Author"/>
                <w:rFonts w:cs="Arial"/>
                <w:sz w:val="20"/>
                <w:szCs w:val="20"/>
                <w:lang w:val="en-IE"/>
              </w:rPr>
            </w:pPr>
            <w:del w:id="17779"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0" w:author="Author"/>
                <w:rFonts w:cs="Arial"/>
                <w:i/>
                <w:color w:val="000000"/>
                <w:sz w:val="20"/>
                <w:szCs w:val="20"/>
                <w:lang w:val="en-IE"/>
              </w:rPr>
            </w:pPr>
            <w:del w:id="17781"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2"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3" w:author="Author"/>
                <w:rFonts w:cs="Arial"/>
                <w:sz w:val="20"/>
                <w:szCs w:val="20"/>
                <w:lang w:val="en-IE"/>
              </w:rPr>
            </w:pPr>
            <w:del w:id="17784"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5" w:author="Author"/>
                <w:rFonts w:cs="Arial"/>
                <w:sz w:val="20"/>
                <w:szCs w:val="20"/>
                <w:lang w:val="en-IE"/>
              </w:rPr>
            </w:pPr>
            <w:ins w:id="17786" w:author="Author">
              <w:del w:id="17787"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88"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89"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90" w:author="Author"/>
                <w:rFonts w:cs="Arial"/>
                <w:sz w:val="20"/>
                <w:szCs w:val="20"/>
                <w:lang w:val="en-IE"/>
              </w:rPr>
            </w:pPr>
            <w:del w:id="17791"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2" w:author="Author"/>
                <w:rFonts w:cs="Arial"/>
                <w:sz w:val="20"/>
                <w:szCs w:val="20"/>
                <w:lang w:val="en-IE" w:eastAsia="pt-PT"/>
              </w:rPr>
            </w:pPr>
            <w:del w:id="17793"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94"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795" w:author="Author"/>
                <w:rFonts w:cs="Arial"/>
                <w:sz w:val="20"/>
                <w:szCs w:val="20"/>
                <w:lang w:val="en-IE"/>
              </w:rPr>
            </w:pPr>
            <w:del w:id="17796"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7" w:author="Author"/>
                <w:rFonts w:cs="Arial"/>
                <w:sz w:val="20"/>
                <w:szCs w:val="20"/>
                <w:lang w:val="en-IE" w:eastAsia="pt-PT"/>
              </w:rPr>
            </w:pPr>
            <w:del w:id="17798"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79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800" w:author="Author"/>
                <w:rFonts w:cs="Arial"/>
                <w:sz w:val="20"/>
                <w:szCs w:val="20"/>
                <w:lang w:val="en-IE"/>
              </w:rPr>
            </w:pPr>
            <w:del w:id="1780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2" w:author="Author"/>
                <w:rFonts w:cs="Arial"/>
                <w:color w:val="000000"/>
                <w:sz w:val="20"/>
                <w:szCs w:val="20"/>
                <w:lang w:val="en-IE"/>
              </w:rPr>
            </w:pPr>
            <w:del w:id="17803"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0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05" w:author="Author"/>
                <w:rFonts w:cs="Arial"/>
                <w:sz w:val="20"/>
                <w:szCs w:val="20"/>
                <w:lang w:val="en-IE"/>
              </w:rPr>
            </w:pPr>
            <w:del w:id="17806"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7" w:author="Author"/>
                <w:rFonts w:cs="Arial"/>
                <w:i/>
                <w:color w:val="000000"/>
                <w:sz w:val="20"/>
                <w:szCs w:val="20"/>
                <w:lang w:val="en-IE"/>
              </w:rPr>
            </w:pPr>
            <w:del w:id="17808"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09"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10" w:author="Author"/>
                <w:rFonts w:cs="Arial"/>
                <w:sz w:val="20"/>
                <w:szCs w:val="20"/>
                <w:lang w:val="en-IE"/>
              </w:rPr>
            </w:pPr>
            <w:del w:id="17811"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2" w:author="Author"/>
                <w:rFonts w:cs="Arial"/>
                <w:color w:val="000000"/>
                <w:sz w:val="20"/>
                <w:szCs w:val="20"/>
                <w:lang w:val="en-IE"/>
              </w:rPr>
            </w:pPr>
            <w:ins w:id="17813" w:author="Author">
              <w:del w:id="17814" w:author="Author">
                <w:r w:rsidRPr="00B40FC3" w:rsidDel="00B155C8">
                  <w:rPr>
                    <w:rFonts w:cs="Arial"/>
                    <w:color w:val="000000"/>
                    <w:sz w:val="20"/>
                    <w:szCs w:val="20"/>
                    <w:lang w:val="en-IE"/>
                  </w:rPr>
                  <w:delText>Message displayed if an error occurs while getting the available technician slots</w:delText>
                </w:r>
              </w:del>
            </w:ins>
            <w:del w:id="17815"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16"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17" w:author="Author"/>
                <w:rFonts w:cs="Arial"/>
                <w:sz w:val="20"/>
                <w:szCs w:val="20"/>
                <w:lang w:val="en-IE"/>
              </w:rPr>
            </w:pPr>
            <w:del w:id="17818"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19" w:author="Author"/>
                <w:rFonts w:cs="Arial"/>
                <w:sz w:val="20"/>
                <w:szCs w:val="20"/>
                <w:lang w:val="en-IE" w:eastAsia="pt-PT"/>
              </w:rPr>
            </w:pPr>
            <w:del w:id="17820"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21"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2" w:author="Author"/>
                <w:rFonts w:cs="Arial"/>
                <w:sz w:val="20"/>
                <w:szCs w:val="20"/>
                <w:lang w:val="en-IE"/>
              </w:rPr>
            </w:pPr>
            <w:del w:id="17823"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4" w:author="Author"/>
                <w:rFonts w:cs="Arial"/>
                <w:sz w:val="20"/>
                <w:szCs w:val="20"/>
                <w:lang w:val="en-IE" w:eastAsia="pt-PT"/>
              </w:rPr>
            </w:pPr>
            <w:del w:id="17825"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27" w:author="Author"/>
                <w:rFonts w:cs="Arial"/>
                <w:sz w:val="20"/>
                <w:szCs w:val="20"/>
                <w:lang w:val="en-IE"/>
              </w:rPr>
            </w:pPr>
            <w:del w:id="178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29" w:author="Author"/>
                <w:rFonts w:cs="Arial"/>
                <w:color w:val="000000"/>
                <w:sz w:val="20"/>
                <w:szCs w:val="20"/>
                <w:lang w:val="en-IE"/>
              </w:rPr>
            </w:pPr>
            <w:ins w:id="17830" w:author="Author">
              <w:del w:id="17831" w:author="Author">
                <w:r w:rsidRPr="00E73B40" w:rsidDel="00B155C8">
                  <w:rPr>
                    <w:sz w:val="20"/>
                    <w:lang w:val="en-IE"/>
                  </w:rPr>
                  <w:delText>It was not possible to get the available slots for the technician visit. Please try again.</w:delText>
                </w:r>
              </w:del>
            </w:ins>
            <w:del w:id="17832"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34" w:author="Author"/>
                <w:rFonts w:cs="Arial"/>
                <w:sz w:val="20"/>
                <w:szCs w:val="20"/>
                <w:lang w:val="en-IE"/>
              </w:rPr>
            </w:pPr>
            <w:del w:id="17835"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6" w:author="Author"/>
                <w:rFonts w:cs="Arial"/>
                <w:i/>
                <w:color w:val="000000"/>
                <w:sz w:val="20"/>
                <w:szCs w:val="20"/>
                <w:lang w:val="en-IE"/>
              </w:rPr>
            </w:pPr>
            <w:del w:id="17837"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38"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39" w:author="Author"/>
                <w:rFonts w:cs="Arial"/>
                <w:sz w:val="20"/>
                <w:szCs w:val="20"/>
                <w:lang w:val="en-IE"/>
              </w:rPr>
            </w:pPr>
            <w:del w:id="17840"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41" w:author="Author"/>
                <w:rFonts w:cs="Arial"/>
                <w:color w:val="000000"/>
                <w:sz w:val="20"/>
                <w:szCs w:val="20"/>
                <w:lang w:val="en-IE"/>
              </w:rPr>
            </w:pPr>
            <w:ins w:id="17842" w:author="Author">
              <w:del w:id="17843" w:author="Author">
                <w:r w:rsidRPr="00B40FC3" w:rsidDel="00B155C8">
                  <w:rPr>
                    <w:rFonts w:cs="Arial"/>
                    <w:color w:val="000000"/>
                    <w:sz w:val="20"/>
                    <w:szCs w:val="20"/>
                    <w:lang w:val="en-IE"/>
                  </w:rPr>
                  <w:delText>Message displayed if an error occurs while attempting to reserve the technician slot</w:delText>
                </w:r>
              </w:del>
            </w:ins>
            <w:del w:id="17844"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45"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46" w:author="Author"/>
                <w:rFonts w:cs="Arial"/>
                <w:sz w:val="20"/>
                <w:szCs w:val="20"/>
                <w:lang w:val="en-IE"/>
              </w:rPr>
            </w:pPr>
            <w:del w:id="17847"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48" w:author="Author"/>
                <w:rFonts w:cs="Arial"/>
                <w:sz w:val="20"/>
                <w:szCs w:val="20"/>
                <w:lang w:val="en-IE" w:eastAsia="pt-PT"/>
              </w:rPr>
            </w:pPr>
            <w:del w:id="17849"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50"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51" w:author="Author"/>
                <w:rFonts w:cs="Arial"/>
                <w:sz w:val="20"/>
                <w:szCs w:val="20"/>
                <w:lang w:val="en-IE"/>
              </w:rPr>
            </w:pPr>
            <w:del w:id="17852"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3" w:author="Author"/>
                <w:rFonts w:cs="Arial"/>
                <w:sz w:val="20"/>
                <w:szCs w:val="20"/>
                <w:lang w:val="en-IE" w:eastAsia="pt-PT"/>
              </w:rPr>
            </w:pPr>
            <w:del w:id="17854"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56" w:author="Author"/>
                <w:rFonts w:cs="Arial"/>
                <w:sz w:val="20"/>
                <w:szCs w:val="20"/>
                <w:lang w:val="en-IE"/>
              </w:rPr>
            </w:pPr>
            <w:del w:id="178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58" w:author="Author"/>
                <w:rFonts w:cs="Arial"/>
                <w:color w:val="000000"/>
                <w:sz w:val="20"/>
                <w:szCs w:val="20"/>
                <w:lang w:val="en-IE"/>
              </w:rPr>
            </w:pPr>
            <w:ins w:id="17859" w:author="Author">
              <w:del w:id="17860" w:author="Author">
                <w:r w:rsidRPr="00E73B40" w:rsidDel="00B155C8">
                  <w:rPr>
                    <w:sz w:val="20"/>
                    <w:lang w:val="en-IE"/>
                  </w:rPr>
                  <w:delText>It was not possible to reserve the chosen slot. Please try again.</w:delText>
                </w:r>
              </w:del>
            </w:ins>
            <w:del w:id="17861"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3" w:author="Author"/>
                <w:rFonts w:cs="Arial"/>
                <w:sz w:val="20"/>
                <w:szCs w:val="20"/>
                <w:lang w:val="en-IE"/>
              </w:rPr>
            </w:pPr>
            <w:del w:id="17864"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5" w:author="Author"/>
                <w:rFonts w:cs="Arial"/>
                <w:i/>
                <w:color w:val="000000"/>
                <w:sz w:val="20"/>
                <w:szCs w:val="20"/>
                <w:lang w:val="en-IE"/>
              </w:rPr>
            </w:pPr>
            <w:del w:id="17866"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67"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68" w:author="Author"/>
                <w:rFonts w:cs="Arial"/>
                <w:sz w:val="20"/>
                <w:szCs w:val="20"/>
                <w:lang w:val="en-IE"/>
              </w:rPr>
            </w:pPr>
            <w:del w:id="17869"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70" w:author="Author"/>
                <w:rFonts w:cs="Arial"/>
                <w:color w:val="000000"/>
                <w:sz w:val="20"/>
                <w:szCs w:val="20"/>
                <w:lang w:val="en-IE"/>
              </w:rPr>
            </w:pPr>
            <w:ins w:id="17871" w:author="Author">
              <w:del w:id="17872" w:author="Author">
                <w:r w:rsidRPr="00B40FC3" w:rsidDel="00B155C8">
                  <w:rPr>
                    <w:rFonts w:cs="Arial"/>
                    <w:color w:val="000000"/>
                    <w:sz w:val="20"/>
                    <w:szCs w:val="20"/>
                    <w:lang w:val="en-IE"/>
                  </w:rPr>
                  <w:delText>Message displayed if an error occurs while getting the accessory details</w:delText>
                </w:r>
              </w:del>
            </w:ins>
            <w:del w:id="17873"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74"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75" w:author="Author"/>
                <w:rFonts w:cs="Arial"/>
                <w:sz w:val="20"/>
                <w:szCs w:val="20"/>
                <w:lang w:val="en-IE"/>
              </w:rPr>
            </w:pPr>
            <w:del w:id="17876"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77" w:author="Author"/>
                <w:rFonts w:cs="Arial"/>
                <w:sz w:val="20"/>
                <w:szCs w:val="20"/>
                <w:lang w:val="en-IE" w:eastAsia="pt-PT"/>
              </w:rPr>
            </w:pPr>
            <w:del w:id="17878"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79"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80" w:author="Author"/>
                <w:rFonts w:cs="Arial"/>
                <w:sz w:val="20"/>
                <w:szCs w:val="20"/>
                <w:lang w:val="en-IE"/>
              </w:rPr>
            </w:pPr>
            <w:del w:id="17881"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2" w:author="Author"/>
                <w:rFonts w:cs="Arial"/>
                <w:sz w:val="20"/>
                <w:szCs w:val="20"/>
                <w:lang w:val="en-IE" w:eastAsia="pt-PT"/>
              </w:rPr>
            </w:pPr>
            <w:del w:id="17883"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85" w:author="Author"/>
                <w:rFonts w:cs="Arial"/>
                <w:sz w:val="20"/>
                <w:szCs w:val="20"/>
                <w:lang w:val="en-IE"/>
              </w:rPr>
            </w:pPr>
            <w:del w:id="1788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7" w:author="Author"/>
                <w:rFonts w:cs="Arial"/>
                <w:color w:val="000000"/>
                <w:sz w:val="20"/>
                <w:szCs w:val="20"/>
                <w:lang w:val="en-IE"/>
              </w:rPr>
            </w:pPr>
            <w:ins w:id="17888" w:author="Author">
              <w:del w:id="17889" w:author="Author">
                <w:r w:rsidRPr="00E73B40" w:rsidDel="00B155C8">
                  <w:rPr>
                    <w:sz w:val="20"/>
                    <w:lang w:val="en-IE"/>
                  </w:rPr>
                  <w:delText>It was not possible to get the accessory details. Please try again.</w:delText>
                </w:r>
              </w:del>
            </w:ins>
            <w:del w:id="17890"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9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2" w:author="Author"/>
                <w:rFonts w:cs="Arial"/>
                <w:sz w:val="20"/>
                <w:szCs w:val="20"/>
                <w:lang w:val="en-IE"/>
              </w:rPr>
            </w:pPr>
            <w:del w:id="17893"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4" w:author="Author"/>
                <w:rFonts w:cs="Arial"/>
                <w:i/>
                <w:color w:val="000000"/>
                <w:sz w:val="20"/>
                <w:szCs w:val="20"/>
                <w:lang w:val="en-IE"/>
              </w:rPr>
            </w:pPr>
            <w:del w:id="17895"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896"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897" w:author="Author"/>
                <w:rFonts w:cs="Arial"/>
                <w:sz w:val="20"/>
                <w:szCs w:val="20"/>
                <w:lang w:val="en-IE"/>
              </w:rPr>
            </w:pPr>
            <w:del w:id="17898"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9" w:author="Author"/>
                <w:rFonts w:cs="Arial"/>
                <w:color w:val="000000"/>
                <w:sz w:val="20"/>
                <w:szCs w:val="20"/>
                <w:lang w:val="en-IE"/>
              </w:rPr>
            </w:pPr>
            <w:ins w:id="17900" w:author="Author">
              <w:del w:id="17901" w:author="Author">
                <w:r w:rsidRPr="00B40FC3" w:rsidDel="00B155C8">
                  <w:rPr>
                    <w:rFonts w:cs="Arial"/>
                    <w:color w:val="000000"/>
                    <w:sz w:val="20"/>
                    <w:szCs w:val="20"/>
                    <w:lang w:val="en-IE"/>
                  </w:rPr>
                  <w:delText>Message displayed if an error occurs while fetching feasibility status</w:delText>
                </w:r>
              </w:del>
            </w:ins>
            <w:del w:id="17902" w:author="Author">
              <w:r w:rsidR="00B4447E" w:rsidRPr="002937F1" w:rsidDel="00B155C8">
                <w:rPr>
                  <w:rFonts w:cs="Arial"/>
                  <w:color w:val="000000"/>
                  <w:sz w:val="20"/>
                  <w:szCs w:val="20"/>
                  <w:lang w:val="en-IE"/>
                </w:rPr>
                <w:delText xml:space="preserve">Message displayed if an error occurs while </w:delText>
              </w:r>
            </w:del>
            <w:ins w:id="17903" w:author="Author">
              <w:del w:id="17904" w:author="Author">
                <w:r w:rsidR="0002606D" w:rsidRPr="005B1C18" w:rsidDel="00B155C8">
                  <w:rPr>
                    <w:rFonts w:cs="Arial"/>
                    <w:color w:val="000000"/>
                    <w:sz w:val="20"/>
                    <w:szCs w:val="20"/>
                    <w:lang w:val="en-IE"/>
                  </w:rPr>
                  <w:delText>fetching feasibility status</w:delText>
                </w:r>
              </w:del>
            </w:ins>
            <w:del w:id="17905"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06"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07" w:author="Author"/>
                <w:rFonts w:cs="Arial"/>
                <w:sz w:val="20"/>
                <w:szCs w:val="20"/>
                <w:lang w:val="en-IE"/>
              </w:rPr>
            </w:pPr>
            <w:del w:id="17908"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09" w:author="Author"/>
                <w:rFonts w:cs="Arial"/>
                <w:sz w:val="20"/>
                <w:szCs w:val="20"/>
                <w:lang w:val="en-IE" w:eastAsia="pt-PT"/>
              </w:rPr>
            </w:pPr>
            <w:ins w:id="17910" w:author="Author">
              <w:del w:id="17911" w:author="Author">
                <w:r w:rsidRPr="002937F1" w:rsidDel="00B155C8">
                  <w:rPr>
                    <w:rFonts w:cs="Arial"/>
                    <w:sz w:val="20"/>
                    <w:szCs w:val="20"/>
                    <w:lang w:val="en-IE"/>
                  </w:rPr>
                  <w:delText>Scheduling installation</w:delText>
                </w:r>
              </w:del>
            </w:ins>
            <w:del w:id="17912"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3"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14" w:author="Author"/>
                <w:rFonts w:cs="Arial"/>
                <w:sz w:val="20"/>
                <w:szCs w:val="20"/>
                <w:lang w:val="en-IE"/>
              </w:rPr>
            </w:pPr>
            <w:del w:id="17915"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16" w:author="Author"/>
                <w:rFonts w:cs="Arial"/>
                <w:sz w:val="20"/>
                <w:szCs w:val="20"/>
                <w:lang w:val="en-IE" w:eastAsia="pt-PT"/>
              </w:rPr>
            </w:pPr>
            <w:del w:id="17917" w:author="Author">
              <w:r w:rsidRPr="002937F1" w:rsidDel="00B155C8">
                <w:rPr>
                  <w:rFonts w:cs="Arial"/>
                  <w:sz w:val="20"/>
                  <w:szCs w:val="20"/>
                  <w:lang w:val="en-IE" w:eastAsia="pt-PT"/>
                </w:rPr>
                <w:delText>sales.messages.error.ERROR_GETTING_GIFT_CARD_FROM_CATALOGUE</w:delText>
              </w:r>
            </w:del>
            <w:ins w:id="17918" w:author="Author">
              <w:del w:id="17919"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2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21" w:author="Author"/>
                <w:rFonts w:cs="Arial"/>
                <w:sz w:val="20"/>
                <w:szCs w:val="20"/>
                <w:lang w:val="en-IE"/>
              </w:rPr>
            </w:pPr>
            <w:del w:id="1792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3" w:author="Author"/>
                <w:rFonts w:cs="Arial"/>
                <w:color w:val="000000"/>
                <w:sz w:val="20"/>
                <w:szCs w:val="20"/>
                <w:lang w:val="en-IE"/>
              </w:rPr>
            </w:pPr>
            <w:ins w:id="17924" w:author="Author">
              <w:del w:id="17925"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26"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2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28" w:author="Author"/>
                <w:rFonts w:cs="Arial"/>
                <w:sz w:val="20"/>
                <w:szCs w:val="20"/>
                <w:lang w:val="en-IE"/>
              </w:rPr>
            </w:pPr>
            <w:del w:id="17929"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0" w:author="Author"/>
                <w:rFonts w:cs="Arial"/>
                <w:i/>
                <w:color w:val="000000"/>
                <w:sz w:val="20"/>
                <w:szCs w:val="20"/>
                <w:lang w:val="en-IE"/>
              </w:rPr>
            </w:pPr>
            <w:del w:id="17931"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2"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3" w:author="Author"/>
                <w:rFonts w:cs="Arial"/>
                <w:sz w:val="20"/>
                <w:szCs w:val="20"/>
                <w:lang w:val="en-IE"/>
              </w:rPr>
            </w:pPr>
            <w:del w:id="17934"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5" w:author="Author"/>
                <w:rFonts w:cs="Arial"/>
                <w:color w:val="000000"/>
                <w:sz w:val="20"/>
                <w:szCs w:val="20"/>
                <w:lang w:val="en-IE"/>
              </w:rPr>
            </w:pPr>
            <w:ins w:id="17936" w:author="Author">
              <w:del w:id="17937" w:author="Author">
                <w:r w:rsidRPr="00B40FC3" w:rsidDel="00B155C8">
                  <w:rPr>
                    <w:rFonts w:cs="Arial"/>
                    <w:color w:val="000000"/>
                    <w:sz w:val="20"/>
                    <w:szCs w:val="20"/>
                    <w:lang w:val="en-IE"/>
                  </w:rPr>
                  <w:delText>Message displayed if an error occurs while adding the top up voucher to the basket</w:delText>
                </w:r>
              </w:del>
            </w:ins>
            <w:del w:id="17938"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39"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40" w:author="Author"/>
                <w:rFonts w:cs="Arial"/>
                <w:sz w:val="20"/>
                <w:szCs w:val="20"/>
                <w:lang w:val="en-IE"/>
              </w:rPr>
            </w:pPr>
            <w:del w:id="17941"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2" w:author="Author"/>
                <w:rFonts w:cs="Arial"/>
                <w:sz w:val="20"/>
                <w:szCs w:val="20"/>
                <w:lang w:val="en-IE" w:eastAsia="pt-PT"/>
              </w:rPr>
            </w:pPr>
            <w:del w:id="17943"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44"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45" w:author="Author"/>
                <w:rFonts w:cs="Arial"/>
                <w:sz w:val="20"/>
                <w:szCs w:val="20"/>
                <w:lang w:val="en-IE"/>
              </w:rPr>
            </w:pPr>
            <w:del w:id="17946"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7" w:author="Author"/>
                <w:rFonts w:cs="Arial"/>
                <w:sz w:val="20"/>
                <w:szCs w:val="20"/>
                <w:lang w:val="en-IE" w:eastAsia="pt-PT"/>
              </w:rPr>
            </w:pPr>
            <w:del w:id="17948"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4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50" w:author="Author"/>
                <w:rFonts w:cs="Arial"/>
                <w:sz w:val="20"/>
                <w:szCs w:val="20"/>
                <w:lang w:val="en-IE"/>
              </w:rPr>
            </w:pPr>
            <w:del w:id="1795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2" w:author="Author"/>
                <w:rFonts w:cs="Arial"/>
                <w:color w:val="000000"/>
                <w:sz w:val="20"/>
                <w:szCs w:val="20"/>
                <w:lang w:val="en-IE"/>
              </w:rPr>
            </w:pPr>
            <w:ins w:id="17953" w:author="Author">
              <w:del w:id="17954" w:author="Author">
                <w:r w:rsidRPr="00E73B40" w:rsidDel="00B155C8">
                  <w:rPr>
                    <w:sz w:val="20"/>
                    <w:lang w:val="en-IE"/>
                  </w:rPr>
                  <w:delText>It was not possible to get the top up voucher from the catalogue. Please try again.</w:delText>
                </w:r>
              </w:del>
            </w:ins>
            <w:del w:id="17955"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5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57" w:author="Author"/>
                <w:rFonts w:cs="Arial"/>
                <w:sz w:val="20"/>
                <w:szCs w:val="20"/>
                <w:lang w:val="en-IE"/>
              </w:rPr>
            </w:pPr>
            <w:del w:id="17958"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9" w:author="Author"/>
                <w:rFonts w:cs="Arial"/>
                <w:i/>
                <w:color w:val="000000"/>
                <w:sz w:val="20"/>
                <w:szCs w:val="20"/>
                <w:lang w:val="en-IE"/>
              </w:rPr>
            </w:pPr>
            <w:del w:id="17960"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61"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2" w:author="Author"/>
                <w:rFonts w:cs="Arial"/>
                <w:sz w:val="20"/>
                <w:szCs w:val="20"/>
                <w:lang w:val="en-IE"/>
              </w:rPr>
            </w:pPr>
            <w:del w:id="17963"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4" w:author="Author"/>
                <w:rFonts w:cs="Arial"/>
                <w:b/>
                <w:bCs/>
                <w:i/>
                <w:iCs/>
                <w:color w:val="000000"/>
                <w:sz w:val="20"/>
                <w:szCs w:val="20"/>
                <w:lang w:val="en-IE"/>
              </w:rPr>
            </w:pPr>
            <w:ins w:id="17965" w:author="Author">
              <w:del w:id="17966" w:author="Author">
                <w:r w:rsidRPr="00B40FC3" w:rsidDel="00B155C8">
                  <w:rPr>
                    <w:rFonts w:cs="Arial"/>
                    <w:color w:val="000000"/>
                    <w:sz w:val="20"/>
                    <w:szCs w:val="20"/>
                    <w:lang w:val="en-IE"/>
                  </w:rPr>
                  <w:delText>Message displayed when an error occurs while getting the buyback details from the catalogue</w:delText>
                </w:r>
              </w:del>
            </w:ins>
            <w:del w:id="17967"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68"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69" w:author="Author"/>
                <w:rFonts w:cs="Arial"/>
                <w:sz w:val="20"/>
                <w:szCs w:val="20"/>
                <w:lang w:val="en-IE"/>
              </w:rPr>
            </w:pPr>
            <w:del w:id="17970"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1" w:author="Author"/>
                <w:rFonts w:cs="Arial"/>
                <w:sz w:val="20"/>
                <w:szCs w:val="20"/>
                <w:lang w:val="en-IE" w:eastAsia="pt-PT"/>
              </w:rPr>
            </w:pPr>
            <w:del w:id="17972"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3"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74" w:author="Author"/>
                <w:rFonts w:cs="Arial"/>
                <w:sz w:val="20"/>
                <w:szCs w:val="20"/>
                <w:lang w:val="en-IE"/>
              </w:rPr>
            </w:pPr>
            <w:del w:id="17975"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6" w:author="Author"/>
                <w:rFonts w:cs="Arial"/>
                <w:sz w:val="20"/>
                <w:szCs w:val="20"/>
                <w:lang w:val="en-IE" w:eastAsia="pt-PT"/>
              </w:rPr>
            </w:pPr>
            <w:del w:id="17977"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79" w:author="Author"/>
                <w:rFonts w:cs="Arial"/>
                <w:sz w:val="20"/>
                <w:szCs w:val="20"/>
                <w:lang w:val="en-IE"/>
              </w:rPr>
            </w:pPr>
            <w:del w:id="1798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1" w:author="Author"/>
                <w:rFonts w:cs="Arial"/>
                <w:color w:val="000000"/>
                <w:sz w:val="20"/>
                <w:szCs w:val="20"/>
                <w:lang w:val="en-IE"/>
              </w:rPr>
            </w:pPr>
            <w:ins w:id="17982" w:author="Author">
              <w:del w:id="17983" w:author="Author">
                <w:r w:rsidRPr="00E73B40" w:rsidDel="00B155C8">
                  <w:rPr>
                    <w:sz w:val="20"/>
                    <w:lang w:val="en-IE"/>
                  </w:rPr>
                  <w:delText>It was not possible to get the buyback from the catalogue. Please try again.</w:delText>
                </w:r>
              </w:del>
            </w:ins>
            <w:del w:id="17984"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8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86" w:author="Author"/>
                <w:rFonts w:cs="Arial"/>
                <w:sz w:val="20"/>
                <w:szCs w:val="20"/>
                <w:lang w:val="en-IE"/>
              </w:rPr>
            </w:pPr>
            <w:del w:id="17987"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8" w:author="Author"/>
                <w:rFonts w:cs="Arial"/>
                <w:i/>
                <w:color w:val="000000"/>
                <w:sz w:val="20"/>
                <w:szCs w:val="20"/>
                <w:lang w:val="en-IE"/>
              </w:rPr>
            </w:pPr>
            <w:del w:id="17989"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90"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91" w:author="Author"/>
                <w:rFonts w:cs="Arial"/>
                <w:sz w:val="20"/>
                <w:szCs w:val="20"/>
                <w:lang w:val="en-IE"/>
              </w:rPr>
            </w:pPr>
            <w:del w:id="17992"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3" w:author="Author"/>
                <w:rFonts w:cs="Arial"/>
                <w:b/>
                <w:bCs/>
                <w:i/>
                <w:iCs/>
                <w:color w:val="000000"/>
                <w:sz w:val="20"/>
                <w:szCs w:val="20"/>
                <w:lang w:val="en-IE"/>
              </w:rPr>
            </w:pPr>
            <w:ins w:id="17994" w:author="Author">
              <w:del w:id="17995" w:author="Author">
                <w:r w:rsidRPr="00B40FC3" w:rsidDel="00B155C8">
                  <w:rPr>
                    <w:rFonts w:cs="Arial"/>
                    <w:color w:val="000000"/>
                    <w:sz w:val="20"/>
                    <w:szCs w:val="20"/>
                    <w:lang w:val="en-IE"/>
                  </w:rPr>
                  <w:delText>Message displayed if the campaign offer was not found</w:delText>
                </w:r>
              </w:del>
            </w:ins>
            <w:del w:id="17996"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7997"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7998" w:author="Author"/>
                <w:rFonts w:cs="Arial"/>
                <w:sz w:val="20"/>
                <w:szCs w:val="20"/>
                <w:lang w:val="en-IE"/>
              </w:rPr>
            </w:pPr>
            <w:del w:id="17999"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0" w:author="Author"/>
                <w:rFonts w:cs="Arial"/>
                <w:sz w:val="20"/>
                <w:szCs w:val="20"/>
                <w:lang w:val="en-IE" w:eastAsia="pt-PT"/>
              </w:rPr>
            </w:pPr>
            <w:del w:id="18001"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2"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3" w:author="Author"/>
                <w:rFonts w:cs="Arial"/>
                <w:sz w:val="20"/>
                <w:szCs w:val="20"/>
                <w:lang w:val="en-IE"/>
              </w:rPr>
            </w:pPr>
            <w:del w:id="18004"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5" w:author="Author"/>
                <w:rFonts w:cs="Arial"/>
                <w:sz w:val="20"/>
                <w:szCs w:val="20"/>
                <w:lang w:val="en-IE" w:eastAsia="pt-PT"/>
              </w:rPr>
            </w:pPr>
            <w:del w:id="18006"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0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08" w:author="Author"/>
                <w:rFonts w:cs="Arial"/>
                <w:sz w:val="20"/>
                <w:szCs w:val="20"/>
                <w:lang w:val="en-IE"/>
              </w:rPr>
            </w:pPr>
            <w:del w:id="1800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0" w:author="Author"/>
                <w:rFonts w:cs="Arial"/>
                <w:color w:val="000000"/>
                <w:sz w:val="20"/>
                <w:szCs w:val="20"/>
                <w:lang w:val="en-IE"/>
              </w:rPr>
            </w:pPr>
            <w:del w:id="18011"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3" w:author="Author"/>
                <w:rFonts w:cs="Arial"/>
                <w:sz w:val="20"/>
                <w:szCs w:val="20"/>
                <w:lang w:val="en-IE"/>
              </w:rPr>
            </w:pPr>
            <w:del w:id="18014"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5" w:author="Author"/>
                <w:rFonts w:cs="Arial"/>
                <w:i/>
                <w:color w:val="000000"/>
                <w:sz w:val="20"/>
                <w:szCs w:val="20"/>
                <w:lang w:val="en-IE"/>
              </w:rPr>
            </w:pPr>
            <w:del w:id="18016"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17"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18" w:author="Author"/>
                <w:rFonts w:cs="Arial"/>
                <w:sz w:val="20"/>
                <w:szCs w:val="20"/>
                <w:lang w:val="en-IE"/>
              </w:rPr>
            </w:pPr>
            <w:del w:id="18019"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20" w:author="Author"/>
                <w:rFonts w:cs="Arial"/>
                <w:color w:val="000000"/>
                <w:sz w:val="20"/>
                <w:szCs w:val="20"/>
                <w:lang w:val="en-IE"/>
              </w:rPr>
            </w:pPr>
            <w:ins w:id="18021" w:author="Author">
              <w:del w:id="18022"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3"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24"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25" w:author="Author"/>
                <w:rFonts w:cs="Arial"/>
                <w:sz w:val="20"/>
                <w:szCs w:val="20"/>
                <w:lang w:val="en-IE"/>
              </w:rPr>
            </w:pPr>
            <w:del w:id="18026"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27" w:author="Author"/>
                <w:rFonts w:cs="Arial"/>
                <w:sz w:val="20"/>
                <w:szCs w:val="20"/>
                <w:lang w:val="en-IE" w:eastAsia="pt-PT"/>
              </w:rPr>
            </w:pPr>
            <w:del w:id="18028"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29"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30" w:author="Author"/>
                <w:rFonts w:cs="Arial"/>
                <w:sz w:val="20"/>
                <w:szCs w:val="20"/>
                <w:lang w:val="en-IE"/>
              </w:rPr>
            </w:pPr>
            <w:del w:id="18031"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2" w:author="Author"/>
                <w:rFonts w:cs="Arial"/>
                <w:sz w:val="20"/>
                <w:szCs w:val="20"/>
                <w:lang w:val="en-IE" w:eastAsia="pt-PT"/>
              </w:rPr>
            </w:pPr>
            <w:del w:id="18033"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3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35" w:author="Author"/>
                <w:rFonts w:cs="Arial"/>
                <w:sz w:val="20"/>
                <w:szCs w:val="20"/>
                <w:lang w:val="en-IE"/>
              </w:rPr>
            </w:pPr>
            <w:del w:id="1803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7" w:author="Author"/>
                <w:rFonts w:cs="Arial"/>
                <w:color w:val="000000"/>
                <w:sz w:val="20"/>
                <w:szCs w:val="20"/>
                <w:lang w:val="en-IE"/>
              </w:rPr>
            </w:pPr>
            <w:ins w:id="18038" w:author="Author">
              <w:del w:id="18039" w:author="Author">
                <w:r w:rsidRPr="00E73B40" w:rsidDel="00B155C8">
                  <w:rPr>
                    <w:sz w:val="20"/>
                    <w:lang w:val="en-IE"/>
                  </w:rPr>
                  <w:delText>It was not possible to get the available NBA campaigns suitable with the customer choices.</w:delText>
                </w:r>
              </w:del>
            </w:ins>
            <w:del w:id="18040"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4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2" w:author="Author"/>
                <w:rFonts w:cs="Arial"/>
                <w:sz w:val="20"/>
                <w:szCs w:val="20"/>
                <w:lang w:val="en-IE"/>
              </w:rPr>
            </w:pPr>
            <w:del w:id="18043"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4" w:author="Author"/>
                <w:rFonts w:cs="Arial"/>
                <w:i/>
                <w:color w:val="000000"/>
                <w:sz w:val="20"/>
                <w:szCs w:val="20"/>
                <w:lang w:val="en-IE"/>
              </w:rPr>
            </w:pPr>
            <w:del w:id="18045"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46"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47" w:author="Author"/>
                <w:rFonts w:cs="Arial"/>
                <w:sz w:val="20"/>
                <w:szCs w:val="20"/>
                <w:lang w:val="en-IE"/>
              </w:rPr>
            </w:pPr>
            <w:del w:id="18048"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9" w:author="Author"/>
                <w:rFonts w:cs="Arial"/>
                <w:b/>
                <w:bCs/>
                <w:i/>
                <w:iCs/>
                <w:color w:val="000000"/>
                <w:sz w:val="20"/>
                <w:szCs w:val="20"/>
                <w:lang w:val="en-IE"/>
              </w:rPr>
            </w:pPr>
            <w:ins w:id="18050" w:author="Author">
              <w:del w:id="18051" w:author="Author">
                <w:r w:rsidRPr="00B40FC3" w:rsidDel="00B155C8">
                  <w:rPr>
                    <w:rFonts w:cs="Arial"/>
                    <w:color w:val="000000"/>
                    <w:sz w:val="20"/>
                    <w:szCs w:val="20"/>
                    <w:lang w:val="en-IE"/>
                  </w:rPr>
                  <w:delText>Message displayed if the equipment cannot be found on the catalogue.</w:delText>
                </w:r>
              </w:del>
            </w:ins>
            <w:del w:id="18052"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3"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54" w:author="Author"/>
                <w:rFonts w:cs="Arial"/>
                <w:sz w:val="20"/>
                <w:szCs w:val="20"/>
                <w:lang w:val="en-IE"/>
              </w:rPr>
            </w:pPr>
            <w:del w:id="18055"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6" w:author="Author"/>
                <w:rFonts w:cs="Arial"/>
                <w:sz w:val="20"/>
                <w:szCs w:val="20"/>
                <w:lang w:val="en-IE" w:eastAsia="pt-PT"/>
              </w:rPr>
            </w:pPr>
            <w:del w:id="18057"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59" w:author="Author"/>
                <w:rFonts w:cs="Arial"/>
                <w:sz w:val="20"/>
                <w:szCs w:val="20"/>
                <w:lang w:val="en-IE"/>
              </w:rPr>
            </w:pPr>
            <w:del w:id="1806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61" w:author="Author"/>
                <w:rFonts w:cs="Arial"/>
                <w:sz w:val="20"/>
                <w:szCs w:val="20"/>
                <w:lang w:val="en-IE" w:eastAsia="pt-PT"/>
              </w:rPr>
            </w:pPr>
            <w:del w:id="18062"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64" w:author="Author"/>
                <w:rFonts w:cs="Arial"/>
                <w:sz w:val="20"/>
                <w:szCs w:val="20"/>
                <w:lang w:val="en-IE"/>
              </w:rPr>
            </w:pPr>
            <w:del w:id="1806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6" w:author="Author"/>
                <w:rFonts w:cs="Arial"/>
                <w:color w:val="000000"/>
                <w:sz w:val="20"/>
                <w:szCs w:val="20"/>
                <w:lang w:val="en-IE"/>
              </w:rPr>
            </w:pPr>
            <w:ins w:id="18067" w:author="Author">
              <w:del w:id="18068" w:author="Author">
                <w:r w:rsidRPr="00E73B40" w:rsidDel="00B155C8">
                  <w:rPr>
                    <w:sz w:val="20"/>
                    <w:lang w:val="en-IE"/>
                  </w:rPr>
                  <w:delText xml:space="preserve">The product was not found in the catalogue. </w:delText>
                </w:r>
              </w:del>
            </w:ins>
            <w:del w:id="18069"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71" w:author="Author"/>
                <w:rFonts w:cs="Arial"/>
                <w:sz w:val="20"/>
                <w:szCs w:val="20"/>
                <w:lang w:val="en-IE"/>
              </w:rPr>
            </w:pPr>
            <w:del w:id="18072"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3" w:author="Author"/>
                <w:rFonts w:cs="Arial"/>
                <w:i/>
                <w:color w:val="000000"/>
                <w:sz w:val="20"/>
                <w:szCs w:val="20"/>
                <w:lang w:val="en-IE"/>
              </w:rPr>
            </w:pPr>
            <w:del w:id="18074"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75"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76" w:author="Author"/>
                <w:rFonts w:cs="Arial"/>
                <w:sz w:val="20"/>
                <w:szCs w:val="20"/>
                <w:lang w:val="en-IE"/>
              </w:rPr>
            </w:pPr>
            <w:del w:id="18077"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8" w:author="Author"/>
                <w:rFonts w:cs="Arial"/>
                <w:color w:val="000000"/>
                <w:sz w:val="20"/>
                <w:szCs w:val="20"/>
                <w:lang w:val="en-IE"/>
              </w:rPr>
            </w:pPr>
            <w:ins w:id="18079" w:author="Author">
              <w:del w:id="18080" w:author="Author">
                <w:r w:rsidRPr="00B40FC3" w:rsidDel="00B155C8">
                  <w:rPr>
                    <w:rFonts w:cs="Arial"/>
                    <w:color w:val="000000"/>
                    <w:sz w:val="20"/>
                    <w:szCs w:val="20"/>
                    <w:lang w:val="en-IE"/>
                  </w:rPr>
                  <w:delText>Message displayed if an error occurs while getting the available stores for Pick and Collect</w:delText>
                </w:r>
              </w:del>
            </w:ins>
            <w:del w:id="18081"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2"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3" w:author="Author"/>
                <w:rFonts w:cs="Arial"/>
                <w:sz w:val="20"/>
                <w:szCs w:val="20"/>
                <w:lang w:val="en-IE"/>
              </w:rPr>
            </w:pPr>
            <w:del w:id="18084"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5" w:author="Author"/>
                <w:rFonts w:cs="Arial"/>
                <w:color w:val="000000"/>
                <w:sz w:val="20"/>
                <w:szCs w:val="20"/>
                <w:lang w:val="en-IE"/>
              </w:rPr>
            </w:pPr>
            <w:del w:id="18086"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88" w:author="Author"/>
                <w:rFonts w:cs="Arial"/>
                <w:sz w:val="20"/>
                <w:szCs w:val="20"/>
                <w:lang w:val="en-IE"/>
              </w:rPr>
            </w:pPr>
            <w:del w:id="18089"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0" w:author="Author"/>
                <w:rFonts w:cs="Arial"/>
                <w:color w:val="000000"/>
                <w:sz w:val="20"/>
                <w:szCs w:val="20"/>
                <w:lang w:val="en-IE"/>
              </w:rPr>
            </w:pPr>
            <w:del w:id="18091"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3" w:author="Author"/>
                <w:rFonts w:cs="Arial"/>
                <w:sz w:val="20"/>
                <w:szCs w:val="20"/>
                <w:lang w:val="en-IE"/>
              </w:rPr>
            </w:pPr>
            <w:del w:id="1809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5" w:author="Author"/>
                <w:rFonts w:cs="Arial"/>
                <w:color w:val="000000"/>
                <w:sz w:val="20"/>
                <w:szCs w:val="20"/>
                <w:lang w:val="en-IE"/>
              </w:rPr>
            </w:pPr>
            <w:ins w:id="18096" w:author="Author">
              <w:del w:id="18097"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098"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09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100" w:author="Author"/>
                <w:rFonts w:cs="Arial"/>
                <w:sz w:val="20"/>
                <w:szCs w:val="20"/>
                <w:lang w:val="en-IE"/>
              </w:rPr>
            </w:pPr>
            <w:del w:id="18101"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2" w:author="Author"/>
                <w:rFonts w:cs="Arial"/>
                <w:i/>
                <w:color w:val="000000"/>
                <w:sz w:val="20"/>
                <w:szCs w:val="20"/>
                <w:lang w:val="en-IE"/>
              </w:rPr>
            </w:pPr>
            <w:del w:id="18103"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04"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05" w:author="Author"/>
                <w:rFonts w:cs="Arial"/>
                <w:sz w:val="20"/>
                <w:szCs w:val="20"/>
                <w:lang w:val="en-IE"/>
              </w:rPr>
            </w:pPr>
            <w:del w:id="18106"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7" w:author="Author"/>
                <w:rFonts w:cs="Arial"/>
                <w:color w:val="000000"/>
                <w:sz w:val="20"/>
                <w:szCs w:val="20"/>
                <w:lang w:val="en-IE"/>
              </w:rPr>
            </w:pPr>
            <w:ins w:id="18108" w:author="Author">
              <w:del w:id="18109" w:author="Author">
                <w:r w:rsidRPr="00B40FC3" w:rsidDel="00B155C8">
                  <w:rPr>
                    <w:rFonts w:cs="Arial"/>
                    <w:sz w:val="20"/>
                    <w:szCs w:val="20"/>
                    <w:lang w:val="en-IE"/>
                  </w:rPr>
                  <w:delText>Message displayed if an error occurs while getting the available stock of the selected store</w:delText>
                </w:r>
              </w:del>
            </w:ins>
            <w:del w:id="18110"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11"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2" w:author="Author"/>
                <w:rFonts w:cs="Arial"/>
                <w:sz w:val="20"/>
                <w:szCs w:val="20"/>
                <w:lang w:val="en-IE"/>
              </w:rPr>
            </w:pPr>
            <w:del w:id="18113"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4" w:author="Author"/>
                <w:rFonts w:cs="Arial"/>
                <w:color w:val="000000"/>
                <w:sz w:val="20"/>
                <w:szCs w:val="20"/>
                <w:lang w:val="en-IE"/>
              </w:rPr>
            </w:pPr>
            <w:del w:id="18115"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17" w:author="Author"/>
                <w:rFonts w:cs="Arial"/>
                <w:sz w:val="20"/>
                <w:szCs w:val="20"/>
                <w:lang w:val="en-IE"/>
              </w:rPr>
            </w:pPr>
            <w:del w:id="1811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9" w:author="Author"/>
                <w:rFonts w:cs="Arial"/>
                <w:color w:val="000000"/>
                <w:sz w:val="20"/>
                <w:szCs w:val="20"/>
                <w:lang w:val="en-IE"/>
              </w:rPr>
            </w:pPr>
            <w:del w:id="18120"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2" w:author="Author"/>
                <w:rFonts w:cs="Arial"/>
                <w:sz w:val="20"/>
                <w:szCs w:val="20"/>
                <w:lang w:val="en-IE"/>
              </w:rPr>
            </w:pPr>
            <w:del w:id="1812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4" w:author="Author"/>
                <w:rFonts w:cs="Arial"/>
                <w:color w:val="000000"/>
                <w:sz w:val="20"/>
                <w:szCs w:val="20"/>
                <w:lang w:val="en-IE"/>
              </w:rPr>
            </w:pPr>
            <w:ins w:id="18125" w:author="Author">
              <w:del w:id="18126" w:author="Author">
                <w:r w:rsidRPr="00E73B40" w:rsidDel="00B155C8">
                  <w:rPr>
                    <w:sz w:val="20"/>
                    <w:lang w:val="en-IE"/>
                  </w:rPr>
                  <w:delText>It was not possible to check the available stock on the chosen store.</w:delText>
                </w:r>
              </w:del>
            </w:ins>
            <w:del w:id="18127"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2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29" w:author="Author"/>
                <w:rFonts w:cs="Arial"/>
                <w:sz w:val="20"/>
                <w:szCs w:val="20"/>
                <w:lang w:val="en-IE"/>
              </w:rPr>
            </w:pPr>
            <w:del w:id="18130"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1" w:author="Author"/>
                <w:rFonts w:cs="Arial"/>
                <w:i/>
                <w:color w:val="000000"/>
                <w:sz w:val="20"/>
                <w:szCs w:val="20"/>
                <w:lang w:val="en-IE"/>
              </w:rPr>
            </w:pPr>
            <w:del w:id="18132"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3"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34" w:author="Author"/>
                <w:rFonts w:cs="Arial"/>
                <w:sz w:val="20"/>
                <w:szCs w:val="20"/>
                <w:lang w:val="en-IE"/>
              </w:rPr>
            </w:pPr>
            <w:del w:id="18135"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6" w:author="Author"/>
                <w:rFonts w:cs="Arial"/>
                <w:color w:val="000000"/>
                <w:sz w:val="20"/>
                <w:szCs w:val="20"/>
                <w:lang w:val="en-IE"/>
              </w:rPr>
            </w:pPr>
            <w:ins w:id="18137" w:author="Author">
              <w:del w:id="18138" w:author="Author">
                <w:r w:rsidRPr="00B40FC3" w:rsidDel="00B155C8">
                  <w:rPr>
                    <w:rFonts w:cs="Arial"/>
                    <w:sz w:val="20"/>
                    <w:szCs w:val="20"/>
                    <w:lang w:val="en-IE"/>
                  </w:rPr>
                  <w:delText>Message displayed if an error occurs while informing campaign system regarding customer's decision for the campaign</w:delText>
                </w:r>
              </w:del>
            </w:ins>
            <w:del w:id="18139"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40"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41" w:author="Author"/>
                <w:rFonts w:cs="Arial"/>
                <w:sz w:val="20"/>
                <w:szCs w:val="20"/>
                <w:lang w:val="en-IE"/>
              </w:rPr>
            </w:pPr>
            <w:del w:id="18142"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3" w:author="Author"/>
                <w:rFonts w:cs="Arial"/>
                <w:color w:val="000000"/>
                <w:sz w:val="20"/>
                <w:szCs w:val="20"/>
                <w:lang w:val="en-IE"/>
              </w:rPr>
            </w:pPr>
            <w:del w:id="18144"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4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46" w:author="Author"/>
                <w:rFonts w:cs="Arial"/>
                <w:sz w:val="20"/>
                <w:szCs w:val="20"/>
                <w:lang w:val="en-IE"/>
              </w:rPr>
            </w:pPr>
            <w:del w:id="1814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8" w:author="Author"/>
                <w:rFonts w:cs="Arial"/>
                <w:color w:val="000000"/>
                <w:sz w:val="20"/>
                <w:szCs w:val="20"/>
                <w:lang w:val="en-IE"/>
              </w:rPr>
            </w:pPr>
            <w:del w:id="18149"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51" w:author="Author"/>
                <w:rFonts w:cs="Arial"/>
                <w:sz w:val="20"/>
                <w:szCs w:val="20"/>
                <w:lang w:val="en-IE"/>
              </w:rPr>
            </w:pPr>
            <w:del w:id="1815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3" w:author="Author"/>
                <w:rFonts w:cs="Arial"/>
                <w:color w:val="000000"/>
                <w:sz w:val="20"/>
                <w:szCs w:val="20"/>
                <w:lang w:val="en-IE"/>
              </w:rPr>
            </w:pPr>
            <w:ins w:id="18154" w:author="Author">
              <w:del w:id="18155" w:author="Author">
                <w:r w:rsidRPr="00E73B40" w:rsidDel="00B155C8">
                  <w:rPr>
                    <w:sz w:val="20"/>
                    <w:lang w:val="en-IE"/>
                  </w:rPr>
                  <w:delText>It was not possible inform the campaign system regarding the customer decision.</w:delText>
                </w:r>
              </w:del>
            </w:ins>
            <w:del w:id="18156"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5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58" w:author="Author"/>
                <w:rFonts w:cs="Arial"/>
                <w:sz w:val="20"/>
                <w:szCs w:val="20"/>
                <w:lang w:val="en-IE"/>
              </w:rPr>
            </w:pPr>
            <w:del w:id="18159"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0" w:author="Author"/>
                <w:rFonts w:cs="Arial"/>
                <w:i/>
                <w:color w:val="000000"/>
                <w:sz w:val="20"/>
                <w:szCs w:val="20"/>
                <w:lang w:val="en-IE"/>
              </w:rPr>
            </w:pPr>
            <w:del w:id="18161"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2"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3" w:author="Author"/>
                <w:rFonts w:cs="Arial"/>
                <w:sz w:val="20"/>
                <w:szCs w:val="20"/>
                <w:lang w:val="en-IE"/>
              </w:rPr>
            </w:pPr>
            <w:del w:id="18164"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5" w:author="Author"/>
                <w:rFonts w:cs="Arial"/>
                <w:color w:val="000000"/>
                <w:sz w:val="20"/>
                <w:szCs w:val="20"/>
                <w:lang w:val="en-IE"/>
              </w:rPr>
            </w:pPr>
            <w:ins w:id="18166" w:author="Author">
              <w:del w:id="18167" w:author="Author">
                <w:r w:rsidRPr="00B40FC3" w:rsidDel="00B155C8">
                  <w:rPr>
                    <w:rFonts w:cs="Arial"/>
                    <w:sz w:val="20"/>
                    <w:szCs w:val="20"/>
                    <w:lang w:val="en-IE"/>
                  </w:rPr>
                  <w:delText>Message displayed if an error occurs while generating voucher ID</w:delText>
                </w:r>
              </w:del>
            </w:ins>
            <w:del w:id="18168"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69"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70" w:author="Author"/>
                <w:rFonts w:cs="Arial"/>
                <w:sz w:val="20"/>
                <w:szCs w:val="20"/>
                <w:lang w:val="en-IE"/>
              </w:rPr>
            </w:pPr>
            <w:del w:id="18171"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2" w:author="Author"/>
                <w:rFonts w:cs="Arial"/>
                <w:color w:val="000000"/>
                <w:sz w:val="20"/>
                <w:szCs w:val="20"/>
                <w:lang w:val="en-IE"/>
              </w:rPr>
            </w:pPr>
            <w:del w:id="18173"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75" w:author="Author"/>
                <w:rFonts w:cs="Arial"/>
                <w:sz w:val="20"/>
                <w:szCs w:val="20"/>
                <w:lang w:val="en-IE"/>
              </w:rPr>
            </w:pPr>
            <w:del w:id="1817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7" w:author="Author"/>
                <w:rFonts w:cs="Arial"/>
                <w:color w:val="000000"/>
                <w:sz w:val="20"/>
                <w:szCs w:val="20"/>
                <w:lang w:val="en-IE"/>
              </w:rPr>
            </w:pPr>
            <w:del w:id="18178"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7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80" w:author="Author"/>
                <w:rFonts w:cs="Arial"/>
                <w:sz w:val="20"/>
                <w:szCs w:val="20"/>
                <w:lang w:val="en-IE"/>
              </w:rPr>
            </w:pPr>
            <w:del w:id="1818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2" w:author="Author"/>
                <w:rFonts w:cs="Arial"/>
                <w:color w:val="000000"/>
                <w:sz w:val="20"/>
                <w:szCs w:val="20"/>
                <w:lang w:val="en-IE"/>
              </w:rPr>
            </w:pPr>
            <w:ins w:id="18183" w:author="Author">
              <w:del w:id="18184"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85"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8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87" w:author="Author"/>
                <w:rFonts w:cs="Arial"/>
                <w:sz w:val="20"/>
                <w:szCs w:val="20"/>
                <w:lang w:val="en-IE"/>
              </w:rPr>
            </w:pPr>
            <w:del w:id="18188"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9" w:author="Author"/>
                <w:rFonts w:cs="Arial"/>
                <w:i/>
                <w:color w:val="000000"/>
                <w:sz w:val="20"/>
                <w:szCs w:val="20"/>
                <w:lang w:val="en-IE"/>
              </w:rPr>
            </w:pPr>
            <w:del w:id="18190"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91"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2" w:author="Author"/>
                <w:rFonts w:cs="Arial"/>
                <w:sz w:val="20"/>
                <w:szCs w:val="20"/>
                <w:lang w:val="en-IE"/>
              </w:rPr>
            </w:pPr>
            <w:del w:id="18193"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4" w:author="Author"/>
                <w:rFonts w:cs="Arial"/>
                <w:color w:val="000000"/>
                <w:sz w:val="20"/>
                <w:szCs w:val="20"/>
                <w:lang w:val="en-IE"/>
              </w:rPr>
            </w:pPr>
            <w:ins w:id="18195" w:author="Author">
              <w:del w:id="18196" w:author="Author">
                <w:r w:rsidRPr="00B40FC3" w:rsidDel="00B155C8">
                  <w:rPr>
                    <w:rFonts w:cs="Arial"/>
                    <w:sz w:val="20"/>
                    <w:szCs w:val="20"/>
                    <w:lang w:val="en-IE"/>
                  </w:rPr>
                  <w:delText>Message displayed if an error occurs while sending SMS with port-in code</w:delText>
                </w:r>
              </w:del>
            </w:ins>
            <w:del w:id="18197"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198"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199" w:author="Author"/>
                <w:rFonts w:cs="Arial"/>
                <w:sz w:val="20"/>
                <w:szCs w:val="20"/>
                <w:lang w:val="en-IE"/>
              </w:rPr>
            </w:pPr>
            <w:del w:id="18200"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1" w:author="Author"/>
                <w:rFonts w:cs="Arial"/>
                <w:color w:val="000000"/>
                <w:sz w:val="20"/>
                <w:szCs w:val="20"/>
                <w:lang w:val="en-IE"/>
              </w:rPr>
            </w:pPr>
            <w:del w:id="18202"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04" w:author="Author"/>
                <w:rFonts w:cs="Arial"/>
                <w:sz w:val="20"/>
                <w:szCs w:val="20"/>
                <w:lang w:val="en-IE"/>
              </w:rPr>
            </w:pPr>
            <w:del w:id="1820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6" w:author="Author"/>
                <w:rFonts w:cs="Arial"/>
                <w:color w:val="000000"/>
                <w:sz w:val="20"/>
                <w:szCs w:val="20"/>
                <w:lang w:val="en-IE"/>
              </w:rPr>
            </w:pPr>
            <w:del w:id="18207"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09" w:author="Author"/>
                <w:rFonts w:cs="Arial"/>
                <w:sz w:val="20"/>
                <w:szCs w:val="20"/>
                <w:lang w:val="en-IE"/>
              </w:rPr>
            </w:pPr>
            <w:del w:id="1821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1" w:author="Author"/>
                <w:rFonts w:cs="Arial"/>
                <w:color w:val="000000"/>
                <w:sz w:val="20"/>
                <w:szCs w:val="20"/>
                <w:lang w:val="en-IE"/>
              </w:rPr>
            </w:pPr>
            <w:ins w:id="18212" w:author="Author">
              <w:del w:id="18213" w:author="Author">
                <w:r w:rsidRPr="00E73B40" w:rsidDel="00B155C8">
                  <w:rPr>
                    <w:sz w:val="20"/>
                    <w:lang w:val="en-IE"/>
                  </w:rPr>
                  <w:delText>An error occurred while sending SMS. Please try again.</w:delText>
                </w:r>
              </w:del>
            </w:ins>
            <w:del w:id="18214"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16" w:author="Author"/>
                <w:rFonts w:cs="Arial"/>
                <w:sz w:val="20"/>
                <w:szCs w:val="20"/>
                <w:lang w:val="en-IE"/>
              </w:rPr>
            </w:pPr>
            <w:del w:id="18217"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8" w:author="Author"/>
                <w:rFonts w:cs="Arial"/>
                <w:i/>
                <w:color w:val="000000"/>
                <w:sz w:val="20"/>
                <w:szCs w:val="20"/>
                <w:lang w:val="en-IE"/>
              </w:rPr>
            </w:pPr>
            <w:del w:id="18219"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20"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21" w:author="Author"/>
                <w:rFonts w:cs="Arial"/>
                <w:sz w:val="20"/>
                <w:szCs w:val="20"/>
                <w:lang w:val="en-IE"/>
              </w:rPr>
            </w:pPr>
            <w:del w:id="18222"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3" w:author="Author"/>
                <w:rFonts w:cs="Arial"/>
                <w:color w:val="000000"/>
                <w:sz w:val="20"/>
                <w:szCs w:val="20"/>
                <w:lang w:val="en-IE"/>
              </w:rPr>
            </w:pPr>
            <w:del w:id="18224"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25"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26" w:author="Author"/>
                <w:rFonts w:cs="Arial"/>
                <w:sz w:val="20"/>
                <w:szCs w:val="20"/>
                <w:lang w:val="en-IE"/>
              </w:rPr>
            </w:pPr>
            <w:del w:id="18227"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8" w:author="Author"/>
                <w:rFonts w:cs="Arial"/>
                <w:color w:val="000000"/>
                <w:sz w:val="20"/>
                <w:szCs w:val="20"/>
                <w:lang w:val="en-IE"/>
              </w:rPr>
            </w:pPr>
            <w:del w:id="18229"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3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31" w:author="Author"/>
                <w:rFonts w:cs="Arial"/>
                <w:sz w:val="20"/>
                <w:szCs w:val="20"/>
                <w:lang w:val="en-IE"/>
              </w:rPr>
            </w:pPr>
            <w:del w:id="1823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3" w:author="Author"/>
                <w:rFonts w:cs="Arial"/>
                <w:color w:val="000000"/>
                <w:sz w:val="20"/>
                <w:szCs w:val="20"/>
                <w:lang w:val="en-IE"/>
              </w:rPr>
            </w:pPr>
            <w:del w:id="18234"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36" w:author="Author"/>
                <w:rFonts w:cs="Arial"/>
                <w:sz w:val="20"/>
                <w:szCs w:val="20"/>
                <w:lang w:val="en-IE"/>
              </w:rPr>
            </w:pPr>
            <w:del w:id="1823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8" w:author="Author"/>
                <w:rFonts w:cs="Arial"/>
                <w:color w:val="000000"/>
                <w:sz w:val="20"/>
                <w:szCs w:val="20"/>
                <w:lang w:val="en-IE"/>
              </w:rPr>
            </w:pPr>
            <w:del w:id="18239"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4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41" w:author="Author"/>
                <w:rFonts w:cs="Arial"/>
                <w:sz w:val="20"/>
                <w:szCs w:val="20"/>
                <w:lang w:val="en-IE"/>
              </w:rPr>
            </w:pPr>
            <w:del w:id="18242"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3" w:author="Author"/>
                <w:rFonts w:cs="Arial"/>
                <w:i/>
                <w:color w:val="000000"/>
                <w:sz w:val="20"/>
                <w:szCs w:val="20"/>
                <w:lang w:val="en-IE"/>
              </w:rPr>
            </w:pPr>
            <w:del w:id="18244"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45"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46" w:author="Author"/>
                <w:rFonts w:cs="Arial"/>
                <w:sz w:val="20"/>
                <w:szCs w:val="20"/>
                <w:lang w:val="en-IE"/>
              </w:rPr>
            </w:pPr>
            <w:del w:id="18247"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8" w:author="Author"/>
                <w:rFonts w:cs="Arial"/>
                <w:color w:val="000000"/>
                <w:sz w:val="20"/>
                <w:szCs w:val="20"/>
                <w:lang w:val="en-IE"/>
              </w:rPr>
            </w:pPr>
            <w:del w:id="18249"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50"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51" w:author="Author"/>
                <w:rFonts w:cs="Arial"/>
                <w:sz w:val="20"/>
                <w:szCs w:val="20"/>
                <w:lang w:val="en-IE"/>
              </w:rPr>
            </w:pPr>
            <w:del w:id="18252"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3" w:author="Author"/>
                <w:rFonts w:cs="Arial"/>
                <w:color w:val="000000"/>
                <w:sz w:val="20"/>
                <w:szCs w:val="20"/>
                <w:lang w:val="en-IE"/>
              </w:rPr>
            </w:pPr>
            <w:del w:id="18254"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56" w:author="Author"/>
                <w:rFonts w:cs="Arial"/>
                <w:sz w:val="20"/>
                <w:szCs w:val="20"/>
                <w:lang w:val="en-IE"/>
              </w:rPr>
            </w:pPr>
            <w:del w:id="1825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8" w:author="Author"/>
                <w:rFonts w:cs="Arial"/>
                <w:color w:val="000000"/>
                <w:sz w:val="20"/>
                <w:szCs w:val="20"/>
                <w:lang w:val="en-IE"/>
              </w:rPr>
            </w:pPr>
            <w:del w:id="18259"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61" w:author="Author"/>
                <w:rFonts w:cs="Arial"/>
                <w:sz w:val="20"/>
                <w:szCs w:val="20"/>
                <w:lang w:val="en-IE"/>
              </w:rPr>
            </w:pPr>
            <w:del w:id="1826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3" w:author="Author"/>
                <w:rFonts w:cs="Arial"/>
                <w:color w:val="000000"/>
                <w:sz w:val="20"/>
                <w:szCs w:val="20"/>
                <w:lang w:val="en-IE"/>
              </w:rPr>
            </w:pPr>
            <w:ins w:id="18264" w:author="Author">
              <w:del w:id="18265" w:author="Author">
                <w:r w:rsidRPr="00E73B40" w:rsidDel="00B155C8">
                  <w:rPr>
                    <w:sz w:val="20"/>
                    <w:lang w:val="en-IE"/>
                  </w:rPr>
                  <w:delText>The basket has invalid associated campaigns.</w:delText>
                </w:r>
              </w:del>
            </w:ins>
            <w:del w:id="18266"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6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68" w:author="Author"/>
                <w:rFonts w:cs="Arial"/>
                <w:sz w:val="20"/>
                <w:szCs w:val="20"/>
                <w:lang w:val="en-IE"/>
              </w:rPr>
            </w:pPr>
            <w:del w:id="18269"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0" w:author="Author"/>
                <w:rFonts w:cs="Arial"/>
                <w:i/>
                <w:color w:val="000000"/>
                <w:sz w:val="20"/>
                <w:szCs w:val="20"/>
                <w:lang w:val="en-IE"/>
              </w:rPr>
            </w:pPr>
            <w:del w:id="18271"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2"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3" w:author="Author"/>
                <w:rFonts w:cs="Arial"/>
                <w:sz w:val="20"/>
                <w:szCs w:val="20"/>
                <w:lang w:val="en-IE"/>
              </w:rPr>
            </w:pPr>
            <w:del w:id="18274"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5" w:author="Author"/>
                <w:rFonts w:cs="Arial"/>
                <w:color w:val="000000"/>
                <w:sz w:val="20"/>
                <w:szCs w:val="20"/>
                <w:lang w:val="en-IE"/>
              </w:rPr>
            </w:pPr>
            <w:del w:id="18276"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77"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78" w:author="Author"/>
                <w:rFonts w:cs="Arial"/>
                <w:sz w:val="20"/>
                <w:szCs w:val="20"/>
                <w:lang w:val="en-IE"/>
              </w:rPr>
            </w:pPr>
            <w:del w:id="18279"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0" w:author="Author"/>
                <w:rFonts w:cs="Arial"/>
                <w:color w:val="000000"/>
                <w:sz w:val="20"/>
                <w:szCs w:val="20"/>
                <w:lang w:val="en-IE"/>
              </w:rPr>
            </w:pPr>
            <w:del w:id="18281"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3" w:author="Author"/>
                <w:rFonts w:cs="Arial"/>
                <w:sz w:val="20"/>
                <w:szCs w:val="20"/>
                <w:lang w:val="en-IE"/>
              </w:rPr>
            </w:pPr>
            <w:del w:id="1828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5" w:author="Author"/>
                <w:rFonts w:cs="Arial"/>
                <w:color w:val="000000"/>
                <w:sz w:val="20"/>
                <w:szCs w:val="20"/>
                <w:lang w:val="en-IE"/>
              </w:rPr>
            </w:pPr>
            <w:del w:id="18286"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8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88" w:author="Author"/>
                <w:rFonts w:cs="Arial"/>
                <w:sz w:val="20"/>
                <w:szCs w:val="20"/>
                <w:lang w:val="en-IE"/>
              </w:rPr>
            </w:pPr>
            <w:del w:id="1828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90" w:author="Author"/>
                <w:rFonts w:cs="Arial"/>
                <w:color w:val="000000"/>
                <w:sz w:val="20"/>
                <w:szCs w:val="20"/>
                <w:lang w:val="en-IE"/>
              </w:rPr>
            </w:pPr>
            <w:ins w:id="18291" w:author="Author">
              <w:del w:id="18292" w:author="Author">
                <w:r w:rsidRPr="00E73B40" w:rsidDel="00B155C8">
                  <w:rPr>
                    <w:sz w:val="20"/>
                    <w:lang w:val="en-IE"/>
                  </w:rPr>
                  <w:delText>The chosen offer is not available anymore.</w:delText>
                </w:r>
              </w:del>
            </w:ins>
            <w:del w:id="18293"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94" w:author="Author"/>
          <w:del w:id="182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296" w:author="Author"/>
                <w:del w:id="18297" w:author="Author"/>
                <w:rFonts w:cs="Arial"/>
                <w:sz w:val="20"/>
                <w:szCs w:val="20"/>
                <w:lang w:val="en-IE"/>
              </w:rPr>
            </w:pPr>
            <w:ins w:id="18298" w:author="Author">
              <w:del w:id="18299"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0" w:author="Author"/>
                <w:del w:id="18301" w:author="Author"/>
                <w:rFonts w:cs="Arial"/>
                <w:i/>
                <w:sz w:val="20"/>
                <w:szCs w:val="20"/>
                <w:lang w:val="en-IE"/>
              </w:rPr>
            </w:pPr>
            <w:ins w:id="18302" w:author="Author">
              <w:del w:id="18303"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04" w:author="Author"/>
          <w:del w:id="18305"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06" w:author="Author"/>
                <w:del w:id="18307" w:author="Author"/>
                <w:rFonts w:cs="Arial"/>
                <w:sz w:val="20"/>
                <w:szCs w:val="20"/>
                <w:lang w:val="en-IE"/>
              </w:rPr>
            </w:pPr>
            <w:ins w:id="18308" w:author="Author">
              <w:del w:id="18309"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0" w:author="Author"/>
                <w:del w:id="18311" w:author="Author"/>
                <w:rFonts w:cs="Arial"/>
                <w:sz w:val="20"/>
                <w:szCs w:val="20"/>
                <w:lang w:val="en-IE"/>
              </w:rPr>
            </w:pPr>
            <w:ins w:id="18312" w:author="Author">
              <w:del w:id="18313"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14" w:author="Author"/>
          <w:del w:id="18315"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16" w:author="Author"/>
                <w:del w:id="18317" w:author="Author"/>
                <w:rFonts w:cs="Arial"/>
                <w:sz w:val="20"/>
                <w:szCs w:val="20"/>
                <w:lang w:val="en-IE"/>
              </w:rPr>
            </w:pPr>
            <w:ins w:id="18318" w:author="Author">
              <w:del w:id="18319"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0" w:author="Author"/>
                <w:del w:id="18321" w:author="Author"/>
                <w:rFonts w:cs="Arial"/>
                <w:sz w:val="20"/>
                <w:szCs w:val="20"/>
                <w:lang w:val="en-IE"/>
              </w:rPr>
            </w:pPr>
            <w:ins w:id="18322" w:author="Author">
              <w:del w:id="18323"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24" w:author="Author"/>
          <w:del w:id="183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26" w:author="Author"/>
                <w:del w:id="18327" w:author="Author"/>
                <w:rFonts w:cs="Arial"/>
                <w:sz w:val="20"/>
                <w:szCs w:val="20"/>
                <w:lang w:val="en-IE"/>
              </w:rPr>
            </w:pPr>
            <w:ins w:id="18328" w:author="Author">
              <w:del w:id="1832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0" w:author="Author"/>
                <w:del w:id="18331" w:author="Author"/>
                <w:rFonts w:cs="Arial"/>
                <w:sz w:val="20"/>
                <w:szCs w:val="20"/>
                <w:lang w:val="en-IE"/>
              </w:rPr>
            </w:pPr>
            <w:ins w:id="18332" w:author="Author">
              <w:del w:id="18333"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34" w:author="Author"/>
          <w:del w:id="183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36" w:author="Author"/>
                <w:del w:id="18337" w:author="Author"/>
                <w:rFonts w:cs="Arial"/>
                <w:sz w:val="20"/>
                <w:szCs w:val="20"/>
                <w:lang w:val="en-IE"/>
              </w:rPr>
            </w:pPr>
            <w:ins w:id="18338" w:author="Author">
              <w:del w:id="1833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0" w:author="Author"/>
                <w:del w:id="18341" w:author="Author"/>
                <w:rFonts w:cs="Arial"/>
                <w:sz w:val="20"/>
                <w:szCs w:val="20"/>
                <w:lang w:val="en-IE"/>
              </w:rPr>
            </w:pPr>
            <w:ins w:id="18342" w:author="Author">
              <w:del w:id="18343"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44" w:author="Author"/>
          <w:del w:id="183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46" w:author="Author"/>
                <w:del w:id="18347" w:author="Author"/>
                <w:rFonts w:cs="Arial"/>
                <w:sz w:val="20"/>
                <w:szCs w:val="20"/>
                <w:lang w:val="en-IE"/>
              </w:rPr>
            </w:pPr>
            <w:ins w:id="18348" w:author="Author">
              <w:del w:id="18349"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0" w:author="Author"/>
                <w:del w:id="18351" w:author="Author"/>
                <w:rFonts w:cs="Arial"/>
                <w:i/>
                <w:sz w:val="20"/>
                <w:szCs w:val="20"/>
                <w:lang w:val="en-IE"/>
              </w:rPr>
            </w:pPr>
            <w:ins w:id="18352" w:author="Author">
              <w:del w:id="18353"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54" w:author="Author"/>
          <w:del w:id="18355"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56" w:author="Author"/>
                <w:del w:id="18357" w:author="Author"/>
                <w:rFonts w:cs="Arial"/>
                <w:sz w:val="20"/>
                <w:szCs w:val="20"/>
                <w:lang w:val="en-IE"/>
              </w:rPr>
            </w:pPr>
            <w:ins w:id="18358" w:author="Author">
              <w:del w:id="18359"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0" w:author="Author"/>
                <w:del w:id="18361" w:author="Author"/>
                <w:rFonts w:cs="Arial"/>
                <w:sz w:val="20"/>
                <w:szCs w:val="20"/>
                <w:lang w:val="en-US"/>
              </w:rPr>
            </w:pPr>
            <w:ins w:id="18362" w:author="Author">
              <w:del w:id="18363"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64" w:author="Author"/>
          <w:del w:id="18365"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66" w:author="Author"/>
                <w:del w:id="18367" w:author="Author"/>
                <w:rFonts w:cs="Arial"/>
                <w:sz w:val="20"/>
                <w:szCs w:val="20"/>
                <w:lang w:val="en-IE"/>
              </w:rPr>
            </w:pPr>
            <w:ins w:id="18368" w:author="Author">
              <w:del w:id="18369"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0" w:author="Author"/>
                <w:del w:id="18371" w:author="Author"/>
                <w:rFonts w:cs="Arial"/>
                <w:sz w:val="20"/>
                <w:szCs w:val="20"/>
                <w:lang w:val="en-IE"/>
              </w:rPr>
            </w:pPr>
            <w:ins w:id="18372" w:author="Author">
              <w:del w:id="18373"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74" w:author="Author"/>
          <w:del w:id="183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76" w:author="Author"/>
                <w:del w:id="18377" w:author="Author"/>
                <w:rFonts w:cs="Arial"/>
                <w:sz w:val="20"/>
                <w:szCs w:val="20"/>
                <w:lang w:val="en-IE"/>
              </w:rPr>
            </w:pPr>
            <w:ins w:id="18378" w:author="Author">
              <w:del w:id="1837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0" w:author="Author"/>
                <w:del w:id="18381" w:author="Author"/>
                <w:rFonts w:cs="Arial"/>
                <w:sz w:val="20"/>
                <w:szCs w:val="20"/>
                <w:lang w:val="en-IE"/>
              </w:rPr>
            </w:pPr>
            <w:ins w:id="18382" w:author="Author">
              <w:del w:id="18383"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84" w:author="Author"/>
          <w:del w:id="183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86" w:author="Author"/>
                <w:del w:id="18387" w:author="Author"/>
                <w:rFonts w:cs="Arial"/>
                <w:sz w:val="20"/>
                <w:szCs w:val="20"/>
                <w:lang w:val="en-IE"/>
              </w:rPr>
            </w:pPr>
            <w:ins w:id="18388" w:author="Author">
              <w:del w:id="1838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0" w:author="Author"/>
                <w:del w:id="18391" w:author="Author"/>
                <w:rFonts w:cs="Arial"/>
                <w:sz w:val="20"/>
                <w:szCs w:val="20"/>
                <w:lang w:val="en-IE"/>
              </w:rPr>
            </w:pPr>
            <w:ins w:id="18392" w:author="Author">
              <w:del w:id="18393"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94" w:author="Author"/>
          <w:del w:id="183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396" w:author="Author"/>
                <w:del w:id="18397" w:author="Author"/>
                <w:rFonts w:cs="Arial"/>
                <w:sz w:val="20"/>
                <w:szCs w:val="20"/>
                <w:lang w:val="en-IE"/>
              </w:rPr>
            </w:pPr>
            <w:ins w:id="18398" w:author="Author">
              <w:del w:id="18399"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0" w:author="Author"/>
                <w:del w:id="18401" w:author="Author"/>
                <w:rFonts w:cs="Arial"/>
                <w:i/>
                <w:sz w:val="20"/>
                <w:szCs w:val="20"/>
                <w:lang w:val="en-IE"/>
              </w:rPr>
            </w:pPr>
            <w:ins w:id="18402" w:author="Author">
              <w:del w:id="18403"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04" w:author="Author"/>
          <w:del w:id="18405"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06" w:author="Author"/>
                <w:del w:id="18407" w:author="Author"/>
                <w:rFonts w:cs="Arial"/>
                <w:sz w:val="20"/>
                <w:szCs w:val="20"/>
                <w:lang w:val="en-IE"/>
              </w:rPr>
            </w:pPr>
            <w:ins w:id="18408" w:author="Author">
              <w:del w:id="18409"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0" w:author="Author"/>
                <w:del w:id="18411" w:author="Author"/>
                <w:rFonts w:cs="Arial"/>
                <w:sz w:val="20"/>
                <w:szCs w:val="20"/>
                <w:lang w:val="en-IE"/>
              </w:rPr>
            </w:pPr>
            <w:ins w:id="18412" w:author="Author">
              <w:del w:id="18413"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14" w:author="Author"/>
          <w:del w:id="18415"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16" w:author="Author"/>
                <w:del w:id="18417" w:author="Author"/>
                <w:rFonts w:cs="Arial"/>
                <w:sz w:val="20"/>
                <w:szCs w:val="20"/>
                <w:lang w:val="en-IE"/>
              </w:rPr>
            </w:pPr>
            <w:ins w:id="18418" w:author="Author">
              <w:del w:id="18419"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0" w:author="Author"/>
                <w:del w:id="18421" w:author="Author"/>
                <w:rFonts w:cs="Arial"/>
                <w:sz w:val="20"/>
                <w:szCs w:val="20"/>
                <w:lang w:val="en-IE"/>
              </w:rPr>
            </w:pPr>
            <w:ins w:id="18422" w:author="Author">
              <w:del w:id="18423"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24" w:author="Author"/>
          <w:del w:id="1842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26" w:author="Author"/>
                <w:del w:id="18427" w:author="Author"/>
                <w:rFonts w:cs="Arial"/>
                <w:sz w:val="20"/>
                <w:szCs w:val="20"/>
                <w:lang w:val="en-IE"/>
              </w:rPr>
            </w:pPr>
            <w:ins w:id="18428" w:author="Author">
              <w:del w:id="1842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0" w:author="Author"/>
                <w:del w:id="18431" w:author="Author"/>
                <w:rFonts w:cs="Arial"/>
                <w:sz w:val="20"/>
                <w:szCs w:val="20"/>
                <w:lang w:val="en-IE"/>
              </w:rPr>
            </w:pPr>
            <w:ins w:id="18432" w:author="Author">
              <w:del w:id="18433"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34" w:author="Author"/>
          <w:del w:id="184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36" w:author="Author"/>
                <w:del w:id="18437" w:author="Author"/>
                <w:rFonts w:cs="Arial"/>
                <w:sz w:val="20"/>
                <w:szCs w:val="20"/>
                <w:lang w:val="en-IE"/>
              </w:rPr>
            </w:pPr>
            <w:ins w:id="18438" w:author="Author">
              <w:del w:id="1843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0" w:author="Author"/>
                <w:del w:id="18441" w:author="Author"/>
                <w:rFonts w:cs="Arial"/>
                <w:sz w:val="20"/>
                <w:szCs w:val="20"/>
                <w:lang w:val="en-IE"/>
              </w:rPr>
            </w:pPr>
            <w:ins w:id="18442" w:author="Author">
              <w:del w:id="18443"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44" w:author="Author"/>
          <w:del w:id="184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46" w:author="Author"/>
                <w:del w:id="18447" w:author="Author"/>
                <w:rFonts w:cs="Arial"/>
                <w:sz w:val="20"/>
                <w:szCs w:val="20"/>
                <w:lang w:val="en-IE"/>
              </w:rPr>
            </w:pPr>
            <w:ins w:id="18448" w:author="Author">
              <w:del w:id="18449"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0" w:author="Author"/>
                <w:del w:id="18451" w:author="Author"/>
                <w:rFonts w:cs="Arial"/>
                <w:i/>
                <w:sz w:val="20"/>
                <w:szCs w:val="20"/>
                <w:lang w:val="en-IE"/>
              </w:rPr>
            </w:pPr>
            <w:ins w:id="18452" w:author="Author">
              <w:del w:id="18453"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54" w:author="Author"/>
          <w:del w:id="18455"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56" w:author="Author"/>
                <w:del w:id="18457" w:author="Author"/>
                <w:rFonts w:cs="Arial"/>
                <w:sz w:val="20"/>
                <w:szCs w:val="20"/>
                <w:lang w:val="en-IE"/>
              </w:rPr>
            </w:pPr>
            <w:ins w:id="18458" w:author="Author">
              <w:del w:id="18459"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0" w:author="Author"/>
                <w:del w:id="18461" w:author="Author"/>
                <w:rFonts w:cs="Arial"/>
                <w:sz w:val="20"/>
                <w:szCs w:val="20"/>
                <w:lang w:val="en-US"/>
              </w:rPr>
            </w:pPr>
            <w:ins w:id="18462" w:author="Author">
              <w:del w:id="18463"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64" w:author="Author"/>
          <w:del w:id="18465"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66" w:author="Author"/>
                <w:del w:id="18467" w:author="Author"/>
                <w:rFonts w:cs="Arial"/>
                <w:sz w:val="20"/>
                <w:szCs w:val="20"/>
                <w:lang w:val="en-IE"/>
              </w:rPr>
            </w:pPr>
            <w:ins w:id="18468" w:author="Author">
              <w:del w:id="18469"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0" w:author="Author"/>
                <w:del w:id="18471" w:author="Author"/>
                <w:rFonts w:cs="Arial"/>
                <w:sz w:val="20"/>
                <w:szCs w:val="20"/>
                <w:lang w:val="en-IE"/>
              </w:rPr>
            </w:pPr>
            <w:ins w:id="18472" w:author="Author">
              <w:del w:id="18473"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74" w:author="Author"/>
          <w:del w:id="184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76" w:author="Author"/>
                <w:del w:id="18477" w:author="Author"/>
                <w:rFonts w:cs="Arial"/>
                <w:sz w:val="20"/>
                <w:szCs w:val="20"/>
                <w:lang w:val="en-IE"/>
              </w:rPr>
            </w:pPr>
            <w:ins w:id="18478" w:author="Author">
              <w:del w:id="18479"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0" w:author="Author"/>
                <w:del w:id="18481" w:author="Author"/>
                <w:rFonts w:cs="Arial"/>
                <w:sz w:val="20"/>
                <w:szCs w:val="20"/>
                <w:lang w:val="en-IE"/>
              </w:rPr>
            </w:pPr>
            <w:ins w:id="18482" w:author="Author">
              <w:del w:id="18483"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84" w:author="Author"/>
          <w:del w:id="184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86" w:author="Author"/>
                <w:del w:id="18487" w:author="Author"/>
                <w:rFonts w:cs="Arial"/>
                <w:sz w:val="20"/>
                <w:szCs w:val="20"/>
                <w:lang w:val="en-IE"/>
              </w:rPr>
            </w:pPr>
            <w:ins w:id="18488" w:author="Author">
              <w:del w:id="1848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0" w:author="Author"/>
                <w:del w:id="18491" w:author="Author"/>
                <w:rFonts w:cs="Arial"/>
                <w:sz w:val="20"/>
                <w:szCs w:val="20"/>
                <w:lang w:val="en-IE"/>
              </w:rPr>
            </w:pPr>
            <w:ins w:id="18492" w:author="Author">
              <w:del w:id="18493"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94" w:author="Author"/>
          <w:del w:id="184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496" w:author="Author"/>
                <w:del w:id="18497" w:author="Author"/>
                <w:rFonts w:cs="Arial"/>
                <w:sz w:val="20"/>
                <w:szCs w:val="20"/>
                <w:lang w:val="en-IE"/>
              </w:rPr>
            </w:pPr>
            <w:ins w:id="18498" w:author="Author">
              <w:del w:id="18499"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0" w:author="Author"/>
                <w:del w:id="18501" w:author="Author"/>
                <w:rFonts w:cs="Arial"/>
                <w:i/>
                <w:sz w:val="20"/>
                <w:szCs w:val="20"/>
                <w:lang w:val="en-IE"/>
              </w:rPr>
            </w:pPr>
            <w:ins w:id="18502" w:author="Author">
              <w:del w:id="18503"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04" w:author="Author"/>
          <w:del w:id="18505"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06" w:author="Author"/>
                <w:del w:id="18507" w:author="Author"/>
                <w:rFonts w:cs="Arial"/>
                <w:sz w:val="20"/>
                <w:szCs w:val="20"/>
                <w:lang w:val="en-IE"/>
              </w:rPr>
            </w:pPr>
            <w:ins w:id="18508" w:author="Author">
              <w:del w:id="18509"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0" w:author="Author"/>
                <w:del w:id="18511" w:author="Author"/>
                <w:rFonts w:cs="Arial"/>
                <w:sz w:val="20"/>
                <w:szCs w:val="20"/>
                <w:lang w:val="en-US"/>
              </w:rPr>
            </w:pPr>
            <w:ins w:id="18512" w:author="Author">
              <w:del w:id="18513"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14" w:author="Author"/>
          <w:del w:id="18515"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16" w:author="Author"/>
                <w:del w:id="18517" w:author="Author"/>
                <w:rFonts w:cs="Arial"/>
                <w:sz w:val="20"/>
                <w:szCs w:val="20"/>
                <w:lang w:val="en-IE"/>
              </w:rPr>
            </w:pPr>
            <w:ins w:id="18518" w:author="Author">
              <w:del w:id="18519"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0" w:author="Author"/>
                <w:del w:id="18521" w:author="Author"/>
                <w:rFonts w:cs="Arial"/>
                <w:sz w:val="20"/>
                <w:szCs w:val="20"/>
                <w:lang w:val="en-IE"/>
              </w:rPr>
            </w:pPr>
            <w:ins w:id="18522" w:author="Author">
              <w:del w:id="18523" w:author="Author">
                <w:r w:rsidDel="00B155C8">
                  <w:rPr>
                    <w:rFonts w:cs="Arial"/>
                    <w:sz w:val="20"/>
                    <w:szCs w:val="20"/>
                    <w:lang w:val="en-IE"/>
                  </w:rPr>
                  <w:delText>Applying coupon</w:delText>
                </w:r>
              </w:del>
            </w:ins>
          </w:p>
        </w:tc>
      </w:tr>
      <w:tr w:rsidR="007902C1" w:rsidRPr="002937F1" w:rsidDel="00B155C8" w14:paraId="222200BA" w14:textId="4E2728A5" w:rsidTr="00180D71">
        <w:trPr>
          <w:ins w:id="18524" w:author="Author"/>
          <w:del w:id="18525"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26" w:author="Author"/>
                <w:del w:id="18527" w:author="Author"/>
                <w:rFonts w:cs="Arial"/>
                <w:sz w:val="20"/>
                <w:szCs w:val="20"/>
                <w:lang w:val="en-IE"/>
              </w:rPr>
            </w:pPr>
            <w:ins w:id="18528" w:author="Author">
              <w:del w:id="18529"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0" w:author="Author"/>
                <w:del w:id="18531" w:author="Author"/>
                <w:rFonts w:cs="Arial"/>
                <w:sz w:val="20"/>
                <w:szCs w:val="20"/>
                <w:lang w:val="en-IE"/>
              </w:rPr>
            </w:pPr>
            <w:ins w:id="18532" w:author="Author">
              <w:del w:id="18533"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34" w:author="Author"/>
          <w:del w:id="185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36" w:author="Author"/>
                <w:del w:id="18537" w:author="Author"/>
                <w:rFonts w:cs="Arial"/>
                <w:sz w:val="20"/>
                <w:szCs w:val="20"/>
                <w:lang w:val="en-IE"/>
              </w:rPr>
            </w:pPr>
            <w:ins w:id="18538" w:author="Author">
              <w:del w:id="18539"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40" w:author="Author"/>
                <w:del w:id="18541" w:author="Author"/>
                <w:rFonts w:cs="Arial"/>
                <w:sz w:val="20"/>
                <w:szCs w:val="20"/>
                <w:lang w:val="en-IE"/>
              </w:rPr>
            </w:pPr>
            <w:ins w:id="18542" w:author="Author">
              <w:del w:id="18543"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44" w:author="Author">
            <w:tblPrEx>
              <w:tblW w:w="5000" w:type="pct"/>
              <w:tblLayout w:type="fixed"/>
            </w:tblPrEx>
          </w:tblPrExChange>
        </w:tblPrEx>
        <w:trPr>
          <w:ins w:id="18545" w:author="Author"/>
          <w:del w:id="185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47" w:author="Author">
              <w:tcPr>
                <w:tcW w:w="1097" w:type="pct"/>
              </w:tcPr>
            </w:tcPrChange>
          </w:tcPr>
          <w:p w14:paraId="5A6CBD6C" w14:textId="78707EDB" w:rsidR="005B1C18" w:rsidRPr="002937F1" w:rsidDel="00B155C8" w:rsidRDefault="005B1C18" w:rsidP="005B1C18">
            <w:pPr>
              <w:spacing w:before="120"/>
              <w:jc w:val="left"/>
              <w:rPr>
                <w:ins w:id="18548" w:author="Author"/>
                <w:del w:id="18549" w:author="Author"/>
                <w:rFonts w:cs="Arial"/>
                <w:sz w:val="20"/>
                <w:szCs w:val="20"/>
                <w:lang w:val="en-IE"/>
              </w:rPr>
            </w:pPr>
            <w:ins w:id="18550" w:author="Author">
              <w:del w:id="18551" w:author="Author">
                <w:r w:rsidRPr="002937F1" w:rsidDel="00B155C8">
                  <w:rPr>
                    <w:rFonts w:cs="Arial"/>
                    <w:sz w:val="20"/>
                    <w:szCs w:val="20"/>
                    <w:lang w:val="en-IE"/>
                  </w:rPr>
                  <w:delText>Message #</w:delText>
                </w:r>
              </w:del>
            </w:ins>
          </w:p>
        </w:tc>
        <w:tc>
          <w:tcPr>
            <w:tcW w:w="3903" w:type="pct"/>
            <w:tcBorders>
              <w:top w:val="single" w:sz="12" w:space="0" w:color="C00000"/>
            </w:tcBorders>
            <w:tcPrChange w:id="18552"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3" w:author="Author"/>
                <w:del w:id="18554" w:author="Author"/>
                <w:rFonts w:cs="Arial"/>
                <w:i/>
                <w:sz w:val="20"/>
                <w:szCs w:val="20"/>
                <w:lang w:val="en-IE"/>
              </w:rPr>
            </w:pPr>
            <w:ins w:id="18555" w:author="Author">
              <w:del w:id="18556"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57" w:author="Author">
            <w:tblPrEx>
              <w:tblW w:w="5000" w:type="pct"/>
              <w:tblLayout w:type="fixed"/>
            </w:tblPrEx>
          </w:tblPrExChange>
        </w:tblPrEx>
        <w:trPr>
          <w:ins w:id="18558" w:author="Author"/>
          <w:del w:id="18559" w:author="Author"/>
        </w:trPr>
        <w:tc>
          <w:tcPr>
            <w:cnfStyle w:val="001000000000" w:firstRow="0" w:lastRow="0" w:firstColumn="1" w:lastColumn="0" w:oddVBand="0" w:evenVBand="0" w:oddHBand="0" w:evenHBand="0" w:firstRowFirstColumn="0" w:firstRowLastColumn="0" w:lastRowFirstColumn="0" w:lastRowLastColumn="0"/>
            <w:tcW w:w="1097" w:type="pct"/>
            <w:tcPrChange w:id="18560" w:author="Author">
              <w:tcPr>
                <w:tcW w:w="1097" w:type="pct"/>
              </w:tcPr>
            </w:tcPrChange>
          </w:tcPr>
          <w:p w14:paraId="693CEE13" w14:textId="2BC30E8D" w:rsidR="005B1C18" w:rsidRPr="002937F1" w:rsidDel="00B155C8" w:rsidRDefault="005B1C18" w:rsidP="005B1C18">
            <w:pPr>
              <w:spacing w:before="120"/>
              <w:jc w:val="left"/>
              <w:rPr>
                <w:ins w:id="18561" w:author="Author"/>
                <w:del w:id="18562" w:author="Author"/>
                <w:rFonts w:cs="Arial"/>
                <w:sz w:val="20"/>
                <w:szCs w:val="20"/>
                <w:lang w:val="en-IE"/>
              </w:rPr>
            </w:pPr>
            <w:ins w:id="18563" w:author="Author">
              <w:del w:id="18564" w:author="Author">
                <w:r w:rsidRPr="002937F1" w:rsidDel="00B155C8">
                  <w:rPr>
                    <w:rFonts w:cs="Arial"/>
                    <w:sz w:val="20"/>
                    <w:szCs w:val="20"/>
                    <w:lang w:val="en-IE"/>
                  </w:rPr>
                  <w:delText>Description</w:delText>
                </w:r>
              </w:del>
            </w:ins>
          </w:p>
        </w:tc>
        <w:tc>
          <w:tcPr>
            <w:tcW w:w="3903" w:type="pct"/>
            <w:vAlign w:val="bottom"/>
            <w:tcPrChange w:id="18565"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66" w:author="Author"/>
                <w:del w:id="18567" w:author="Author"/>
                <w:rFonts w:cs="Arial"/>
                <w:sz w:val="20"/>
                <w:szCs w:val="20"/>
                <w:lang w:val="en-US"/>
              </w:rPr>
            </w:pPr>
            <w:ins w:id="18568" w:author="Author">
              <w:del w:id="18569"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70" w:author="Author"/>
          <w:del w:id="18571"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2" w:author="Author"/>
                <w:del w:id="18573" w:author="Author"/>
                <w:rFonts w:cs="Arial"/>
                <w:sz w:val="20"/>
                <w:szCs w:val="20"/>
                <w:lang w:val="en-IE"/>
              </w:rPr>
            </w:pPr>
            <w:ins w:id="18574" w:author="Author">
              <w:del w:id="18575"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6" w:author="Author"/>
                <w:del w:id="18577" w:author="Author"/>
                <w:rFonts w:cs="Arial"/>
                <w:sz w:val="20"/>
                <w:szCs w:val="20"/>
                <w:lang w:val="en-IE"/>
              </w:rPr>
            </w:pPr>
            <w:ins w:id="18578" w:author="Author">
              <w:del w:id="18579"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80" w:author="Author"/>
          <w:del w:id="18581"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2" w:author="Author"/>
                <w:del w:id="18583" w:author="Author"/>
                <w:rFonts w:cs="Arial"/>
                <w:sz w:val="20"/>
                <w:szCs w:val="20"/>
                <w:lang w:val="en-IE"/>
              </w:rPr>
            </w:pPr>
            <w:ins w:id="18584" w:author="Author">
              <w:del w:id="18585"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6" w:author="Author"/>
                <w:del w:id="18587" w:author="Author"/>
                <w:rFonts w:cs="Arial"/>
                <w:sz w:val="20"/>
                <w:szCs w:val="20"/>
                <w:lang w:val="en-IE"/>
              </w:rPr>
            </w:pPr>
            <w:ins w:id="18588" w:author="Author">
              <w:del w:id="18589"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90" w:author="Author">
            <w:tblPrEx>
              <w:tblW w:w="5000" w:type="pct"/>
              <w:tblLayout w:type="fixed"/>
            </w:tblPrEx>
          </w:tblPrExChange>
        </w:tblPrEx>
        <w:trPr>
          <w:ins w:id="18591" w:author="Author"/>
          <w:del w:id="1859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3"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94" w:author="Author"/>
                <w:del w:id="18595" w:author="Author"/>
                <w:rFonts w:cs="Arial"/>
                <w:sz w:val="20"/>
                <w:szCs w:val="20"/>
                <w:lang w:val="en-IE"/>
              </w:rPr>
            </w:pPr>
            <w:ins w:id="18596" w:author="Author">
              <w:del w:id="18597"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598"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9" w:author="Author"/>
                <w:del w:id="18600" w:author="Author"/>
                <w:rFonts w:cs="Arial"/>
                <w:sz w:val="20"/>
                <w:szCs w:val="20"/>
                <w:lang w:val="en-IE"/>
              </w:rPr>
            </w:pPr>
            <w:ins w:id="18601" w:author="Author">
              <w:del w:id="18602"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3" w:author="Author">
            <w:tblPrEx>
              <w:tblW w:w="5000" w:type="pct"/>
              <w:tblLayout w:type="fixed"/>
            </w:tblPrEx>
          </w:tblPrExChange>
        </w:tblPrEx>
        <w:trPr>
          <w:ins w:id="18604" w:author="Author"/>
          <w:del w:id="1860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06" w:author="Author">
              <w:tcPr>
                <w:tcW w:w="1097" w:type="pct"/>
              </w:tcPr>
            </w:tcPrChange>
          </w:tcPr>
          <w:p w14:paraId="747784AC" w14:textId="1EA6BAD0" w:rsidR="005B1C18" w:rsidRPr="002937F1" w:rsidDel="00B155C8" w:rsidRDefault="005B1C18" w:rsidP="005B1C18">
            <w:pPr>
              <w:spacing w:before="120"/>
              <w:jc w:val="left"/>
              <w:rPr>
                <w:ins w:id="18607" w:author="Author"/>
                <w:del w:id="18608" w:author="Author"/>
                <w:rFonts w:cs="Arial"/>
                <w:sz w:val="20"/>
                <w:szCs w:val="20"/>
                <w:lang w:val="en-IE"/>
              </w:rPr>
            </w:pPr>
            <w:ins w:id="18609" w:author="Author">
              <w:del w:id="18610" w:author="Author">
                <w:r w:rsidRPr="002937F1" w:rsidDel="00B155C8">
                  <w:rPr>
                    <w:rFonts w:cs="Arial"/>
                    <w:sz w:val="20"/>
                    <w:szCs w:val="20"/>
                    <w:lang w:val="en-IE"/>
                  </w:rPr>
                  <w:delText>Message #</w:delText>
                </w:r>
              </w:del>
            </w:ins>
          </w:p>
        </w:tc>
        <w:tc>
          <w:tcPr>
            <w:tcW w:w="3903" w:type="pct"/>
            <w:tcBorders>
              <w:top w:val="single" w:sz="12" w:space="0" w:color="C00000"/>
            </w:tcBorders>
            <w:tcPrChange w:id="18611"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2" w:author="Author"/>
                <w:del w:id="18613" w:author="Author"/>
                <w:rFonts w:cs="Arial"/>
                <w:i/>
                <w:sz w:val="20"/>
                <w:szCs w:val="20"/>
                <w:lang w:val="en-IE"/>
              </w:rPr>
            </w:pPr>
            <w:ins w:id="18614" w:author="Author">
              <w:del w:id="18615"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16" w:author="Author">
            <w:tblPrEx>
              <w:tblW w:w="5000" w:type="pct"/>
              <w:tblLayout w:type="fixed"/>
            </w:tblPrEx>
          </w:tblPrExChange>
        </w:tblPrEx>
        <w:trPr>
          <w:ins w:id="18617" w:author="Author"/>
          <w:del w:id="18618" w:author="Author"/>
        </w:trPr>
        <w:tc>
          <w:tcPr>
            <w:cnfStyle w:val="001000000000" w:firstRow="0" w:lastRow="0" w:firstColumn="1" w:lastColumn="0" w:oddVBand="0" w:evenVBand="0" w:oddHBand="0" w:evenHBand="0" w:firstRowFirstColumn="0" w:firstRowLastColumn="0" w:lastRowFirstColumn="0" w:lastRowLastColumn="0"/>
            <w:tcW w:w="1097" w:type="pct"/>
            <w:tcPrChange w:id="18619" w:author="Author">
              <w:tcPr>
                <w:tcW w:w="1097" w:type="pct"/>
              </w:tcPr>
            </w:tcPrChange>
          </w:tcPr>
          <w:p w14:paraId="1BE8D364" w14:textId="3BC15E50" w:rsidR="005B1C18" w:rsidRPr="002937F1" w:rsidDel="00B155C8" w:rsidRDefault="005B1C18" w:rsidP="005B1C18">
            <w:pPr>
              <w:spacing w:before="120"/>
              <w:jc w:val="left"/>
              <w:rPr>
                <w:ins w:id="18620" w:author="Author"/>
                <w:del w:id="18621" w:author="Author"/>
                <w:rFonts w:cs="Arial"/>
                <w:sz w:val="20"/>
                <w:szCs w:val="20"/>
                <w:lang w:val="en-IE"/>
              </w:rPr>
            </w:pPr>
            <w:ins w:id="18622" w:author="Author">
              <w:del w:id="18623" w:author="Author">
                <w:r w:rsidRPr="002937F1" w:rsidDel="00B155C8">
                  <w:rPr>
                    <w:rFonts w:cs="Arial"/>
                    <w:sz w:val="20"/>
                    <w:szCs w:val="20"/>
                    <w:lang w:val="en-IE"/>
                  </w:rPr>
                  <w:delText>Description</w:delText>
                </w:r>
              </w:del>
            </w:ins>
          </w:p>
        </w:tc>
        <w:tc>
          <w:tcPr>
            <w:tcW w:w="3903" w:type="pct"/>
            <w:tcPrChange w:id="18624"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5" w:author="Author"/>
                <w:del w:id="18626" w:author="Author"/>
                <w:rFonts w:cs="Arial"/>
                <w:sz w:val="20"/>
                <w:szCs w:val="20"/>
                <w:lang w:val="en-IE"/>
              </w:rPr>
            </w:pPr>
            <w:ins w:id="18627" w:author="Author">
              <w:del w:id="18628"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29" w:author="Author"/>
          <w:del w:id="18630"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31" w:author="Author"/>
                <w:del w:id="18632" w:author="Author"/>
                <w:rFonts w:cs="Arial"/>
                <w:sz w:val="20"/>
                <w:szCs w:val="20"/>
                <w:lang w:val="en-IE"/>
              </w:rPr>
            </w:pPr>
            <w:ins w:id="18633" w:author="Author">
              <w:del w:id="18634"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5" w:author="Author"/>
                <w:del w:id="18636" w:author="Author"/>
                <w:rFonts w:cs="Arial"/>
                <w:sz w:val="20"/>
                <w:szCs w:val="20"/>
                <w:lang w:val="en-IE"/>
              </w:rPr>
            </w:pPr>
            <w:ins w:id="18637" w:author="Author">
              <w:del w:id="18638" w:author="Author">
                <w:r w:rsidDel="00B155C8">
                  <w:rPr>
                    <w:rFonts w:cs="Arial"/>
                    <w:sz w:val="20"/>
                    <w:szCs w:val="20"/>
                    <w:lang w:val="en-IE"/>
                  </w:rPr>
                  <w:delText>Choosing offer</w:delText>
                </w:r>
              </w:del>
            </w:ins>
          </w:p>
        </w:tc>
      </w:tr>
      <w:tr w:rsidR="005B1C18" w:rsidRPr="002937F1" w:rsidDel="00B155C8" w14:paraId="2B74826A" w14:textId="634B0DA9" w:rsidTr="005B1C18">
        <w:trPr>
          <w:ins w:id="18639" w:author="Author"/>
          <w:del w:id="18640"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41" w:author="Author"/>
                <w:del w:id="18642" w:author="Author"/>
                <w:rFonts w:cs="Arial"/>
                <w:sz w:val="20"/>
                <w:szCs w:val="20"/>
                <w:lang w:val="en-IE"/>
              </w:rPr>
            </w:pPr>
            <w:ins w:id="18643" w:author="Author">
              <w:del w:id="18644"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5" w:author="Author"/>
                <w:del w:id="18646" w:author="Author"/>
                <w:rFonts w:cs="Arial"/>
                <w:sz w:val="20"/>
                <w:szCs w:val="20"/>
                <w:lang w:val="en-IE"/>
              </w:rPr>
            </w:pPr>
            <w:ins w:id="18647" w:author="Author">
              <w:del w:id="18648"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49" w:author="Author"/>
          <w:del w:id="186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51" w:author="Author"/>
                <w:del w:id="18652" w:author="Author"/>
                <w:rFonts w:cs="Arial"/>
                <w:sz w:val="20"/>
                <w:szCs w:val="20"/>
                <w:lang w:val="en-IE"/>
              </w:rPr>
            </w:pPr>
            <w:ins w:id="18653" w:author="Author">
              <w:del w:id="1865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5" w:author="Author"/>
                <w:del w:id="18656" w:author="Author"/>
                <w:rFonts w:cs="Arial"/>
                <w:sz w:val="20"/>
                <w:szCs w:val="20"/>
                <w:lang w:val="en-IE"/>
              </w:rPr>
            </w:pPr>
            <w:ins w:id="18657" w:author="Author">
              <w:del w:id="18658"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59" w:author="Author">
            <w:tblPrEx>
              <w:tblW w:w="5000" w:type="pct"/>
              <w:tblLayout w:type="fixed"/>
            </w:tblPrEx>
          </w:tblPrExChange>
        </w:tblPrEx>
        <w:trPr>
          <w:ins w:id="18660" w:author="Author"/>
          <w:del w:id="186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2" w:author="Author">
              <w:tcPr>
                <w:tcW w:w="1097" w:type="pct"/>
              </w:tcPr>
            </w:tcPrChange>
          </w:tcPr>
          <w:p w14:paraId="07620554" w14:textId="49BCBCE6" w:rsidR="005B1C18" w:rsidRPr="002937F1" w:rsidDel="00B155C8" w:rsidRDefault="005B1C18" w:rsidP="005B1C18">
            <w:pPr>
              <w:spacing w:before="120"/>
              <w:jc w:val="left"/>
              <w:rPr>
                <w:ins w:id="18663" w:author="Author"/>
                <w:del w:id="18664" w:author="Author"/>
                <w:rFonts w:cs="Arial"/>
                <w:sz w:val="20"/>
                <w:szCs w:val="20"/>
                <w:lang w:val="en-IE"/>
              </w:rPr>
            </w:pPr>
            <w:ins w:id="18665" w:author="Author">
              <w:del w:id="18666" w:author="Author">
                <w:r w:rsidRPr="002937F1" w:rsidDel="00B155C8">
                  <w:rPr>
                    <w:rFonts w:cs="Arial"/>
                    <w:sz w:val="20"/>
                    <w:szCs w:val="20"/>
                    <w:lang w:val="en-IE"/>
                  </w:rPr>
                  <w:delText>Message #</w:delText>
                </w:r>
              </w:del>
            </w:ins>
          </w:p>
        </w:tc>
        <w:tc>
          <w:tcPr>
            <w:tcW w:w="3903" w:type="pct"/>
            <w:tcBorders>
              <w:top w:val="single" w:sz="12" w:space="0" w:color="C00000"/>
            </w:tcBorders>
            <w:tcPrChange w:id="18667"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8" w:author="Author"/>
                <w:del w:id="18669" w:author="Author"/>
                <w:rFonts w:cs="Arial"/>
                <w:i/>
                <w:sz w:val="20"/>
                <w:szCs w:val="20"/>
                <w:lang w:val="en-IE"/>
              </w:rPr>
            </w:pPr>
            <w:ins w:id="18670" w:author="Author">
              <w:del w:id="18671"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2" w:author="Author">
            <w:tblPrEx>
              <w:tblW w:w="5000" w:type="pct"/>
              <w:tblLayout w:type="fixed"/>
            </w:tblPrEx>
          </w:tblPrExChange>
        </w:tblPrEx>
        <w:trPr>
          <w:ins w:id="18673" w:author="Author"/>
          <w:del w:id="18674" w:author="Author"/>
        </w:trPr>
        <w:tc>
          <w:tcPr>
            <w:cnfStyle w:val="001000000000" w:firstRow="0" w:lastRow="0" w:firstColumn="1" w:lastColumn="0" w:oddVBand="0" w:evenVBand="0" w:oddHBand="0" w:evenHBand="0" w:firstRowFirstColumn="0" w:firstRowLastColumn="0" w:lastRowFirstColumn="0" w:lastRowLastColumn="0"/>
            <w:tcW w:w="1097" w:type="pct"/>
            <w:tcPrChange w:id="18675" w:author="Author">
              <w:tcPr>
                <w:tcW w:w="1097" w:type="pct"/>
              </w:tcPr>
            </w:tcPrChange>
          </w:tcPr>
          <w:p w14:paraId="6BB41807" w14:textId="1FC584AF" w:rsidR="005B1C18" w:rsidRPr="002937F1" w:rsidDel="00B155C8" w:rsidRDefault="005B1C18" w:rsidP="005B1C18">
            <w:pPr>
              <w:spacing w:before="120"/>
              <w:jc w:val="left"/>
              <w:rPr>
                <w:ins w:id="18676" w:author="Author"/>
                <w:del w:id="18677" w:author="Author"/>
                <w:rFonts w:cs="Arial"/>
                <w:sz w:val="20"/>
                <w:szCs w:val="20"/>
                <w:lang w:val="en-IE"/>
              </w:rPr>
            </w:pPr>
            <w:ins w:id="18678" w:author="Author">
              <w:del w:id="18679" w:author="Author">
                <w:r w:rsidRPr="002937F1" w:rsidDel="00B155C8">
                  <w:rPr>
                    <w:rFonts w:cs="Arial"/>
                    <w:sz w:val="20"/>
                    <w:szCs w:val="20"/>
                    <w:lang w:val="en-IE"/>
                  </w:rPr>
                  <w:delText>Description</w:delText>
                </w:r>
              </w:del>
            </w:ins>
          </w:p>
        </w:tc>
        <w:tc>
          <w:tcPr>
            <w:tcW w:w="3903" w:type="pct"/>
            <w:tcPrChange w:id="18680"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1" w:author="Author"/>
                <w:del w:id="18682" w:author="Author"/>
                <w:rFonts w:cs="Arial"/>
                <w:sz w:val="20"/>
                <w:szCs w:val="20"/>
                <w:lang w:val="en-IE"/>
              </w:rPr>
            </w:pPr>
            <w:ins w:id="18683" w:author="Author">
              <w:del w:id="18684"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85" w:author="Author"/>
          <w:del w:id="18686"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87" w:author="Author"/>
                <w:del w:id="18688" w:author="Author"/>
                <w:rFonts w:cs="Arial"/>
                <w:sz w:val="20"/>
                <w:szCs w:val="20"/>
                <w:lang w:val="en-IE"/>
              </w:rPr>
            </w:pPr>
            <w:ins w:id="18689" w:author="Author">
              <w:del w:id="18690"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1" w:author="Author"/>
                <w:del w:id="18692" w:author="Author"/>
                <w:rFonts w:cs="Arial"/>
                <w:sz w:val="20"/>
                <w:szCs w:val="20"/>
                <w:lang w:val="en-IE"/>
              </w:rPr>
            </w:pPr>
            <w:ins w:id="18693" w:author="Author">
              <w:del w:id="18694"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695" w:author="Author"/>
          <w:del w:id="18696"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697" w:author="Author"/>
                <w:del w:id="18698" w:author="Author"/>
                <w:rFonts w:cs="Arial"/>
                <w:sz w:val="20"/>
                <w:szCs w:val="20"/>
                <w:lang w:val="en-IE"/>
              </w:rPr>
            </w:pPr>
            <w:ins w:id="18699" w:author="Author">
              <w:del w:id="18700"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1" w:author="Author"/>
                <w:del w:id="18702" w:author="Author"/>
                <w:rFonts w:cs="Arial"/>
                <w:sz w:val="20"/>
                <w:szCs w:val="20"/>
                <w:lang w:val="en-IE"/>
              </w:rPr>
            </w:pPr>
            <w:ins w:id="18703" w:author="Author">
              <w:del w:id="18704"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05" w:author="Author"/>
          <w:del w:id="1870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07" w:author="Author"/>
                <w:del w:id="18708" w:author="Author"/>
                <w:rFonts w:cs="Arial"/>
                <w:sz w:val="20"/>
                <w:szCs w:val="20"/>
                <w:lang w:val="en-IE"/>
              </w:rPr>
            </w:pPr>
            <w:ins w:id="18709" w:author="Author">
              <w:del w:id="1871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11" w:author="Author"/>
                <w:del w:id="18712" w:author="Author"/>
                <w:rFonts w:cs="Arial"/>
                <w:sz w:val="20"/>
                <w:szCs w:val="20"/>
                <w:lang w:val="en-IE"/>
              </w:rPr>
            </w:pPr>
            <w:ins w:id="18713" w:author="Author">
              <w:del w:id="18714"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15" w:author="Author">
            <w:tblPrEx>
              <w:tblW w:w="5000" w:type="pct"/>
              <w:tblLayout w:type="fixed"/>
            </w:tblPrEx>
          </w:tblPrExChange>
        </w:tblPrEx>
        <w:trPr>
          <w:ins w:id="18716" w:author="Author"/>
          <w:del w:id="1871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18" w:author="Author">
              <w:tcPr>
                <w:tcW w:w="1097" w:type="pct"/>
              </w:tcPr>
            </w:tcPrChange>
          </w:tcPr>
          <w:p w14:paraId="0B36BF1C" w14:textId="56582D5C" w:rsidR="005B1C18" w:rsidRPr="002937F1" w:rsidDel="00B155C8" w:rsidRDefault="005B1C18" w:rsidP="005B1C18">
            <w:pPr>
              <w:spacing w:before="120"/>
              <w:jc w:val="left"/>
              <w:rPr>
                <w:ins w:id="18719" w:author="Author"/>
                <w:del w:id="18720" w:author="Author"/>
                <w:rFonts w:cs="Arial"/>
                <w:sz w:val="20"/>
                <w:szCs w:val="20"/>
                <w:lang w:val="en-IE"/>
              </w:rPr>
            </w:pPr>
            <w:ins w:id="18721" w:author="Author">
              <w:del w:id="18722" w:author="Author">
                <w:r w:rsidRPr="002937F1" w:rsidDel="00B155C8">
                  <w:rPr>
                    <w:rFonts w:cs="Arial"/>
                    <w:sz w:val="20"/>
                    <w:szCs w:val="20"/>
                    <w:lang w:val="en-IE"/>
                  </w:rPr>
                  <w:delText>Message #</w:delText>
                </w:r>
              </w:del>
            </w:ins>
          </w:p>
        </w:tc>
        <w:tc>
          <w:tcPr>
            <w:tcW w:w="3903" w:type="pct"/>
            <w:tcBorders>
              <w:top w:val="single" w:sz="12" w:space="0" w:color="C00000"/>
            </w:tcBorders>
            <w:tcPrChange w:id="18723"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4" w:author="Author"/>
                <w:del w:id="18725" w:author="Author"/>
                <w:rFonts w:cs="Arial"/>
                <w:i/>
                <w:sz w:val="20"/>
                <w:szCs w:val="20"/>
                <w:lang w:val="en-IE"/>
              </w:rPr>
            </w:pPr>
            <w:ins w:id="18726" w:author="Author">
              <w:del w:id="18727"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28" w:author="Author">
            <w:tblPrEx>
              <w:tblW w:w="5000" w:type="pct"/>
              <w:tblLayout w:type="fixed"/>
            </w:tblPrEx>
          </w:tblPrExChange>
        </w:tblPrEx>
        <w:trPr>
          <w:ins w:id="18729" w:author="Author"/>
          <w:del w:id="18730" w:author="Author"/>
        </w:trPr>
        <w:tc>
          <w:tcPr>
            <w:cnfStyle w:val="001000000000" w:firstRow="0" w:lastRow="0" w:firstColumn="1" w:lastColumn="0" w:oddVBand="0" w:evenVBand="0" w:oddHBand="0" w:evenHBand="0" w:firstRowFirstColumn="0" w:firstRowLastColumn="0" w:lastRowFirstColumn="0" w:lastRowLastColumn="0"/>
            <w:tcW w:w="1097" w:type="pct"/>
            <w:tcPrChange w:id="18731" w:author="Author">
              <w:tcPr>
                <w:tcW w:w="1097" w:type="pct"/>
              </w:tcPr>
            </w:tcPrChange>
          </w:tcPr>
          <w:p w14:paraId="1ACD0F21" w14:textId="11513666" w:rsidR="005B1C18" w:rsidRPr="002937F1" w:rsidDel="00B155C8" w:rsidRDefault="005B1C18" w:rsidP="005B1C18">
            <w:pPr>
              <w:spacing w:before="120"/>
              <w:jc w:val="left"/>
              <w:rPr>
                <w:ins w:id="18732" w:author="Author"/>
                <w:del w:id="18733" w:author="Author"/>
                <w:rFonts w:cs="Arial"/>
                <w:sz w:val="20"/>
                <w:szCs w:val="20"/>
                <w:lang w:val="en-IE"/>
              </w:rPr>
            </w:pPr>
            <w:ins w:id="18734" w:author="Author">
              <w:del w:id="18735" w:author="Author">
                <w:r w:rsidRPr="002937F1" w:rsidDel="00B155C8">
                  <w:rPr>
                    <w:rFonts w:cs="Arial"/>
                    <w:sz w:val="20"/>
                    <w:szCs w:val="20"/>
                    <w:lang w:val="en-IE"/>
                  </w:rPr>
                  <w:delText>Description</w:delText>
                </w:r>
              </w:del>
            </w:ins>
          </w:p>
        </w:tc>
        <w:tc>
          <w:tcPr>
            <w:tcW w:w="3903" w:type="pct"/>
            <w:tcPrChange w:id="18736"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7" w:author="Author"/>
                <w:del w:id="18738" w:author="Author"/>
                <w:rFonts w:cs="Arial"/>
                <w:sz w:val="20"/>
                <w:szCs w:val="20"/>
                <w:lang w:val="en-US"/>
              </w:rPr>
            </w:pPr>
            <w:ins w:id="18739" w:author="Author">
              <w:del w:id="18740"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41" w:author="Author"/>
          <w:del w:id="18742"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3" w:author="Author"/>
                <w:del w:id="18744" w:author="Author"/>
                <w:rFonts w:cs="Arial"/>
                <w:sz w:val="20"/>
                <w:szCs w:val="20"/>
                <w:lang w:val="en-IE"/>
              </w:rPr>
            </w:pPr>
            <w:ins w:id="18745" w:author="Author">
              <w:del w:id="18746"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7" w:author="Author"/>
                <w:del w:id="18748" w:author="Author"/>
                <w:rFonts w:cs="Arial"/>
                <w:sz w:val="20"/>
                <w:szCs w:val="20"/>
                <w:lang w:val="en-IE"/>
              </w:rPr>
            </w:pPr>
            <w:ins w:id="18749" w:author="Author">
              <w:del w:id="18750"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51" w:author="Author"/>
          <w:del w:id="18752"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3" w:author="Author"/>
                <w:del w:id="18754" w:author="Author"/>
                <w:rFonts w:cs="Arial"/>
                <w:sz w:val="20"/>
                <w:szCs w:val="20"/>
                <w:lang w:val="en-IE"/>
              </w:rPr>
            </w:pPr>
            <w:ins w:id="18755" w:author="Author">
              <w:del w:id="18756"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7" w:author="Author"/>
                <w:del w:id="18758" w:author="Author"/>
                <w:rFonts w:cs="Arial"/>
                <w:sz w:val="20"/>
                <w:szCs w:val="20"/>
                <w:lang w:val="en-IE"/>
              </w:rPr>
            </w:pPr>
            <w:ins w:id="18759" w:author="Author">
              <w:del w:id="18760"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61" w:author="Author"/>
          <w:del w:id="187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3" w:author="Author"/>
                <w:del w:id="18764" w:author="Author"/>
                <w:rFonts w:cs="Arial"/>
                <w:sz w:val="20"/>
                <w:szCs w:val="20"/>
                <w:lang w:val="en-IE"/>
              </w:rPr>
            </w:pPr>
            <w:ins w:id="18765" w:author="Author">
              <w:del w:id="1876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7" w:author="Author"/>
                <w:del w:id="18768" w:author="Author"/>
                <w:rFonts w:cs="Arial"/>
                <w:sz w:val="20"/>
                <w:szCs w:val="20"/>
                <w:lang w:val="en-IE"/>
              </w:rPr>
            </w:pPr>
            <w:ins w:id="18769" w:author="Author">
              <w:del w:id="18770"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71" w:author="Author">
            <w:tblPrEx>
              <w:tblW w:w="5000" w:type="pct"/>
              <w:tblLayout w:type="fixed"/>
            </w:tblPrEx>
          </w:tblPrExChange>
        </w:tblPrEx>
        <w:trPr>
          <w:ins w:id="18772" w:author="Author"/>
          <w:del w:id="1877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74" w:author="Author">
              <w:tcPr>
                <w:tcW w:w="1097" w:type="pct"/>
              </w:tcPr>
            </w:tcPrChange>
          </w:tcPr>
          <w:p w14:paraId="27058D8C" w14:textId="1C83783A" w:rsidR="005B1C18" w:rsidRPr="002937F1" w:rsidDel="00B155C8" w:rsidRDefault="005B1C18" w:rsidP="005B1C18">
            <w:pPr>
              <w:spacing w:before="120"/>
              <w:jc w:val="left"/>
              <w:rPr>
                <w:ins w:id="18775" w:author="Author"/>
                <w:del w:id="18776" w:author="Author"/>
                <w:rFonts w:cs="Arial"/>
                <w:sz w:val="20"/>
                <w:szCs w:val="20"/>
                <w:lang w:val="en-IE"/>
              </w:rPr>
            </w:pPr>
            <w:ins w:id="18777" w:author="Author">
              <w:del w:id="18778" w:author="Author">
                <w:r w:rsidRPr="002937F1" w:rsidDel="00B155C8">
                  <w:rPr>
                    <w:rFonts w:cs="Arial"/>
                    <w:sz w:val="20"/>
                    <w:szCs w:val="20"/>
                    <w:lang w:val="en-IE"/>
                  </w:rPr>
                  <w:delText>Message #</w:delText>
                </w:r>
              </w:del>
            </w:ins>
          </w:p>
        </w:tc>
        <w:tc>
          <w:tcPr>
            <w:tcW w:w="3903" w:type="pct"/>
            <w:tcBorders>
              <w:top w:val="single" w:sz="12" w:space="0" w:color="C00000"/>
            </w:tcBorders>
            <w:tcPrChange w:id="18779"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80" w:author="Author"/>
                <w:del w:id="18781" w:author="Author"/>
                <w:rFonts w:cs="Arial"/>
                <w:i/>
                <w:sz w:val="20"/>
                <w:szCs w:val="20"/>
                <w:lang w:val="en-IE"/>
              </w:rPr>
            </w:pPr>
            <w:ins w:id="18782" w:author="Author">
              <w:del w:id="18783"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84" w:author="Author">
            <w:tblPrEx>
              <w:tblW w:w="5000" w:type="pct"/>
              <w:tblLayout w:type="fixed"/>
            </w:tblPrEx>
          </w:tblPrExChange>
        </w:tblPrEx>
        <w:trPr>
          <w:ins w:id="18785" w:author="Author"/>
          <w:del w:id="18786" w:author="Author"/>
        </w:trPr>
        <w:tc>
          <w:tcPr>
            <w:cnfStyle w:val="001000000000" w:firstRow="0" w:lastRow="0" w:firstColumn="1" w:lastColumn="0" w:oddVBand="0" w:evenVBand="0" w:oddHBand="0" w:evenHBand="0" w:firstRowFirstColumn="0" w:firstRowLastColumn="0" w:lastRowFirstColumn="0" w:lastRowLastColumn="0"/>
            <w:tcW w:w="1097" w:type="pct"/>
            <w:tcPrChange w:id="18787" w:author="Author">
              <w:tcPr>
                <w:tcW w:w="1097" w:type="pct"/>
              </w:tcPr>
            </w:tcPrChange>
          </w:tcPr>
          <w:p w14:paraId="51E0AB00" w14:textId="3D5B6B7F" w:rsidR="005B1C18" w:rsidRPr="002937F1" w:rsidDel="00B155C8" w:rsidRDefault="005B1C18" w:rsidP="005B1C18">
            <w:pPr>
              <w:spacing w:before="120"/>
              <w:jc w:val="left"/>
              <w:rPr>
                <w:ins w:id="18788" w:author="Author"/>
                <w:del w:id="18789" w:author="Author"/>
                <w:rFonts w:cs="Arial"/>
                <w:sz w:val="20"/>
                <w:szCs w:val="20"/>
                <w:lang w:val="en-IE"/>
              </w:rPr>
            </w:pPr>
            <w:ins w:id="18790" w:author="Author">
              <w:del w:id="18791" w:author="Author">
                <w:r w:rsidRPr="002937F1" w:rsidDel="00B155C8">
                  <w:rPr>
                    <w:rFonts w:cs="Arial"/>
                    <w:sz w:val="20"/>
                    <w:szCs w:val="20"/>
                    <w:lang w:val="en-IE"/>
                  </w:rPr>
                  <w:delText>Description</w:delText>
                </w:r>
              </w:del>
            </w:ins>
          </w:p>
        </w:tc>
        <w:tc>
          <w:tcPr>
            <w:tcW w:w="3903" w:type="pct"/>
            <w:tcPrChange w:id="18792"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3" w:author="Author"/>
                <w:del w:id="18794" w:author="Author"/>
                <w:rFonts w:cs="Arial"/>
                <w:sz w:val="20"/>
                <w:szCs w:val="20"/>
                <w:lang w:val="en-IE"/>
              </w:rPr>
            </w:pPr>
            <w:ins w:id="18795" w:author="Author">
              <w:del w:id="18796"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797" w:author="Author"/>
          <w:del w:id="18798"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799" w:author="Author"/>
                <w:del w:id="18800" w:author="Author"/>
                <w:rFonts w:cs="Arial"/>
                <w:sz w:val="20"/>
                <w:szCs w:val="20"/>
                <w:lang w:val="en-IE"/>
              </w:rPr>
            </w:pPr>
            <w:ins w:id="18801" w:author="Author">
              <w:del w:id="18802"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3" w:author="Author"/>
                <w:del w:id="18804" w:author="Author"/>
                <w:rFonts w:cs="Arial"/>
                <w:sz w:val="20"/>
                <w:szCs w:val="20"/>
                <w:lang w:val="en-IE"/>
              </w:rPr>
            </w:pPr>
            <w:ins w:id="18805" w:author="Author">
              <w:del w:id="18806"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07" w:author="Author"/>
          <w:del w:id="18808"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09" w:author="Author"/>
                <w:del w:id="18810" w:author="Author"/>
                <w:rFonts w:cs="Arial"/>
                <w:sz w:val="20"/>
                <w:szCs w:val="20"/>
                <w:lang w:val="en-IE"/>
              </w:rPr>
            </w:pPr>
            <w:ins w:id="18811" w:author="Author">
              <w:del w:id="18812"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3" w:author="Author"/>
                <w:del w:id="18814" w:author="Author"/>
                <w:rFonts w:cs="Arial"/>
                <w:sz w:val="20"/>
                <w:szCs w:val="20"/>
                <w:lang w:val="en-IE"/>
              </w:rPr>
            </w:pPr>
            <w:ins w:id="18815" w:author="Author">
              <w:del w:id="18816"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17" w:author="Author"/>
          <w:del w:id="188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19" w:author="Author"/>
                <w:del w:id="18820" w:author="Author"/>
                <w:rFonts w:cs="Arial"/>
                <w:sz w:val="20"/>
                <w:szCs w:val="20"/>
                <w:lang w:val="en-IE"/>
              </w:rPr>
            </w:pPr>
            <w:ins w:id="18821" w:author="Author">
              <w:del w:id="1882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3" w:author="Author"/>
                <w:del w:id="18824" w:author="Author"/>
                <w:rFonts w:cs="Arial"/>
                <w:sz w:val="20"/>
                <w:szCs w:val="20"/>
                <w:lang w:val="en-IE"/>
              </w:rPr>
            </w:pPr>
            <w:ins w:id="18825" w:author="Author">
              <w:del w:id="18826"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27" w:author="Author">
            <w:tblPrEx>
              <w:tblW w:w="5000" w:type="pct"/>
              <w:tblLayout w:type="fixed"/>
            </w:tblPrEx>
          </w:tblPrExChange>
        </w:tblPrEx>
        <w:trPr>
          <w:ins w:id="18828" w:author="Author"/>
          <w:del w:id="1882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30" w:author="Author">
              <w:tcPr>
                <w:tcW w:w="1097" w:type="pct"/>
              </w:tcPr>
            </w:tcPrChange>
          </w:tcPr>
          <w:p w14:paraId="5FF014F3" w14:textId="2B6BB8AA" w:rsidR="005B1C18" w:rsidRPr="002937F1" w:rsidDel="00B155C8" w:rsidRDefault="005B1C18" w:rsidP="005B1C18">
            <w:pPr>
              <w:spacing w:before="120"/>
              <w:jc w:val="left"/>
              <w:rPr>
                <w:ins w:id="18831" w:author="Author"/>
                <w:del w:id="18832" w:author="Author"/>
                <w:rFonts w:cs="Arial"/>
                <w:sz w:val="20"/>
                <w:szCs w:val="20"/>
                <w:lang w:val="en-IE"/>
              </w:rPr>
            </w:pPr>
            <w:ins w:id="18833" w:author="Author">
              <w:del w:id="18834" w:author="Author">
                <w:r w:rsidRPr="002937F1" w:rsidDel="00B155C8">
                  <w:rPr>
                    <w:rFonts w:cs="Arial"/>
                    <w:sz w:val="20"/>
                    <w:szCs w:val="20"/>
                    <w:lang w:val="en-IE"/>
                  </w:rPr>
                  <w:delText>Message #</w:delText>
                </w:r>
              </w:del>
            </w:ins>
          </w:p>
        </w:tc>
        <w:tc>
          <w:tcPr>
            <w:tcW w:w="3903" w:type="pct"/>
            <w:tcBorders>
              <w:top w:val="single" w:sz="12" w:space="0" w:color="C00000"/>
            </w:tcBorders>
            <w:tcPrChange w:id="18835"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36" w:author="Author"/>
                <w:del w:id="18837" w:author="Author"/>
                <w:rFonts w:cs="Arial"/>
                <w:i/>
                <w:sz w:val="20"/>
                <w:szCs w:val="20"/>
                <w:lang w:val="en-IE"/>
              </w:rPr>
            </w:pPr>
            <w:ins w:id="18838" w:author="Author">
              <w:del w:id="18839"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40" w:author="Author">
            <w:tblPrEx>
              <w:tblW w:w="5000" w:type="pct"/>
              <w:tblLayout w:type="fixed"/>
            </w:tblPrEx>
          </w:tblPrExChange>
        </w:tblPrEx>
        <w:trPr>
          <w:ins w:id="18841" w:author="Author"/>
          <w:del w:id="18842" w:author="Author"/>
        </w:trPr>
        <w:tc>
          <w:tcPr>
            <w:cnfStyle w:val="001000000000" w:firstRow="0" w:lastRow="0" w:firstColumn="1" w:lastColumn="0" w:oddVBand="0" w:evenVBand="0" w:oddHBand="0" w:evenHBand="0" w:firstRowFirstColumn="0" w:firstRowLastColumn="0" w:lastRowFirstColumn="0" w:lastRowLastColumn="0"/>
            <w:tcW w:w="1097" w:type="pct"/>
            <w:tcPrChange w:id="18843" w:author="Author">
              <w:tcPr>
                <w:tcW w:w="1097" w:type="pct"/>
              </w:tcPr>
            </w:tcPrChange>
          </w:tcPr>
          <w:p w14:paraId="19741BB7" w14:textId="346B50F8" w:rsidR="005B1C18" w:rsidRPr="002937F1" w:rsidDel="00B155C8" w:rsidRDefault="005B1C18" w:rsidP="005B1C18">
            <w:pPr>
              <w:spacing w:before="120"/>
              <w:jc w:val="left"/>
              <w:rPr>
                <w:ins w:id="18844" w:author="Author"/>
                <w:del w:id="18845" w:author="Author"/>
                <w:rFonts w:cs="Arial"/>
                <w:sz w:val="20"/>
                <w:szCs w:val="20"/>
                <w:lang w:val="en-IE"/>
              </w:rPr>
            </w:pPr>
            <w:ins w:id="18846" w:author="Author">
              <w:del w:id="18847" w:author="Author">
                <w:r w:rsidRPr="002937F1" w:rsidDel="00B155C8">
                  <w:rPr>
                    <w:rFonts w:cs="Arial"/>
                    <w:sz w:val="20"/>
                    <w:szCs w:val="20"/>
                    <w:lang w:val="en-IE"/>
                  </w:rPr>
                  <w:delText>Description</w:delText>
                </w:r>
              </w:del>
            </w:ins>
          </w:p>
        </w:tc>
        <w:tc>
          <w:tcPr>
            <w:tcW w:w="3903" w:type="pct"/>
            <w:tcPrChange w:id="18848"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9" w:author="Author"/>
                <w:del w:id="18850" w:author="Author"/>
                <w:rFonts w:cs="Arial"/>
                <w:sz w:val="20"/>
                <w:szCs w:val="20"/>
                <w:lang w:val="en-IE"/>
              </w:rPr>
            </w:pPr>
            <w:ins w:id="18851" w:author="Author">
              <w:del w:id="18852"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3" w:author="Author"/>
          <w:del w:id="18854"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55" w:author="Author"/>
                <w:del w:id="18856" w:author="Author"/>
                <w:rFonts w:cs="Arial"/>
                <w:sz w:val="20"/>
                <w:szCs w:val="20"/>
                <w:lang w:val="en-IE"/>
              </w:rPr>
            </w:pPr>
            <w:ins w:id="18857" w:author="Author">
              <w:del w:id="18858"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9" w:author="Author"/>
                <w:del w:id="18860" w:author="Author"/>
                <w:rFonts w:cs="Arial"/>
                <w:sz w:val="20"/>
                <w:szCs w:val="20"/>
                <w:lang w:val="en-IE"/>
              </w:rPr>
            </w:pPr>
            <w:ins w:id="18861" w:author="Author">
              <w:del w:id="18862"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3" w:author="Author"/>
          <w:del w:id="188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65" w:author="Author"/>
                <w:del w:id="18866" w:author="Author"/>
                <w:rFonts w:cs="Arial"/>
                <w:sz w:val="20"/>
                <w:szCs w:val="20"/>
                <w:lang w:val="en-IE"/>
              </w:rPr>
            </w:pPr>
            <w:ins w:id="18867" w:author="Author">
              <w:del w:id="1886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9" w:author="Author"/>
                <w:del w:id="18870" w:author="Author"/>
                <w:rFonts w:cs="Arial"/>
                <w:sz w:val="20"/>
                <w:szCs w:val="20"/>
                <w:lang w:val="en-IE"/>
              </w:rPr>
            </w:pPr>
            <w:ins w:id="18871" w:author="Author">
              <w:del w:id="18872"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3" w:author="Author"/>
          <w:del w:id="188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75" w:author="Author"/>
                <w:del w:id="18876" w:author="Author"/>
                <w:rFonts w:cs="Arial"/>
                <w:sz w:val="20"/>
                <w:szCs w:val="20"/>
                <w:lang w:val="en-IE"/>
              </w:rPr>
            </w:pPr>
            <w:ins w:id="18877" w:author="Author">
              <w:del w:id="188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9" w:author="Author"/>
                <w:del w:id="18880" w:author="Author"/>
                <w:rFonts w:cs="Arial"/>
                <w:sz w:val="20"/>
                <w:szCs w:val="20"/>
                <w:lang w:val="en-IE"/>
              </w:rPr>
            </w:pPr>
            <w:ins w:id="18881" w:author="Author">
              <w:del w:id="18882"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3" w:author="Author"/>
          <w:del w:id="188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85" w:author="Author"/>
                <w:del w:id="18886" w:author="Author"/>
                <w:rFonts w:cs="Arial"/>
                <w:sz w:val="20"/>
                <w:szCs w:val="20"/>
                <w:lang w:val="en-IE"/>
              </w:rPr>
            </w:pPr>
            <w:ins w:id="18887" w:author="Author">
              <w:del w:id="18888"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9" w:author="Author"/>
                <w:del w:id="18890" w:author="Author"/>
                <w:rFonts w:cs="Arial"/>
                <w:i/>
                <w:sz w:val="20"/>
                <w:szCs w:val="20"/>
                <w:lang w:val="en-IE"/>
              </w:rPr>
            </w:pPr>
            <w:ins w:id="18891" w:author="Author">
              <w:del w:id="18892"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3" w:author="Author"/>
          <w:del w:id="18894"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895" w:author="Author"/>
                <w:del w:id="18896" w:author="Author"/>
                <w:rFonts w:cs="Arial"/>
                <w:sz w:val="20"/>
                <w:szCs w:val="20"/>
                <w:lang w:val="en-IE"/>
              </w:rPr>
            </w:pPr>
            <w:ins w:id="18897" w:author="Author">
              <w:del w:id="18898"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9" w:author="Author"/>
                <w:del w:id="18900" w:author="Author"/>
                <w:rFonts w:cs="Arial"/>
                <w:sz w:val="20"/>
                <w:szCs w:val="20"/>
                <w:lang w:val="en-IE"/>
              </w:rPr>
            </w:pPr>
            <w:ins w:id="18901" w:author="Author">
              <w:del w:id="18902"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3" w:author="Author"/>
          <w:del w:id="18904"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05" w:author="Author"/>
                <w:del w:id="18906" w:author="Author"/>
                <w:rFonts w:cs="Arial"/>
                <w:sz w:val="20"/>
                <w:szCs w:val="20"/>
                <w:lang w:val="en-IE"/>
              </w:rPr>
            </w:pPr>
            <w:ins w:id="18907" w:author="Author">
              <w:del w:id="18908"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9" w:author="Author"/>
                <w:del w:id="18910" w:author="Author"/>
                <w:rFonts w:cs="Arial"/>
                <w:sz w:val="20"/>
                <w:szCs w:val="20"/>
                <w:lang w:val="en-IE"/>
              </w:rPr>
            </w:pPr>
            <w:ins w:id="18911" w:author="Author">
              <w:del w:id="18912"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3" w:author="Author"/>
          <w:del w:id="189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15" w:author="Author"/>
                <w:del w:id="18916" w:author="Author"/>
                <w:rFonts w:cs="Arial"/>
                <w:sz w:val="20"/>
                <w:szCs w:val="20"/>
                <w:lang w:val="en-IE"/>
              </w:rPr>
            </w:pPr>
            <w:ins w:id="18917" w:author="Author">
              <w:del w:id="1891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9" w:author="Author"/>
                <w:del w:id="18920" w:author="Author"/>
                <w:rFonts w:cs="Arial"/>
                <w:sz w:val="20"/>
                <w:szCs w:val="20"/>
                <w:lang w:val="en-IE"/>
              </w:rPr>
            </w:pPr>
            <w:ins w:id="18921" w:author="Author">
              <w:del w:id="18922"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3" w:author="Author"/>
          <w:del w:id="189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25" w:author="Author"/>
                <w:del w:id="18926" w:author="Author"/>
                <w:rFonts w:cs="Arial"/>
                <w:sz w:val="20"/>
                <w:szCs w:val="20"/>
                <w:lang w:val="en-IE"/>
              </w:rPr>
            </w:pPr>
            <w:ins w:id="18927" w:author="Author">
              <w:del w:id="189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9" w:author="Author"/>
                <w:del w:id="18930" w:author="Author"/>
                <w:rFonts w:cs="Arial"/>
                <w:sz w:val="20"/>
                <w:szCs w:val="20"/>
                <w:lang w:val="en-IE"/>
              </w:rPr>
            </w:pPr>
            <w:ins w:id="18931" w:author="Author">
              <w:del w:id="18932"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3" w:author="Author"/>
          <w:del w:id="189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35" w:author="Author"/>
                <w:del w:id="18936" w:author="Author"/>
                <w:rFonts w:cs="Arial"/>
                <w:sz w:val="20"/>
                <w:szCs w:val="20"/>
                <w:lang w:val="en-IE"/>
              </w:rPr>
            </w:pPr>
            <w:ins w:id="18937" w:author="Author">
              <w:del w:id="18938"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9" w:author="Author"/>
                <w:del w:id="18940" w:author="Author"/>
                <w:rFonts w:cs="Arial"/>
                <w:sz w:val="20"/>
                <w:szCs w:val="20"/>
                <w:lang w:val="en-IE"/>
              </w:rPr>
            </w:pPr>
            <w:ins w:id="18941" w:author="Author">
              <w:del w:id="18942"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3" w:author="Author"/>
          <w:del w:id="18944"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45" w:author="Author"/>
                <w:del w:id="18946" w:author="Author"/>
                <w:rFonts w:cs="Arial"/>
                <w:sz w:val="20"/>
                <w:szCs w:val="20"/>
                <w:lang w:val="en-IE"/>
              </w:rPr>
            </w:pPr>
            <w:ins w:id="18947" w:author="Author">
              <w:del w:id="18948"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9" w:author="Author"/>
                <w:del w:id="18950" w:author="Author"/>
                <w:rFonts w:cs="Arial"/>
                <w:sz w:val="20"/>
                <w:szCs w:val="20"/>
                <w:lang w:val="en-IE"/>
              </w:rPr>
            </w:pPr>
            <w:ins w:id="18951" w:author="Author">
              <w:del w:id="18952"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3" w:author="Author"/>
          <w:del w:id="18954"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55" w:author="Author"/>
                <w:del w:id="18956" w:author="Author"/>
                <w:rFonts w:cs="Arial"/>
                <w:sz w:val="20"/>
                <w:szCs w:val="20"/>
                <w:lang w:val="en-IE"/>
              </w:rPr>
            </w:pPr>
            <w:ins w:id="18957" w:author="Author">
              <w:del w:id="18958"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9" w:author="Author"/>
                <w:del w:id="18960" w:author="Author"/>
                <w:rFonts w:cs="Arial"/>
                <w:sz w:val="20"/>
                <w:szCs w:val="20"/>
                <w:lang w:val="en-IE"/>
              </w:rPr>
            </w:pPr>
            <w:ins w:id="18961" w:author="Author">
              <w:del w:id="18962"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3" w:author="Author"/>
          <w:del w:id="189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65" w:author="Author"/>
                <w:del w:id="18966" w:author="Author"/>
                <w:rFonts w:cs="Arial"/>
                <w:sz w:val="20"/>
                <w:szCs w:val="20"/>
                <w:lang w:val="en-IE"/>
              </w:rPr>
            </w:pPr>
            <w:ins w:id="18967" w:author="Author">
              <w:del w:id="1896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9" w:author="Author"/>
                <w:del w:id="18970" w:author="Author"/>
                <w:rFonts w:cs="Arial"/>
                <w:sz w:val="20"/>
                <w:szCs w:val="20"/>
                <w:lang w:val="en-IE"/>
              </w:rPr>
            </w:pPr>
            <w:ins w:id="18971" w:author="Author">
              <w:del w:id="18972"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3" w:author="Author"/>
          <w:del w:id="189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75" w:author="Author"/>
                <w:del w:id="18976" w:author="Author"/>
                <w:rFonts w:cs="Arial"/>
                <w:sz w:val="20"/>
                <w:szCs w:val="20"/>
                <w:lang w:val="en-IE"/>
              </w:rPr>
            </w:pPr>
            <w:ins w:id="18977" w:author="Author">
              <w:del w:id="189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9" w:author="Author"/>
                <w:del w:id="18980" w:author="Author"/>
                <w:rFonts w:cs="Arial"/>
                <w:sz w:val="20"/>
                <w:szCs w:val="20"/>
                <w:lang w:val="en-IE"/>
              </w:rPr>
            </w:pPr>
            <w:ins w:id="18981" w:author="Author">
              <w:del w:id="18982"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3" w:author="Author"/>
          <w:del w:id="189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85" w:author="Author"/>
                <w:del w:id="18986" w:author="Author"/>
                <w:rFonts w:cs="Arial"/>
                <w:sz w:val="20"/>
                <w:szCs w:val="20"/>
                <w:lang w:val="en-IE"/>
              </w:rPr>
            </w:pPr>
            <w:ins w:id="18987" w:author="Author">
              <w:del w:id="18988"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9" w:author="Author"/>
                <w:del w:id="18990" w:author="Author"/>
                <w:rFonts w:cs="Arial"/>
                <w:sz w:val="20"/>
                <w:szCs w:val="20"/>
                <w:lang w:val="en-IE"/>
              </w:rPr>
            </w:pPr>
            <w:ins w:id="18991" w:author="Author">
              <w:del w:id="18992" w:author="Author">
                <w:r w:rsidDel="00B155C8">
                  <w:rPr>
                    <w:rFonts w:cs="Arial"/>
                    <w:i/>
                    <w:sz w:val="20"/>
                    <w:szCs w:val="20"/>
                    <w:lang w:val="en-IE"/>
                  </w:rPr>
                  <w:delText>EM_SAL_52</w:delText>
                </w:r>
              </w:del>
            </w:ins>
          </w:p>
        </w:tc>
      </w:tr>
      <w:tr w:rsidR="00EF5AB3" w:rsidRPr="002937F1" w:rsidDel="00B155C8" w14:paraId="4F145B45" w14:textId="40B94578" w:rsidTr="005B1C18">
        <w:trPr>
          <w:ins w:id="18993" w:author="Author"/>
          <w:del w:id="18994"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8995" w:author="Author"/>
                <w:del w:id="18996" w:author="Author"/>
                <w:rFonts w:cs="Arial"/>
                <w:sz w:val="20"/>
                <w:szCs w:val="20"/>
                <w:lang w:val="en-IE"/>
              </w:rPr>
            </w:pPr>
            <w:ins w:id="18997" w:author="Author">
              <w:del w:id="18998"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9" w:author="Author"/>
                <w:del w:id="19000" w:author="Author"/>
                <w:rFonts w:cs="Arial"/>
                <w:sz w:val="20"/>
                <w:szCs w:val="20"/>
                <w:lang w:val="en-IE"/>
              </w:rPr>
            </w:pPr>
            <w:ins w:id="19001" w:author="Author">
              <w:del w:id="19002"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3" w:author="Author"/>
          <w:del w:id="19004"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05" w:author="Author"/>
                <w:del w:id="19006" w:author="Author"/>
                <w:rFonts w:cs="Arial"/>
                <w:sz w:val="20"/>
                <w:szCs w:val="20"/>
                <w:lang w:val="en-IE"/>
              </w:rPr>
            </w:pPr>
            <w:ins w:id="19007" w:author="Author">
              <w:del w:id="19008"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9" w:author="Author"/>
                <w:del w:id="19010" w:author="Author"/>
                <w:rFonts w:cs="Arial"/>
                <w:sz w:val="20"/>
                <w:szCs w:val="20"/>
                <w:lang w:val="en-IE"/>
              </w:rPr>
            </w:pPr>
            <w:ins w:id="19011" w:author="Author">
              <w:del w:id="19012"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3" w:author="Author"/>
          <w:del w:id="190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15" w:author="Author"/>
                <w:del w:id="19016" w:author="Author"/>
                <w:rFonts w:cs="Arial"/>
                <w:sz w:val="20"/>
                <w:szCs w:val="20"/>
                <w:lang w:val="en-IE"/>
              </w:rPr>
            </w:pPr>
            <w:ins w:id="19017" w:author="Author">
              <w:del w:id="1901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9" w:author="Author"/>
                <w:del w:id="19020" w:author="Author"/>
                <w:rFonts w:cs="Arial"/>
                <w:sz w:val="20"/>
                <w:szCs w:val="20"/>
                <w:lang w:val="en-IE"/>
              </w:rPr>
            </w:pPr>
            <w:ins w:id="19021" w:author="Author">
              <w:del w:id="19022"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3" w:author="Author"/>
          <w:del w:id="190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25" w:author="Author"/>
                <w:del w:id="19026" w:author="Author"/>
                <w:rFonts w:cs="Arial"/>
                <w:sz w:val="20"/>
                <w:szCs w:val="20"/>
                <w:lang w:val="en-IE"/>
              </w:rPr>
            </w:pPr>
            <w:ins w:id="19027" w:author="Author">
              <w:del w:id="190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9" w:author="Author"/>
                <w:del w:id="19030" w:author="Author"/>
                <w:rFonts w:cs="Arial"/>
                <w:sz w:val="20"/>
                <w:szCs w:val="20"/>
                <w:lang w:val="en-IE"/>
              </w:rPr>
            </w:pPr>
            <w:ins w:id="19031" w:author="Author">
              <w:del w:id="19032"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3" w:author="Author"/>
          <w:del w:id="190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35" w:author="Author"/>
                <w:del w:id="19036" w:author="Author"/>
                <w:rFonts w:cs="Arial"/>
                <w:sz w:val="20"/>
                <w:szCs w:val="20"/>
                <w:lang w:val="en-IE"/>
              </w:rPr>
            </w:pPr>
            <w:ins w:id="19037" w:author="Author">
              <w:del w:id="19038"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9" w:author="Author"/>
                <w:del w:id="19040" w:author="Author"/>
                <w:rFonts w:cs="Arial"/>
                <w:sz w:val="20"/>
                <w:szCs w:val="20"/>
                <w:lang w:val="en-IE"/>
              </w:rPr>
            </w:pPr>
            <w:ins w:id="19041" w:author="Author">
              <w:del w:id="19042" w:author="Author">
                <w:r w:rsidDel="00B155C8">
                  <w:rPr>
                    <w:rFonts w:cs="Arial"/>
                    <w:i/>
                    <w:sz w:val="20"/>
                    <w:szCs w:val="20"/>
                    <w:lang w:val="en-IE"/>
                  </w:rPr>
                  <w:delText>EM_SAL_53</w:delText>
                </w:r>
              </w:del>
            </w:ins>
          </w:p>
        </w:tc>
      </w:tr>
      <w:tr w:rsidR="00EF5AB3" w:rsidRPr="002937F1" w:rsidDel="00B155C8" w14:paraId="7C5D991E" w14:textId="6ED3DB7F" w:rsidTr="005B1C18">
        <w:trPr>
          <w:ins w:id="19043" w:author="Author"/>
          <w:del w:id="19044"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45" w:author="Author"/>
                <w:del w:id="19046" w:author="Author"/>
                <w:rFonts w:cs="Arial"/>
                <w:sz w:val="20"/>
                <w:szCs w:val="20"/>
                <w:lang w:val="en-IE"/>
              </w:rPr>
            </w:pPr>
            <w:ins w:id="19047" w:author="Author">
              <w:del w:id="19048"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9" w:author="Author"/>
                <w:del w:id="19050" w:author="Author"/>
                <w:rFonts w:cs="Arial"/>
                <w:sz w:val="20"/>
                <w:szCs w:val="20"/>
                <w:lang w:val="en-IE"/>
              </w:rPr>
            </w:pPr>
            <w:ins w:id="19051" w:author="Author">
              <w:del w:id="19052"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3" w:author="Author"/>
          <w:del w:id="19054"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55" w:author="Author"/>
                <w:del w:id="19056" w:author="Author"/>
                <w:rFonts w:cs="Arial"/>
                <w:sz w:val="20"/>
                <w:szCs w:val="20"/>
                <w:lang w:val="en-IE"/>
              </w:rPr>
            </w:pPr>
            <w:ins w:id="19057" w:author="Author">
              <w:del w:id="19058"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9" w:author="Author"/>
                <w:del w:id="19060" w:author="Author"/>
                <w:rFonts w:cs="Arial"/>
                <w:sz w:val="20"/>
                <w:szCs w:val="20"/>
                <w:lang w:val="en-IE"/>
              </w:rPr>
            </w:pPr>
            <w:ins w:id="19061" w:author="Author">
              <w:del w:id="19062"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3" w:author="Author"/>
          <w:del w:id="190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65" w:author="Author"/>
                <w:del w:id="19066" w:author="Author"/>
                <w:rFonts w:cs="Arial"/>
                <w:sz w:val="20"/>
                <w:szCs w:val="20"/>
                <w:lang w:val="en-IE"/>
              </w:rPr>
            </w:pPr>
            <w:ins w:id="19067" w:author="Author">
              <w:del w:id="1906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9" w:author="Author"/>
                <w:del w:id="19070" w:author="Author"/>
                <w:rFonts w:cs="Arial"/>
                <w:sz w:val="20"/>
                <w:szCs w:val="20"/>
                <w:lang w:val="en-IE"/>
              </w:rPr>
            </w:pPr>
            <w:ins w:id="19071" w:author="Author">
              <w:del w:id="19072"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3" w:author="Author"/>
          <w:del w:id="190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75" w:author="Author"/>
                <w:del w:id="19076" w:author="Author"/>
                <w:rFonts w:cs="Arial"/>
                <w:sz w:val="20"/>
                <w:szCs w:val="20"/>
                <w:lang w:val="en-IE"/>
              </w:rPr>
            </w:pPr>
            <w:ins w:id="19077" w:author="Author">
              <w:del w:id="190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9" w:author="Author"/>
                <w:del w:id="19080" w:author="Author"/>
                <w:rFonts w:cs="Arial"/>
                <w:sz w:val="20"/>
                <w:szCs w:val="20"/>
                <w:lang w:val="en-IE"/>
              </w:rPr>
            </w:pPr>
            <w:ins w:id="19081" w:author="Author">
              <w:del w:id="19082"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3" w:author="Author"/>
          <w:del w:id="190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85" w:author="Author"/>
                <w:del w:id="19086" w:author="Author"/>
                <w:rFonts w:cs="Arial"/>
                <w:sz w:val="20"/>
                <w:szCs w:val="20"/>
                <w:lang w:val="en-IE"/>
              </w:rPr>
            </w:pPr>
            <w:ins w:id="19087" w:author="Author">
              <w:del w:id="19088"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9" w:author="Author"/>
                <w:del w:id="19090" w:author="Author"/>
                <w:rFonts w:cs="Arial"/>
                <w:sz w:val="20"/>
                <w:szCs w:val="20"/>
                <w:lang w:val="en-IE"/>
              </w:rPr>
            </w:pPr>
            <w:ins w:id="19091" w:author="Author">
              <w:del w:id="19092"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3" w:author="Author"/>
          <w:del w:id="19094"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095" w:author="Author"/>
                <w:del w:id="19096" w:author="Author"/>
                <w:rFonts w:cs="Arial"/>
                <w:sz w:val="20"/>
                <w:szCs w:val="20"/>
                <w:lang w:val="en-IE"/>
              </w:rPr>
            </w:pPr>
            <w:ins w:id="19097" w:author="Author">
              <w:del w:id="19098"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9" w:author="Author"/>
                <w:del w:id="19100" w:author="Author"/>
                <w:rFonts w:cs="Arial"/>
                <w:sz w:val="20"/>
                <w:szCs w:val="20"/>
                <w:lang w:val="en-IE"/>
              </w:rPr>
            </w:pPr>
            <w:ins w:id="19101" w:author="Author">
              <w:del w:id="19102"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3" w:author="Author"/>
          <w:del w:id="19104"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05" w:author="Author"/>
                <w:del w:id="19106" w:author="Author"/>
                <w:rFonts w:cs="Arial"/>
                <w:sz w:val="20"/>
                <w:szCs w:val="20"/>
                <w:lang w:val="en-IE"/>
              </w:rPr>
            </w:pPr>
            <w:ins w:id="19107" w:author="Author">
              <w:del w:id="19108"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9" w:author="Author"/>
                <w:del w:id="19110" w:author="Author"/>
                <w:rFonts w:cs="Arial"/>
                <w:sz w:val="20"/>
                <w:szCs w:val="20"/>
                <w:lang w:val="en-IE"/>
              </w:rPr>
            </w:pPr>
            <w:ins w:id="19111" w:author="Author">
              <w:del w:id="19112"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3" w:author="Author"/>
          <w:del w:id="191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15" w:author="Author"/>
                <w:del w:id="19116" w:author="Author"/>
                <w:rFonts w:cs="Arial"/>
                <w:sz w:val="20"/>
                <w:szCs w:val="20"/>
                <w:lang w:val="en-IE"/>
              </w:rPr>
            </w:pPr>
            <w:ins w:id="19117" w:author="Author">
              <w:del w:id="1911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9" w:author="Author"/>
                <w:del w:id="19120" w:author="Author"/>
                <w:rFonts w:cs="Arial"/>
                <w:sz w:val="20"/>
                <w:szCs w:val="20"/>
                <w:lang w:val="en-IE"/>
              </w:rPr>
            </w:pPr>
            <w:ins w:id="19121" w:author="Author">
              <w:del w:id="19122"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3" w:author="Author"/>
          <w:del w:id="191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25" w:author="Author"/>
                <w:del w:id="19126" w:author="Author"/>
                <w:rFonts w:cs="Arial"/>
                <w:sz w:val="20"/>
                <w:szCs w:val="20"/>
                <w:lang w:val="en-IE"/>
              </w:rPr>
            </w:pPr>
            <w:ins w:id="19127" w:author="Author">
              <w:del w:id="191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9" w:author="Author"/>
                <w:del w:id="19130" w:author="Author"/>
                <w:rFonts w:cs="Arial"/>
                <w:sz w:val="20"/>
                <w:szCs w:val="20"/>
                <w:lang w:val="en-IE"/>
              </w:rPr>
            </w:pPr>
            <w:ins w:id="19131" w:author="Author">
              <w:del w:id="19132"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3" w:author="Author"/>
          <w:del w:id="191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35" w:author="Author"/>
                <w:del w:id="19136" w:author="Author"/>
                <w:rFonts w:cs="Arial"/>
                <w:sz w:val="20"/>
                <w:szCs w:val="20"/>
                <w:lang w:val="en-IE"/>
              </w:rPr>
            </w:pPr>
            <w:ins w:id="19137" w:author="Author">
              <w:del w:id="19138"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9" w:author="Author"/>
                <w:del w:id="19140" w:author="Author"/>
                <w:i/>
                <w:sz w:val="20"/>
                <w:lang w:val="en-IE"/>
              </w:rPr>
            </w:pPr>
            <w:ins w:id="19141" w:author="Author">
              <w:del w:id="19142" w:author="Author">
                <w:r w:rsidRPr="00F17035" w:rsidDel="00B155C8">
                  <w:rPr>
                    <w:i/>
                    <w:sz w:val="20"/>
                    <w:lang w:val="en-IE"/>
                  </w:rPr>
                  <w:delText>EM_SAL_55</w:delText>
                </w:r>
              </w:del>
            </w:ins>
          </w:p>
        </w:tc>
      </w:tr>
      <w:tr w:rsidR="00F17035" w:rsidRPr="002937F1" w:rsidDel="00B155C8" w14:paraId="244E21EA" w14:textId="27606C86" w:rsidTr="005B1C18">
        <w:trPr>
          <w:ins w:id="19143" w:author="Author"/>
          <w:del w:id="19144"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45" w:author="Author"/>
                <w:del w:id="19146" w:author="Author"/>
                <w:rFonts w:cs="Arial"/>
                <w:sz w:val="20"/>
                <w:szCs w:val="20"/>
                <w:lang w:val="en-IE"/>
              </w:rPr>
            </w:pPr>
            <w:ins w:id="19147" w:author="Author">
              <w:del w:id="19148"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9" w:author="Author"/>
                <w:del w:id="19150" w:author="Author"/>
                <w:sz w:val="20"/>
                <w:lang w:val="en-IE"/>
              </w:rPr>
            </w:pPr>
            <w:ins w:id="19151" w:author="Author">
              <w:del w:id="19152"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3" w:author="Author"/>
          <w:del w:id="19154"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55" w:author="Author"/>
                <w:del w:id="19156" w:author="Author"/>
                <w:rFonts w:cs="Arial"/>
                <w:sz w:val="20"/>
                <w:szCs w:val="20"/>
                <w:lang w:val="en-IE"/>
              </w:rPr>
            </w:pPr>
            <w:ins w:id="19157" w:author="Author">
              <w:del w:id="19158"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9" w:author="Author"/>
                <w:del w:id="19160" w:author="Author"/>
                <w:sz w:val="20"/>
                <w:lang w:val="en-IE"/>
              </w:rPr>
            </w:pPr>
            <w:ins w:id="19161" w:author="Author">
              <w:del w:id="19162" w:author="Author">
                <w:r w:rsidDel="00B155C8">
                  <w:rPr>
                    <w:rFonts w:cs="Arial"/>
                    <w:sz w:val="20"/>
                    <w:szCs w:val="20"/>
                    <w:lang w:val="en-IE"/>
                  </w:rPr>
                  <w:delText>Choosing offer</w:delText>
                </w:r>
              </w:del>
            </w:ins>
          </w:p>
        </w:tc>
      </w:tr>
      <w:tr w:rsidR="00F17035" w:rsidRPr="002937F1" w:rsidDel="00B155C8" w14:paraId="3B5455EC" w14:textId="17376425" w:rsidTr="00F17035">
        <w:trPr>
          <w:ins w:id="19163" w:author="Author"/>
          <w:del w:id="1916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65" w:author="Author"/>
                <w:del w:id="19166" w:author="Author"/>
                <w:rFonts w:cs="Arial"/>
                <w:sz w:val="20"/>
                <w:szCs w:val="20"/>
                <w:lang w:val="en-IE"/>
              </w:rPr>
            </w:pPr>
            <w:ins w:id="19167" w:author="Author">
              <w:del w:id="1916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9" w:author="Author"/>
                <w:del w:id="19170" w:author="Author"/>
                <w:sz w:val="20"/>
                <w:lang w:val="en-IE"/>
              </w:rPr>
            </w:pPr>
            <w:ins w:id="19171" w:author="Author">
              <w:del w:id="191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3" w:author="Author"/>
          <w:del w:id="191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75" w:author="Author"/>
                <w:del w:id="19176" w:author="Author"/>
                <w:rFonts w:cs="Arial"/>
                <w:sz w:val="20"/>
                <w:szCs w:val="20"/>
                <w:lang w:val="en-IE"/>
              </w:rPr>
            </w:pPr>
            <w:ins w:id="19177" w:author="Author">
              <w:del w:id="191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9" w:author="Author"/>
                <w:del w:id="19180" w:author="Author"/>
                <w:sz w:val="20"/>
                <w:lang w:val="en-IE"/>
              </w:rPr>
            </w:pPr>
            <w:ins w:id="19181" w:author="Author">
              <w:del w:id="19182"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3" w:author="Author"/>
          <w:del w:id="191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85" w:author="Author"/>
                <w:del w:id="19186" w:author="Author"/>
                <w:rFonts w:cs="Arial"/>
                <w:sz w:val="20"/>
                <w:szCs w:val="20"/>
                <w:lang w:val="en-IE"/>
              </w:rPr>
            </w:pPr>
            <w:ins w:id="19187" w:author="Author">
              <w:del w:id="19188"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9" w:author="Author"/>
                <w:del w:id="19190" w:author="Author"/>
                <w:i/>
                <w:sz w:val="20"/>
                <w:lang w:val="en-IE"/>
              </w:rPr>
            </w:pPr>
            <w:ins w:id="19191" w:author="Author">
              <w:del w:id="19192" w:author="Author">
                <w:r w:rsidRPr="00F17035" w:rsidDel="00B155C8">
                  <w:rPr>
                    <w:i/>
                    <w:sz w:val="20"/>
                    <w:lang w:val="en-IE"/>
                  </w:rPr>
                  <w:delText>EM_SAL_56</w:delText>
                </w:r>
              </w:del>
            </w:ins>
          </w:p>
        </w:tc>
      </w:tr>
      <w:tr w:rsidR="00F17035" w:rsidRPr="002937F1" w:rsidDel="00B155C8" w14:paraId="3F554D5D" w14:textId="3E7F30A8" w:rsidTr="005B1C18">
        <w:trPr>
          <w:ins w:id="19193" w:author="Author"/>
          <w:del w:id="19194"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195" w:author="Author"/>
                <w:del w:id="19196" w:author="Author"/>
                <w:rFonts w:cs="Arial"/>
                <w:sz w:val="20"/>
                <w:szCs w:val="20"/>
                <w:lang w:val="en-IE"/>
              </w:rPr>
            </w:pPr>
            <w:ins w:id="19197" w:author="Author">
              <w:del w:id="19198"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9" w:author="Author"/>
                <w:del w:id="19200" w:author="Author"/>
                <w:sz w:val="20"/>
                <w:lang w:val="en-IE"/>
              </w:rPr>
            </w:pPr>
            <w:ins w:id="19201" w:author="Author">
              <w:del w:id="19202"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3" w:author="Author"/>
          <w:del w:id="19204"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05" w:author="Author"/>
                <w:del w:id="19206" w:author="Author"/>
                <w:rFonts w:cs="Arial"/>
                <w:sz w:val="20"/>
                <w:szCs w:val="20"/>
                <w:lang w:val="en-IE"/>
              </w:rPr>
            </w:pPr>
            <w:ins w:id="19207" w:author="Author">
              <w:del w:id="19208"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9" w:author="Author"/>
                <w:del w:id="19210" w:author="Author"/>
                <w:sz w:val="20"/>
                <w:lang w:val="en-IE"/>
              </w:rPr>
            </w:pPr>
            <w:ins w:id="19211" w:author="Author">
              <w:del w:id="19212" w:author="Author">
                <w:r w:rsidDel="00B155C8">
                  <w:rPr>
                    <w:sz w:val="20"/>
                    <w:lang w:val="en-IE"/>
                  </w:rPr>
                  <w:delText>Releasing MSISDN</w:delText>
                </w:r>
              </w:del>
            </w:ins>
          </w:p>
        </w:tc>
      </w:tr>
      <w:tr w:rsidR="00F17035" w:rsidRPr="002937F1" w:rsidDel="00B155C8" w14:paraId="3AFA5DD8" w14:textId="4A7571DD" w:rsidTr="00F17035">
        <w:trPr>
          <w:ins w:id="19213" w:author="Author"/>
          <w:del w:id="192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15" w:author="Author"/>
                <w:del w:id="19216" w:author="Author"/>
                <w:rFonts w:cs="Arial"/>
                <w:sz w:val="20"/>
                <w:szCs w:val="20"/>
                <w:lang w:val="en-IE"/>
              </w:rPr>
            </w:pPr>
            <w:ins w:id="19217" w:author="Author">
              <w:del w:id="19218"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9" w:author="Author"/>
                <w:del w:id="19220" w:author="Author"/>
                <w:sz w:val="20"/>
                <w:lang w:val="en-IE"/>
              </w:rPr>
            </w:pPr>
            <w:ins w:id="19221" w:author="Author">
              <w:del w:id="192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3" w:author="Author"/>
          <w:del w:id="192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25" w:author="Author"/>
                <w:del w:id="19226" w:author="Author"/>
                <w:rFonts w:cs="Arial"/>
                <w:sz w:val="20"/>
                <w:szCs w:val="20"/>
                <w:lang w:val="en-IE"/>
              </w:rPr>
            </w:pPr>
            <w:ins w:id="19227" w:author="Author">
              <w:del w:id="192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9" w:author="Author"/>
                <w:del w:id="19230" w:author="Author"/>
                <w:sz w:val="20"/>
                <w:lang w:val="en-IE"/>
              </w:rPr>
            </w:pPr>
            <w:ins w:id="19231" w:author="Author">
              <w:del w:id="19232"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3" w:author="Author"/>
          <w:del w:id="192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35" w:author="Author"/>
                <w:del w:id="19236" w:author="Author"/>
                <w:rFonts w:cs="Arial"/>
                <w:sz w:val="20"/>
                <w:szCs w:val="20"/>
                <w:lang w:val="en-IE"/>
              </w:rPr>
            </w:pPr>
            <w:ins w:id="19237" w:author="Author">
              <w:del w:id="19238"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9" w:author="Author"/>
                <w:del w:id="19240" w:author="Author"/>
                <w:i/>
                <w:sz w:val="20"/>
                <w:lang w:val="en-IE"/>
              </w:rPr>
            </w:pPr>
            <w:ins w:id="19241" w:author="Author">
              <w:del w:id="19242" w:author="Author">
                <w:r w:rsidRPr="00F17035" w:rsidDel="00B155C8">
                  <w:rPr>
                    <w:i/>
                    <w:sz w:val="20"/>
                    <w:lang w:val="en-IE"/>
                  </w:rPr>
                  <w:delText>EM_SAL_57EM_SAL_57</w:delText>
                </w:r>
              </w:del>
            </w:ins>
          </w:p>
        </w:tc>
      </w:tr>
      <w:tr w:rsidR="00250195" w:rsidRPr="002937F1" w:rsidDel="00B155C8" w14:paraId="57877BF7" w14:textId="5CA4DA80" w:rsidTr="005B1C18">
        <w:trPr>
          <w:ins w:id="19243" w:author="Author"/>
          <w:del w:id="19244"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45" w:author="Author"/>
                <w:del w:id="19246" w:author="Author"/>
                <w:rFonts w:cs="Arial"/>
                <w:sz w:val="20"/>
                <w:szCs w:val="20"/>
                <w:lang w:val="en-IE"/>
              </w:rPr>
            </w:pPr>
            <w:ins w:id="19247" w:author="Author">
              <w:del w:id="19248"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9" w:author="Author"/>
                <w:del w:id="19250" w:author="Author"/>
                <w:sz w:val="20"/>
                <w:lang w:val="en-IE"/>
              </w:rPr>
            </w:pPr>
            <w:ins w:id="19251" w:author="Author">
              <w:del w:id="19252"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3" w:author="Author"/>
          <w:del w:id="19254"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55" w:author="Author"/>
                <w:del w:id="19256" w:author="Author"/>
                <w:rFonts w:cs="Arial"/>
                <w:sz w:val="20"/>
                <w:szCs w:val="20"/>
                <w:lang w:val="en-IE"/>
              </w:rPr>
            </w:pPr>
            <w:ins w:id="19257" w:author="Author">
              <w:del w:id="19258"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9" w:author="Author"/>
                <w:del w:id="19260" w:author="Author"/>
                <w:sz w:val="20"/>
                <w:lang w:val="en-IE"/>
              </w:rPr>
            </w:pPr>
            <w:ins w:id="19261" w:author="Author">
              <w:del w:id="19262"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3" w:author="Author"/>
          <w:del w:id="19264"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65" w:author="Author"/>
                <w:del w:id="19266" w:author="Author"/>
                <w:rFonts w:cs="Arial"/>
                <w:sz w:val="20"/>
                <w:szCs w:val="20"/>
                <w:lang w:val="en-IE"/>
              </w:rPr>
            </w:pPr>
            <w:ins w:id="19267" w:author="Author">
              <w:del w:id="19268"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9" w:author="Author"/>
                <w:del w:id="19270" w:author="Author"/>
                <w:sz w:val="20"/>
                <w:lang w:val="en-IE"/>
              </w:rPr>
            </w:pPr>
            <w:ins w:id="19271" w:author="Author">
              <w:del w:id="192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3" w:author="Author"/>
          <w:del w:id="192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75" w:author="Author"/>
                <w:del w:id="19276" w:author="Author"/>
                <w:rFonts w:cs="Arial"/>
                <w:sz w:val="20"/>
                <w:szCs w:val="20"/>
                <w:lang w:val="en-IE"/>
              </w:rPr>
            </w:pPr>
            <w:ins w:id="19277" w:author="Author">
              <w:del w:id="19278"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9" w:author="Author"/>
                <w:del w:id="19280" w:author="Author"/>
                <w:sz w:val="20"/>
                <w:lang w:val="en-IE"/>
              </w:rPr>
            </w:pPr>
            <w:ins w:id="19281" w:author="Author">
              <w:del w:id="19282"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3" w:author="Author"/>
          <w:del w:id="192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85" w:author="Author"/>
                <w:del w:id="19286" w:author="Author"/>
                <w:rFonts w:cs="Arial"/>
                <w:sz w:val="20"/>
                <w:szCs w:val="20"/>
                <w:lang w:val="en-IE"/>
              </w:rPr>
            </w:pPr>
            <w:ins w:id="19287" w:author="Author">
              <w:del w:id="19288"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9" w:author="Author"/>
                <w:del w:id="19290" w:author="Author"/>
                <w:i/>
                <w:sz w:val="20"/>
                <w:lang w:val="en-IE"/>
              </w:rPr>
            </w:pPr>
            <w:ins w:id="19291" w:author="Author">
              <w:del w:id="19292" w:author="Author">
                <w:r w:rsidRPr="006228D3" w:rsidDel="00B155C8">
                  <w:rPr>
                    <w:i/>
                    <w:sz w:val="20"/>
                    <w:lang w:val="en-IE"/>
                  </w:rPr>
                  <w:delText>EM_SAL_58</w:delText>
                </w:r>
              </w:del>
            </w:ins>
          </w:p>
        </w:tc>
      </w:tr>
      <w:tr w:rsidR="006228D3" w:rsidRPr="002937F1" w:rsidDel="00B155C8" w14:paraId="62E69237" w14:textId="7545995D" w:rsidTr="005B1C18">
        <w:trPr>
          <w:ins w:id="19293" w:author="Author"/>
          <w:del w:id="19294"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295" w:author="Author"/>
                <w:del w:id="19296" w:author="Author"/>
                <w:rFonts w:cs="Arial"/>
                <w:sz w:val="20"/>
                <w:szCs w:val="20"/>
                <w:lang w:val="en-IE"/>
              </w:rPr>
            </w:pPr>
            <w:ins w:id="19297" w:author="Author">
              <w:del w:id="19298"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9" w:author="Author"/>
                <w:del w:id="19300" w:author="Author"/>
                <w:sz w:val="20"/>
                <w:lang w:val="en-IE"/>
              </w:rPr>
            </w:pPr>
            <w:ins w:id="19301" w:author="Author">
              <w:del w:id="19302"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3" w:author="Author"/>
          <w:del w:id="19304"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05" w:author="Author"/>
                <w:del w:id="19306" w:author="Author"/>
                <w:rFonts w:cs="Arial"/>
                <w:sz w:val="20"/>
                <w:szCs w:val="20"/>
                <w:lang w:val="en-IE"/>
              </w:rPr>
            </w:pPr>
            <w:ins w:id="19307" w:author="Author">
              <w:del w:id="19308"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9" w:author="Author"/>
                <w:del w:id="19310" w:author="Author"/>
                <w:sz w:val="20"/>
                <w:lang w:val="en-IE"/>
              </w:rPr>
            </w:pPr>
            <w:ins w:id="19311" w:author="Author">
              <w:del w:id="19312" w:author="Author">
                <w:r w:rsidRPr="000F63B1" w:rsidDel="00B155C8">
                  <w:rPr>
                    <w:sz w:val="20"/>
                    <w:lang w:val="en-IE"/>
                  </w:rPr>
                  <w:delText>Wholesale line rental (WLR)</w:delText>
                </w:r>
              </w:del>
            </w:ins>
          </w:p>
        </w:tc>
      </w:tr>
      <w:tr w:rsidR="000F63B1" w:rsidRPr="002937F1" w:rsidDel="00B155C8" w14:paraId="033B3F36" w14:textId="5C840ABE" w:rsidTr="005B1C18">
        <w:trPr>
          <w:ins w:id="19313" w:author="Author"/>
          <w:del w:id="19314"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15" w:author="Author"/>
                <w:del w:id="19316" w:author="Author"/>
                <w:rFonts w:cs="Arial"/>
                <w:sz w:val="20"/>
                <w:szCs w:val="20"/>
                <w:lang w:val="en-IE"/>
              </w:rPr>
            </w:pPr>
            <w:ins w:id="19317" w:author="Author">
              <w:del w:id="19318"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9" w:author="Author"/>
                <w:del w:id="19320" w:author="Author"/>
                <w:sz w:val="20"/>
                <w:lang w:val="en-IE"/>
              </w:rPr>
            </w:pPr>
            <w:ins w:id="19321" w:author="Author">
              <w:del w:id="193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3" w:author="Author"/>
          <w:del w:id="193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25" w:author="Author"/>
                <w:del w:id="19326" w:author="Author"/>
                <w:rFonts w:cs="Arial"/>
                <w:sz w:val="20"/>
                <w:szCs w:val="20"/>
                <w:lang w:val="en-IE"/>
              </w:rPr>
            </w:pPr>
            <w:ins w:id="19327" w:author="Author">
              <w:del w:id="193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9" w:author="Author"/>
                <w:del w:id="19330" w:author="Author"/>
                <w:sz w:val="20"/>
                <w:lang w:val="en-IE"/>
              </w:rPr>
            </w:pPr>
            <w:ins w:id="19331" w:author="Author">
              <w:del w:id="19332"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3" w:author="Author"/>
          <w:del w:id="193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35" w:author="Author"/>
                <w:del w:id="19336" w:author="Author"/>
                <w:rFonts w:cs="Arial"/>
                <w:sz w:val="20"/>
                <w:szCs w:val="20"/>
                <w:lang w:val="en-IE"/>
              </w:rPr>
            </w:pPr>
            <w:ins w:id="19337" w:author="Author">
              <w:del w:id="19338"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9" w:author="Author"/>
                <w:del w:id="19340" w:author="Author"/>
                <w:i/>
                <w:sz w:val="20"/>
                <w:lang w:val="en-IE"/>
              </w:rPr>
            </w:pPr>
            <w:ins w:id="19341" w:author="Author">
              <w:del w:id="19342" w:author="Author">
                <w:r w:rsidRPr="006228D3" w:rsidDel="00B155C8">
                  <w:rPr>
                    <w:i/>
                    <w:sz w:val="20"/>
                    <w:lang w:val="en-IE"/>
                  </w:rPr>
                  <w:delText>EM_SAL_59</w:delText>
                </w:r>
              </w:del>
            </w:ins>
          </w:p>
        </w:tc>
      </w:tr>
      <w:tr w:rsidR="000F63B1" w:rsidRPr="002937F1" w:rsidDel="00B155C8" w14:paraId="74249244" w14:textId="48836091" w:rsidTr="005B1C18">
        <w:trPr>
          <w:ins w:id="19343" w:author="Author"/>
          <w:del w:id="19344"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45" w:author="Author"/>
                <w:del w:id="19346" w:author="Author"/>
                <w:rFonts w:cs="Arial"/>
                <w:sz w:val="20"/>
                <w:szCs w:val="20"/>
                <w:lang w:val="en-IE"/>
              </w:rPr>
            </w:pPr>
            <w:ins w:id="19347" w:author="Author">
              <w:del w:id="19348"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9" w:author="Author"/>
                <w:del w:id="19350" w:author="Author"/>
                <w:sz w:val="20"/>
                <w:lang w:val="en-IE"/>
              </w:rPr>
            </w:pPr>
            <w:ins w:id="19351" w:author="Author">
              <w:del w:id="19352"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3" w:author="Author"/>
          <w:del w:id="19354"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55" w:author="Author"/>
                <w:del w:id="19356" w:author="Author"/>
                <w:rFonts w:cs="Arial"/>
                <w:sz w:val="20"/>
                <w:szCs w:val="20"/>
                <w:lang w:val="en-IE"/>
              </w:rPr>
            </w:pPr>
            <w:ins w:id="19357" w:author="Author">
              <w:del w:id="19358"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9" w:author="Author"/>
                <w:del w:id="19360" w:author="Author"/>
                <w:sz w:val="20"/>
                <w:lang w:val="en-IE"/>
              </w:rPr>
            </w:pPr>
            <w:ins w:id="19361" w:author="Author">
              <w:del w:id="19362"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3" w:author="Author"/>
          <w:del w:id="19364"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65" w:author="Author"/>
                <w:del w:id="19366" w:author="Author"/>
                <w:rFonts w:cs="Arial"/>
                <w:sz w:val="20"/>
                <w:szCs w:val="20"/>
                <w:lang w:val="en-IE"/>
              </w:rPr>
            </w:pPr>
            <w:ins w:id="19367" w:author="Author">
              <w:del w:id="19368"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9" w:author="Author"/>
                <w:del w:id="19370" w:author="Author"/>
                <w:sz w:val="20"/>
                <w:lang w:val="en-IE"/>
              </w:rPr>
            </w:pPr>
            <w:ins w:id="19371" w:author="Author">
              <w:del w:id="193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3" w:author="Author"/>
          <w:del w:id="193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75" w:author="Author"/>
                <w:del w:id="19376" w:author="Author"/>
                <w:rFonts w:cs="Arial"/>
                <w:sz w:val="20"/>
                <w:szCs w:val="20"/>
                <w:lang w:val="en-IE"/>
              </w:rPr>
            </w:pPr>
            <w:ins w:id="19377" w:author="Author">
              <w:del w:id="193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9" w:author="Author"/>
                <w:del w:id="19380" w:author="Author"/>
                <w:sz w:val="20"/>
                <w:lang w:val="en-IE"/>
              </w:rPr>
            </w:pPr>
            <w:ins w:id="19381" w:author="Author">
              <w:del w:id="19382"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3" w:author="Author"/>
          <w:del w:id="193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85" w:author="Author"/>
                <w:del w:id="19386" w:author="Author"/>
                <w:rFonts w:cs="Arial"/>
                <w:sz w:val="20"/>
                <w:szCs w:val="20"/>
                <w:lang w:val="en-IE"/>
              </w:rPr>
            </w:pPr>
            <w:ins w:id="19387" w:author="Author">
              <w:del w:id="19388"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9" w:author="Author"/>
                <w:del w:id="19390" w:author="Author"/>
                <w:i/>
                <w:sz w:val="20"/>
                <w:lang w:val="en-IE"/>
              </w:rPr>
            </w:pPr>
            <w:ins w:id="19391" w:author="Author">
              <w:del w:id="19392" w:author="Author">
                <w:r w:rsidRPr="006228D3" w:rsidDel="00B155C8">
                  <w:rPr>
                    <w:i/>
                    <w:sz w:val="20"/>
                    <w:lang w:val="en-IE"/>
                  </w:rPr>
                  <w:delText>EM_SAL_60</w:delText>
                </w:r>
              </w:del>
            </w:ins>
          </w:p>
        </w:tc>
      </w:tr>
      <w:tr w:rsidR="00357509" w:rsidRPr="002937F1" w:rsidDel="00B155C8" w14:paraId="666BD5D4" w14:textId="01489DA1" w:rsidTr="005B1C18">
        <w:trPr>
          <w:ins w:id="19393" w:author="Author"/>
          <w:del w:id="19394"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395" w:author="Author"/>
                <w:del w:id="19396" w:author="Author"/>
                <w:rFonts w:cs="Arial"/>
                <w:sz w:val="20"/>
                <w:szCs w:val="20"/>
                <w:lang w:val="en-IE"/>
              </w:rPr>
            </w:pPr>
            <w:ins w:id="19397" w:author="Author">
              <w:del w:id="19398"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9" w:author="Author"/>
                <w:del w:id="19400" w:author="Author"/>
                <w:sz w:val="20"/>
                <w:lang w:val="en-IE"/>
              </w:rPr>
            </w:pPr>
            <w:ins w:id="19401" w:author="Author">
              <w:del w:id="19402"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3" w:author="Author"/>
          <w:del w:id="19404"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05" w:author="Author"/>
                <w:del w:id="19406" w:author="Author"/>
                <w:rFonts w:cs="Arial"/>
                <w:sz w:val="20"/>
                <w:szCs w:val="20"/>
                <w:lang w:val="en-IE"/>
              </w:rPr>
            </w:pPr>
            <w:ins w:id="19407" w:author="Author">
              <w:del w:id="19408"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9" w:author="Author"/>
                <w:del w:id="19410" w:author="Author"/>
                <w:sz w:val="20"/>
                <w:lang w:val="en-IE"/>
              </w:rPr>
            </w:pPr>
            <w:ins w:id="19411" w:author="Author">
              <w:del w:id="19412" w:author="Author">
                <w:r w:rsidRPr="000F63B1" w:rsidDel="00B155C8">
                  <w:rPr>
                    <w:sz w:val="20"/>
                    <w:lang w:val="en-IE"/>
                  </w:rPr>
                  <w:delText>Get Pending Orders</w:delText>
                </w:r>
              </w:del>
            </w:ins>
          </w:p>
        </w:tc>
      </w:tr>
      <w:tr w:rsidR="00357509" w:rsidRPr="002937F1" w:rsidDel="00B155C8" w14:paraId="472054B4" w14:textId="051C28BE" w:rsidTr="005B1C18">
        <w:trPr>
          <w:ins w:id="19413" w:author="Author"/>
          <w:del w:id="19414"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15" w:author="Author"/>
                <w:del w:id="19416" w:author="Author"/>
                <w:rFonts w:cs="Arial"/>
                <w:sz w:val="20"/>
                <w:szCs w:val="20"/>
                <w:lang w:val="en-IE"/>
              </w:rPr>
            </w:pPr>
            <w:ins w:id="19417" w:author="Author">
              <w:del w:id="19418"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9" w:author="Author"/>
                <w:del w:id="19420" w:author="Author"/>
                <w:sz w:val="20"/>
                <w:lang w:val="en-IE"/>
              </w:rPr>
            </w:pPr>
            <w:ins w:id="19421" w:author="Author">
              <w:del w:id="194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3" w:author="Author"/>
          <w:del w:id="194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25" w:author="Author"/>
                <w:del w:id="19426" w:author="Author"/>
                <w:rFonts w:cs="Arial"/>
                <w:sz w:val="20"/>
                <w:szCs w:val="20"/>
                <w:lang w:val="en-IE"/>
              </w:rPr>
            </w:pPr>
            <w:ins w:id="19427" w:author="Author">
              <w:del w:id="194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9" w:author="Author"/>
                <w:del w:id="19430" w:author="Author"/>
                <w:sz w:val="20"/>
                <w:lang w:val="en-IE"/>
              </w:rPr>
            </w:pPr>
            <w:ins w:id="19431" w:author="Author">
              <w:del w:id="19432"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3" w:author="Author"/>
          <w:del w:id="194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35" w:author="Author"/>
                <w:del w:id="19436" w:author="Author"/>
                <w:rFonts w:cs="Arial"/>
                <w:sz w:val="20"/>
                <w:szCs w:val="20"/>
                <w:lang w:val="en-IE"/>
              </w:rPr>
            </w:pPr>
            <w:ins w:id="19437" w:author="Author">
              <w:del w:id="19438"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9" w:author="Author"/>
                <w:del w:id="19440" w:author="Author"/>
                <w:sz w:val="20"/>
                <w:lang w:val="en-IE"/>
              </w:rPr>
            </w:pPr>
            <w:ins w:id="19441" w:author="Author">
              <w:del w:id="19442"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3" w:author="Author"/>
          <w:del w:id="19444"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45" w:author="Author"/>
                <w:del w:id="19446" w:author="Author"/>
                <w:rFonts w:cs="Arial"/>
                <w:sz w:val="20"/>
                <w:szCs w:val="20"/>
                <w:lang w:val="en-IE"/>
              </w:rPr>
            </w:pPr>
            <w:ins w:id="19447" w:author="Author">
              <w:del w:id="19448"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9" w:author="Author"/>
                <w:del w:id="19450" w:author="Author"/>
                <w:sz w:val="20"/>
                <w:lang w:val="en-IE"/>
              </w:rPr>
            </w:pPr>
            <w:ins w:id="19451" w:author="Author">
              <w:del w:id="19452"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3" w:author="Author"/>
          <w:del w:id="19454"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55" w:author="Author"/>
                <w:del w:id="19456" w:author="Author"/>
                <w:rFonts w:cs="Arial"/>
                <w:sz w:val="20"/>
                <w:szCs w:val="20"/>
                <w:lang w:val="en-IE"/>
              </w:rPr>
            </w:pPr>
            <w:ins w:id="19457" w:author="Author">
              <w:del w:id="19458"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9" w:author="Author"/>
                <w:del w:id="19460" w:author="Author"/>
                <w:sz w:val="20"/>
                <w:lang w:val="en-IE"/>
              </w:rPr>
            </w:pPr>
            <w:ins w:id="19461" w:author="Author">
              <w:del w:id="19462"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3" w:author="Author"/>
          <w:del w:id="19464"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65" w:author="Author"/>
                <w:del w:id="19466" w:author="Author"/>
                <w:rFonts w:cs="Arial"/>
                <w:sz w:val="20"/>
                <w:szCs w:val="20"/>
                <w:lang w:val="en-IE"/>
              </w:rPr>
            </w:pPr>
            <w:ins w:id="19467" w:author="Author">
              <w:del w:id="19468"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9" w:author="Author"/>
                <w:del w:id="19470" w:author="Author"/>
                <w:sz w:val="20"/>
                <w:lang w:val="en-IE"/>
              </w:rPr>
            </w:pPr>
            <w:ins w:id="19471" w:author="Author">
              <w:del w:id="194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3" w:author="Author"/>
          <w:del w:id="194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75" w:author="Author"/>
                <w:del w:id="19476" w:author="Author"/>
                <w:rFonts w:cs="Arial"/>
                <w:sz w:val="20"/>
                <w:szCs w:val="20"/>
                <w:lang w:val="en-IE"/>
              </w:rPr>
            </w:pPr>
            <w:ins w:id="19477" w:author="Author">
              <w:del w:id="194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9" w:author="Author"/>
                <w:del w:id="19480" w:author="Author"/>
                <w:sz w:val="20"/>
                <w:lang w:val="en-IE"/>
              </w:rPr>
            </w:pPr>
            <w:ins w:id="19481" w:author="Author">
              <w:del w:id="19482"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3" w:author="Author"/>
          <w:del w:id="194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85" w:author="Author"/>
                <w:del w:id="19486" w:author="Author"/>
                <w:rFonts w:cs="Arial"/>
                <w:sz w:val="20"/>
                <w:szCs w:val="20"/>
                <w:lang w:val="en-IE"/>
              </w:rPr>
            </w:pPr>
            <w:ins w:id="19487" w:author="Author">
              <w:del w:id="19488"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9" w:author="Author"/>
                <w:del w:id="19490" w:author="Author"/>
                <w:i/>
                <w:sz w:val="20"/>
                <w:lang w:val="en-IE"/>
              </w:rPr>
            </w:pPr>
            <w:ins w:id="19491" w:author="Author">
              <w:del w:id="19492" w:author="Author">
                <w:r w:rsidRPr="00C15473" w:rsidDel="00B155C8">
                  <w:rPr>
                    <w:i/>
                    <w:sz w:val="20"/>
                    <w:lang w:val="en-IE"/>
                  </w:rPr>
                  <w:delText>EM_SAL_62</w:delText>
                </w:r>
              </w:del>
            </w:ins>
          </w:p>
        </w:tc>
      </w:tr>
      <w:tr w:rsidR="00C15473" w:rsidRPr="002937F1" w:rsidDel="00B155C8" w14:paraId="78006A80" w14:textId="02D8FC37" w:rsidTr="005B1C18">
        <w:trPr>
          <w:ins w:id="19493" w:author="Author"/>
          <w:del w:id="19494"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495" w:author="Author"/>
                <w:del w:id="19496" w:author="Author"/>
                <w:rFonts w:cs="Arial"/>
                <w:sz w:val="20"/>
                <w:szCs w:val="20"/>
                <w:lang w:val="en-IE"/>
              </w:rPr>
            </w:pPr>
            <w:ins w:id="19497" w:author="Author">
              <w:del w:id="19498"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9" w:author="Author"/>
                <w:del w:id="19500" w:author="Author"/>
                <w:sz w:val="20"/>
                <w:lang w:val="en-IE"/>
              </w:rPr>
            </w:pPr>
            <w:ins w:id="19501" w:author="Author">
              <w:del w:id="19502"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3" w:author="Author"/>
          <w:del w:id="19504"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05" w:author="Author"/>
                <w:del w:id="19506" w:author="Author"/>
                <w:rFonts w:cs="Arial"/>
                <w:sz w:val="20"/>
                <w:szCs w:val="20"/>
                <w:lang w:val="en-IE"/>
              </w:rPr>
            </w:pPr>
            <w:ins w:id="19507" w:author="Author">
              <w:del w:id="19508"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9" w:author="Author"/>
                <w:del w:id="19510" w:author="Author"/>
                <w:sz w:val="20"/>
                <w:lang w:val="en-IE"/>
              </w:rPr>
            </w:pPr>
            <w:ins w:id="19511" w:author="Author">
              <w:del w:id="19512" w:author="Author">
                <w:r w:rsidRPr="00C15473" w:rsidDel="00B155C8">
                  <w:rPr>
                    <w:sz w:val="20"/>
                    <w:lang w:val="en-IE"/>
                  </w:rPr>
                  <w:delText>Generate port-in code</w:delText>
                </w:r>
              </w:del>
            </w:ins>
          </w:p>
        </w:tc>
      </w:tr>
      <w:tr w:rsidR="00C15473" w:rsidRPr="002937F1" w:rsidDel="00B155C8" w14:paraId="1801B033" w14:textId="4467B70A" w:rsidTr="005B1C18">
        <w:trPr>
          <w:ins w:id="19513" w:author="Author"/>
          <w:del w:id="19514"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15" w:author="Author"/>
                <w:del w:id="19516" w:author="Author"/>
                <w:rFonts w:cs="Arial"/>
                <w:sz w:val="20"/>
                <w:szCs w:val="20"/>
                <w:lang w:val="en-IE"/>
              </w:rPr>
            </w:pPr>
            <w:ins w:id="19517" w:author="Author">
              <w:del w:id="19518"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9" w:author="Author"/>
                <w:del w:id="19520" w:author="Author"/>
                <w:sz w:val="20"/>
                <w:lang w:val="en-IE"/>
              </w:rPr>
            </w:pPr>
            <w:ins w:id="19521" w:author="Author">
              <w:del w:id="195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3" w:author="Author"/>
          <w:del w:id="195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25" w:author="Author"/>
                <w:del w:id="19526" w:author="Author"/>
                <w:rFonts w:cs="Arial"/>
                <w:sz w:val="20"/>
                <w:szCs w:val="20"/>
                <w:lang w:val="en-IE"/>
              </w:rPr>
            </w:pPr>
            <w:ins w:id="19527" w:author="Author">
              <w:del w:id="195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9" w:author="Author"/>
                <w:del w:id="19530" w:author="Author"/>
                <w:sz w:val="20"/>
                <w:lang w:val="en-IE"/>
              </w:rPr>
            </w:pPr>
            <w:ins w:id="19531" w:author="Author">
              <w:del w:id="19532"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3" w:author="Author"/>
          <w:del w:id="195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35" w:author="Author"/>
                <w:del w:id="19536" w:author="Author"/>
                <w:rFonts w:cs="Arial"/>
                <w:sz w:val="20"/>
                <w:szCs w:val="20"/>
                <w:lang w:val="en-IE"/>
              </w:rPr>
            </w:pPr>
            <w:ins w:id="19537" w:author="Author">
              <w:del w:id="19538"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9" w:author="Author"/>
                <w:del w:id="19540" w:author="Author"/>
                <w:i/>
                <w:sz w:val="20"/>
                <w:lang w:val="en-IE"/>
              </w:rPr>
            </w:pPr>
            <w:ins w:id="19541" w:author="Author">
              <w:del w:id="19542" w:author="Author">
                <w:r w:rsidRPr="00C15473" w:rsidDel="00B155C8">
                  <w:rPr>
                    <w:i/>
                    <w:sz w:val="20"/>
                    <w:lang w:val="en-IE"/>
                  </w:rPr>
                  <w:delText>EM_SAL_63</w:delText>
                </w:r>
              </w:del>
            </w:ins>
          </w:p>
        </w:tc>
      </w:tr>
      <w:tr w:rsidR="00C15473" w:rsidRPr="002937F1" w:rsidDel="00B155C8" w14:paraId="6D31025A" w14:textId="4F9FBAFD" w:rsidTr="005B1C18">
        <w:trPr>
          <w:ins w:id="19543" w:author="Author"/>
          <w:del w:id="19544"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45" w:author="Author"/>
                <w:del w:id="19546" w:author="Author"/>
                <w:rFonts w:cs="Arial"/>
                <w:sz w:val="20"/>
                <w:szCs w:val="20"/>
                <w:lang w:val="en-IE"/>
              </w:rPr>
            </w:pPr>
            <w:ins w:id="19547" w:author="Author">
              <w:del w:id="19548"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9" w:author="Author"/>
                <w:del w:id="19550" w:author="Author"/>
                <w:sz w:val="20"/>
                <w:lang w:val="en-IE"/>
              </w:rPr>
            </w:pPr>
            <w:ins w:id="19551" w:author="Author">
              <w:del w:id="19552"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3" w:author="Author"/>
          <w:del w:id="19554"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55" w:author="Author"/>
                <w:del w:id="19556" w:author="Author"/>
                <w:rFonts w:cs="Arial"/>
                <w:sz w:val="20"/>
                <w:szCs w:val="20"/>
                <w:lang w:val="en-IE"/>
              </w:rPr>
            </w:pPr>
            <w:ins w:id="19557" w:author="Author">
              <w:del w:id="19558"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9" w:author="Author"/>
                <w:del w:id="19560" w:author="Author"/>
                <w:sz w:val="20"/>
                <w:lang w:val="en-IE"/>
              </w:rPr>
            </w:pPr>
            <w:ins w:id="19561" w:author="Author">
              <w:del w:id="19562" w:author="Author">
                <w:r w:rsidRPr="00C15473" w:rsidDel="00B155C8">
                  <w:rPr>
                    <w:sz w:val="20"/>
                    <w:lang w:val="en-IE"/>
                  </w:rPr>
                  <w:delText>Generate port-in code</w:delText>
                </w:r>
              </w:del>
            </w:ins>
          </w:p>
        </w:tc>
      </w:tr>
      <w:tr w:rsidR="00C15473" w:rsidRPr="002937F1" w:rsidDel="00B155C8" w14:paraId="0312DF15" w14:textId="7B373448" w:rsidTr="005B1C18">
        <w:trPr>
          <w:ins w:id="19563" w:author="Author"/>
          <w:del w:id="19564"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65" w:author="Author"/>
                <w:del w:id="19566" w:author="Author"/>
                <w:rFonts w:cs="Arial"/>
                <w:sz w:val="20"/>
                <w:szCs w:val="20"/>
                <w:lang w:val="en-IE"/>
              </w:rPr>
            </w:pPr>
            <w:ins w:id="19567" w:author="Author">
              <w:del w:id="19568"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9" w:author="Author"/>
                <w:del w:id="19570" w:author="Author"/>
                <w:sz w:val="20"/>
                <w:lang w:val="en-IE"/>
              </w:rPr>
            </w:pPr>
            <w:ins w:id="19571" w:author="Author">
              <w:del w:id="195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3" w:author="Author"/>
          <w:del w:id="195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75" w:author="Author"/>
                <w:del w:id="19576" w:author="Author"/>
                <w:rFonts w:cs="Arial"/>
                <w:sz w:val="20"/>
                <w:szCs w:val="20"/>
                <w:lang w:val="en-IE"/>
              </w:rPr>
            </w:pPr>
            <w:ins w:id="19577" w:author="Author">
              <w:del w:id="195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9" w:author="Author"/>
                <w:del w:id="19580" w:author="Author"/>
                <w:sz w:val="20"/>
                <w:lang w:val="en-IE"/>
              </w:rPr>
            </w:pPr>
            <w:ins w:id="19581" w:author="Author">
              <w:del w:id="19582"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3" w:author="Author"/>
          <w:del w:id="195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85" w:author="Author"/>
                <w:del w:id="19586" w:author="Author"/>
                <w:rFonts w:cs="Arial"/>
                <w:sz w:val="20"/>
                <w:szCs w:val="20"/>
                <w:lang w:val="en-IE"/>
              </w:rPr>
            </w:pPr>
            <w:ins w:id="19587" w:author="Author">
              <w:del w:id="19588"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9" w:author="Author"/>
                <w:del w:id="19590" w:author="Author"/>
                <w:i/>
                <w:sz w:val="20"/>
                <w:lang w:val="en-IE"/>
              </w:rPr>
            </w:pPr>
            <w:ins w:id="19591" w:author="Author">
              <w:del w:id="19592" w:author="Author">
                <w:r w:rsidRPr="00C15473" w:rsidDel="00B155C8">
                  <w:rPr>
                    <w:i/>
                    <w:sz w:val="20"/>
                    <w:lang w:val="en-IE"/>
                  </w:rPr>
                  <w:delText>EM_SAL_64</w:delText>
                </w:r>
              </w:del>
            </w:ins>
          </w:p>
        </w:tc>
      </w:tr>
      <w:tr w:rsidR="00C15473" w:rsidRPr="002937F1" w:rsidDel="00B155C8" w14:paraId="433E784D" w14:textId="1B28ECC6" w:rsidTr="005B1C18">
        <w:trPr>
          <w:ins w:id="19593" w:author="Author"/>
          <w:del w:id="19594"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595" w:author="Author"/>
                <w:del w:id="19596" w:author="Author"/>
                <w:rFonts w:cs="Arial"/>
                <w:sz w:val="20"/>
                <w:szCs w:val="20"/>
                <w:lang w:val="en-IE"/>
              </w:rPr>
            </w:pPr>
            <w:ins w:id="19597" w:author="Author">
              <w:del w:id="19598"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9" w:author="Author"/>
                <w:del w:id="19600" w:author="Author"/>
                <w:sz w:val="20"/>
                <w:lang w:val="en-IE"/>
              </w:rPr>
            </w:pPr>
            <w:ins w:id="19601" w:author="Author">
              <w:del w:id="19602"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3" w:author="Author"/>
          <w:del w:id="19604"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05" w:author="Author"/>
                <w:del w:id="19606" w:author="Author"/>
                <w:rFonts w:cs="Arial"/>
                <w:sz w:val="20"/>
                <w:szCs w:val="20"/>
                <w:lang w:val="en-IE"/>
              </w:rPr>
            </w:pPr>
            <w:ins w:id="19607" w:author="Author">
              <w:del w:id="19608"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9" w:author="Author"/>
                <w:del w:id="19610" w:author="Author"/>
                <w:sz w:val="20"/>
                <w:lang w:val="en-IE"/>
              </w:rPr>
            </w:pPr>
            <w:ins w:id="19611" w:author="Author">
              <w:del w:id="19612" w:author="Author">
                <w:r w:rsidRPr="0076179D" w:rsidDel="00B155C8">
                  <w:rPr>
                    <w:sz w:val="20"/>
                    <w:lang w:val="en-IE"/>
                  </w:rPr>
                  <w:delText>Order submission rollback</w:delText>
                </w:r>
              </w:del>
            </w:ins>
          </w:p>
        </w:tc>
      </w:tr>
      <w:tr w:rsidR="0076179D" w:rsidRPr="002937F1" w:rsidDel="00B155C8" w14:paraId="2E8D6495" w14:textId="27B68EC6" w:rsidTr="005B1C18">
        <w:trPr>
          <w:ins w:id="19613" w:author="Author"/>
          <w:del w:id="19614"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15" w:author="Author"/>
                <w:del w:id="19616" w:author="Author"/>
                <w:rFonts w:cs="Arial"/>
                <w:sz w:val="20"/>
                <w:szCs w:val="20"/>
                <w:lang w:val="en-IE"/>
              </w:rPr>
            </w:pPr>
            <w:ins w:id="19617" w:author="Author">
              <w:del w:id="19618"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9" w:author="Author"/>
                <w:del w:id="19620" w:author="Author"/>
                <w:sz w:val="20"/>
                <w:lang w:val="en-IE"/>
              </w:rPr>
            </w:pPr>
            <w:ins w:id="19621" w:author="Author">
              <w:del w:id="196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3" w:author="Author"/>
          <w:del w:id="196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25" w:author="Author"/>
                <w:del w:id="19626" w:author="Author"/>
                <w:rFonts w:cs="Arial"/>
                <w:sz w:val="20"/>
                <w:szCs w:val="20"/>
                <w:lang w:val="en-IE"/>
              </w:rPr>
            </w:pPr>
            <w:ins w:id="19627" w:author="Author">
              <w:del w:id="1962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9" w:author="Author"/>
                <w:del w:id="19630" w:author="Author"/>
                <w:sz w:val="20"/>
                <w:lang w:val="en-IE"/>
              </w:rPr>
            </w:pPr>
            <w:ins w:id="19631" w:author="Author">
              <w:del w:id="19632"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3" w:author="Author"/>
          <w:del w:id="196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35" w:author="Author"/>
                <w:del w:id="19636" w:author="Author"/>
                <w:rFonts w:cs="Arial"/>
                <w:sz w:val="20"/>
                <w:szCs w:val="20"/>
                <w:lang w:val="en-IE"/>
              </w:rPr>
            </w:pPr>
            <w:ins w:id="19637" w:author="Author">
              <w:del w:id="19638"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9" w:author="Author"/>
                <w:del w:id="19640" w:author="Author"/>
                <w:i/>
                <w:sz w:val="20"/>
                <w:lang w:val="en-IE"/>
              </w:rPr>
            </w:pPr>
            <w:ins w:id="19641" w:author="Author">
              <w:del w:id="19642" w:author="Author">
                <w:r w:rsidRPr="00C15473" w:rsidDel="00B155C8">
                  <w:rPr>
                    <w:i/>
                    <w:sz w:val="20"/>
                    <w:lang w:val="en-IE"/>
                  </w:rPr>
                  <w:delText>EM_SAL_65</w:delText>
                </w:r>
              </w:del>
            </w:ins>
          </w:p>
        </w:tc>
      </w:tr>
      <w:tr w:rsidR="0060011D" w:rsidRPr="002937F1" w:rsidDel="00B155C8" w14:paraId="5A4A341B" w14:textId="6542175D" w:rsidTr="005B1C18">
        <w:trPr>
          <w:ins w:id="19643" w:author="Author"/>
          <w:del w:id="19644"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45" w:author="Author"/>
                <w:del w:id="19646" w:author="Author"/>
                <w:rFonts w:cs="Arial"/>
                <w:sz w:val="20"/>
                <w:szCs w:val="20"/>
                <w:lang w:val="en-IE"/>
              </w:rPr>
            </w:pPr>
            <w:ins w:id="19647" w:author="Author">
              <w:del w:id="19648"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9" w:author="Author"/>
                <w:del w:id="19650" w:author="Author"/>
                <w:sz w:val="20"/>
                <w:lang w:val="en-IE"/>
              </w:rPr>
            </w:pPr>
            <w:ins w:id="19651" w:author="Author">
              <w:del w:id="19652"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3" w:author="Author"/>
          <w:del w:id="19654"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55" w:author="Author"/>
                <w:del w:id="19656" w:author="Author"/>
                <w:rFonts w:cs="Arial"/>
                <w:sz w:val="20"/>
                <w:szCs w:val="20"/>
                <w:lang w:val="en-IE"/>
              </w:rPr>
            </w:pPr>
            <w:ins w:id="19657" w:author="Author">
              <w:del w:id="19658"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9" w:author="Author"/>
                <w:del w:id="19660" w:author="Author"/>
                <w:sz w:val="20"/>
                <w:lang w:val="en-IE"/>
              </w:rPr>
            </w:pPr>
            <w:ins w:id="19661" w:author="Author">
              <w:del w:id="19662"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3" w:author="Author"/>
          <w:del w:id="19664"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65" w:author="Author"/>
                <w:del w:id="19666" w:author="Author"/>
                <w:rFonts w:cs="Arial"/>
                <w:sz w:val="20"/>
                <w:szCs w:val="20"/>
                <w:lang w:val="en-IE"/>
              </w:rPr>
            </w:pPr>
            <w:ins w:id="19667" w:author="Author">
              <w:del w:id="19668"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9" w:author="Author"/>
                <w:del w:id="19670" w:author="Author"/>
                <w:sz w:val="20"/>
                <w:lang w:val="en-IE"/>
              </w:rPr>
            </w:pPr>
            <w:ins w:id="19671" w:author="Author">
              <w:del w:id="1967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3" w:author="Author"/>
          <w:del w:id="1967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75" w:author="Author"/>
                <w:del w:id="19676" w:author="Author"/>
                <w:rFonts w:cs="Arial"/>
                <w:sz w:val="20"/>
                <w:szCs w:val="20"/>
                <w:lang w:val="en-IE"/>
              </w:rPr>
            </w:pPr>
            <w:ins w:id="19677" w:author="Author">
              <w:del w:id="1967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9" w:author="Author"/>
                <w:del w:id="19680" w:author="Author"/>
                <w:sz w:val="20"/>
                <w:lang w:val="en-IE"/>
              </w:rPr>
            </w:pPr>
            <w:ins w:id="19681" w:author="Author">
              <w:del w:id="19682"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3" w:author="Author"/>
          <w:del w:id="196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85" w:author="Author"/>
                <w:del w:id="19686" w:author="Author"/>
                <w:rFonts w:cs="Arial"/>
                <w:sz w:val="20"/>
                <w:szCs w:val="20"/>
                <w:lang w:val="en-IE"/>
              </w:rPr>
            </w:pPr>
            <w:ins w:id="19687" w:author="Author">
              <w:del w:id="19688"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9" w:author="Author"/>
                <w:del w:id="19690" w:author="Author"/>
                <w:i/>
                <w:sz w:val="20"/>
                <w:lang w:val="en-IE"/>
              </w:rPr>
            </w:pPr>
            <w:ins w:id="19691" w:author="Author">
              <w:del w:id="19692"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3" w:author="Author"/>
          <w:del w:id="19694"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695" w:author="Author"/>
                <w:del w:id="19696" w:author="Author"/>
                <w:rFonts w:cs="Arial"/>
                <w:sz w:val="20"/>
                <w:szCs w:val="20"/>
                <w:lang w:val="en-IE"/>
              </w:rPr>
            </w:pPr>
            <w:ins w:id="19697" w:author="Author">
              <w:del w:id="19698"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9" w:author="Author"/>
                <w:del w:id="19700" w:author="Author"/>
                <w:sz w:val="20"/>
                <w:lang w:val="en-IE"/>
              </w:rPr>
            </w:pPr>
            <w:ins w:id="19701" w:author="Author">
              <w:del w:id="19702"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3" w:author="Author"/>
          <w:del w:id="19704"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05" w:author="Author"/>
                <w:del w:id="19706" w:author="Author"/>
                <w:rFonts w:cs="Arial"/>
                <w:sz w:val="20"/>
                <w:szCs w:val="20"/>
                <w:lang w:val="en-IE"/>
              </w:rPr>
            </w:pPr>
            <w:ins w:id="19707" w:author="Author">
              <w:del w:id="19708"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9" w:author="Author"/>
                <w:del w:id="19710" w:author="Author"/>
                <w:sz w:val="20"/>
                <w:lang w:val="en-IE"/>
              </w:rPr>
            </w:pPr>
            <w:ins w:id="19711" w:author="Author">
              <w:del w:id="19712" w:author="Author">
                <w:r w:rsidRPr="0076179D" w:rsidDel="00B155C8">
                  <w:rPr>
                    <w:sz w:val="20"/>
                    <w:lang w:val="en-IE"/>
                  </w:rPr>
                  <w:delText>Order submission rollback</w:delText>
                </w:r>
              </w:del>
            </w:ins>
          </w:p>
        </w:tc>
      </w:tr>
      <w:tr w:rsidR="000716BD" w:rsidRPr="002937F1" w:rsidDel="00B155C8" w14:paraId="6AF7338A" w14:textId="5AA3617E" w:rsidTr="005B1C18">
        <w:trPr>
          <w:ins w:id="19713" w:author="Author"/>
          <w:del w:id="19714"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15" w:author="Author"/>
                <w:del w:id="19716" w:author="Author"/>
                <w:rFonts w:cs="Arial"/>
                <w:sz w:val="20"/>
                <w:szCs w:val="20"/>
                <w:lang w:val="en-IE"/>
              </w:rPr>
            </w:pPr>
            <w:ins w:id="19717" w:author="Author">
              <w:del w:id="19718"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9" w:author="Author"/>
                <w:del w:id="19720" w:author="Author"/>
                <w:sz w:val="20"/>
                <w:lang w:val="en-IE"/>
              </w:rPr>
            </w:pPr>
            <w:ins w:id="19721" w:author="Author">
              <w:del w:id="19722"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3" w:author="Author"/>
          <w:del w:id="19724"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25" w:author="Author"/>
                <w:del w:id="19726" w:author="Author"/>
                <w:rFonts w:cs="Arial"/>
                <w:sz w:val="20"/>
                <w:szCs w:val="20"/>
                <w:lang w:val="en-IE"/>
              </w:rPr>
            </w:pPr>
            <w:ins w:id="19727" w:author="Author">
              <w:del w:id="19728"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9" w:author="Author"/>
                <w:del w:id="19730" w:author="Author"/>
                <w:sz w:val="20"/>
                <w:lang w:val="en-IE"/>
              </w:rPr>
            </w:pPr>
            <w:ins w:id="19731" w:author="Author">
              <w:del w:id="19732"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3" w:author="Author"/>
          <w:lang w:val="en-IE" w:eastAsia="pt-PT"/>
        </w:rPr>
      </w:pPr>
      <w:del w:id="19734"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35"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36" w:author="Author"/>
                <w:rFonts w:cs="Arial"/>
                <w:sz w:val="20"/>
                <w:szCs w:val="20"/>
                <w:lang w:val="en-IE"/>
              </w:rPr>
            </w:pPr>
            <w:del w:id="19737"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38"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39" w:author="Author"/>
                <w:rFonts w:cs="Arial"/>
                <w:sz w:val="20"/>
                <w:szCs w:val="20"/>
                <w:lang w:val="en-IE"/>
              </w:rPr>
            </w:pPr>
            <w:del w:id="19740"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1" w:author="Author"/>
                <w:rFonts w:cs="Arial"/>
                <w:i/>
                <w:color w:val="000000"/>
                <w:sz w:val="20"/>
                <w:szCs w:val="20"/>
                <w:lang w:val="en-IE"/>
              </w:rPr>
            </w:pPr>
            <w:del w:id="19742"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3"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44" w:author="Author"/>
                <w:rFonts w:cs="Arial"/>
                <w:sz w:val="20"/>
                <w:szCs w:val="20"/>
                <w:lang w:val="en-IE"/>
              </w:rPr>
            </w:pPr>
            <w:del w:id="19745"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6" w:author="Author"/>
                <w:rFonts w:cs="Arial"/>
                <w:color w:val="000000"/>
                <w:sz w:val="20"/>
                <w:szCs w:val="20"/>
                <w:lang w:val="en-IE"/>
              </w:rPr>
            </w:pPr>
            <w:ins w:id="19747" w:author="Author">
              <w:del w:id="19748" w:author="Author">
                <w:r w:rsidDel="00B155C8">
                  <w:rPr>
                    <w:rFonts w:cs="Arial"/>
                    <w:sz w:val="20"/>
                    <w:szCs w:val="20"/>
                  </w:rPr>
                  <w:delText>Message displayed if there are no offers available.</w:delText>
                </w:r>
              </w:del>
            </w:ins>
            <w:del w:id="19749"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50"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51" w:author="Author"/>
                <w:rFonts w:cs="Arial"/>
                <w:sz w:val="20"/>
                <w:szCs w:val="20"/>
                <w:lang w:val="en-IE"/>
              </w:rPr>
            </w:pPr>
            <w:del w:id="19752"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3" w:author="Author"/>
                <w:rFonts w:cs="Arial"/>
                <w:sz w:val="20"/>
                <w:szCs w:val="20"/>
                <w:lang w:val="en-IE" w:eastAsia="pt-PT"/>
              </w:rPr>
            </w:pPr>
            <w:del w:id="19754"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55"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56" w:author="Author"/>
                <w:rFonts w:cs="Arial"/>
                <w:sz w:val="20"/>
                <w:szCs w:val="20"/>
                <w:lang w:val="en-IE"/>
              </w:rPr>
            </w:pPr>
            <w:del w:id="19757"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8" w:author="Author"/>
                <w:rFonts w:cs="Arial"/>
                <w:sz w:val="20"/>
                <w:szCs w:val="20"/>
                <w:lang w:val="en-IE" w:eastAsia="pt-PT"/>
              </w:rPr>
            </w:pPr>
            <w:del w:id="19759"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61" w:author="Author"/>
                <w:rFonts w:cs="Arial"/>
                <w:sz w:val="20"/>
                <w:szCs w:val="20"/>
                <w:lang w:val="en-IE"/>
              </w:rPr>
            </w:pPr>
            <w:del w:id="1976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3" w:author="Author"/>
                <w:rFonts w:cs="Arial"/>
                <w:color w:val="000000"/>
                <w:sz w:val="20"/>
                <w:szCs w:val="20"/>
                <w:lang w:val="en-IE"/>
              </w:rPr>
            </w:pPr>
            <w:del w:id="19764"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6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66" w:author="Author"/>
                <w:rFonts w:cs="Arial"/>
                <w:sz w:val="20"/>
                <w:szCs w:val="20"/>
                <w:lang w:val="en-IE"/>
              </w:rPr>
            </w:pPr>
            <w:del w:id="19767"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8" w:author="Author"/>
                <w:rFonts w:cs="Arial"/>
                <w:i/>
                <w:color w:val="000000"/>
                <w:sz w:val="20"/>
                <w:szCs w:val="20"/>
                <w:lang w:val="en-IE"/>
              </w:rPr>
            </w:pPr>
            <w:del w:id="19769"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70"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71" w:author="Author"/>
                <w:rFonts w:cs="Arial"/>
                <w:sz w:val="20"/>
                <w:szCs w:val="20"/>
                <w:lang w:val="en-IE"/>
              </w:rPr>
            </w:pPr>
            <w:del w:id="19772"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3" w:author="Author"/>
                <w:rFonts w:cs="Arial"/>
                <w:b/>
                <w:bCs/>
                <w:i/>
                <w:iCs/>
                <w:color w:val="000000"/>
                <w:sz w:val="20"/>
                <w:szCs w:val="20"/>
                <w:lang w:val="en-IE"/>
              </w:rPr>
            </w:pPr>
            <w:ins w:id="19774" w:author="Author">
              <w:del w:id="19775" w:author="Author">
                <w:r w:rsidDel="00B155C8">
                  <w:rPr>
                    <w:rFonts w:cs="Arial"/>
                    <w:sz w:val="20"/>
                    <w:szCs w:val="20"/>
                  </w:rPr>
                  <w:delText>Message displayed if an attempt to cancel a reservation of the previous SIM card has failed</w:delText>
                </w:r>
              </w:del>
            </w:ins>
            <w:del w:id="19776"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77"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78" w:author="Author"/>
                <w:rFonts w:cs="Arial"/>
                <w:sz w:val="20"/>
                <w:szCs w:val="20"/>
                <w:lang w:val="en-IE"/>
              </w:rPr>
            </w:pPr>
            <w:del w:id="19779"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0" w:author="Author"/>
                <w:rFonts w:cs="Arial"/>
                <w:sz w:val="20"/>
                <w:szCs w:val="20"/>
                <w:lang w:val="en-IE" w:eastAsia="pt-PT"/>
              </w:rPr>
            </w:pPr>
            <w:del w:id="19781"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2"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3" w:author="Author"/>
                <w:rFonts w:cs="Arial"/>
                <w:sz w:val="20"/>
                <w:szCs w:val="20"/>
                <w:lang w:val="en-IE"/>
              </w:rPr>
            </w:pPr>
            <w:del w:id="19784"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5" w:author="Author"/>
                <w:rFonts w:cs="Arial"/>
                <w:sz w:val="20"/>
                <w:szCs w:val="20"/>
                <w:lang w:val="en-IE" w:eastAsia="pt-PT"/>
              </w:rPr>
            </w:pPr>
            <w:del w:id="19786"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88" w:author="Author"/>
                <w:rFonts w:cs="Arial"/>
                <w:sz w:val="20"/>
                <w:szCs w:val="20"/>
                <w:lang w:val="en-IE"/>
              </w:rPr>
            </w:pPr>
            <w:del w:id="19789"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0" w:author="Author"/>
                <w:rFonts w:cs="Arial"/>
                <w:color w:val="000000"/>
                <w:sz w:val="20"/>
                <w:szCs w:val="20"/>
                <w:lang w:val="en-IE"/>
              </w:rPr>
            </w:pPr>
            <w:del w:id="19791"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3" w:author="Author"/>
                <w:rFonts w:cs="Arial"/>
                <w:sz w:val="20"/>
                <w:szCs w:val="20"/>
                <w:lang w:val="en-IE"/>
              </w:rPr>
            </w:pPr>
            <w:del w:id="19794"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5" w:author="Author"/>
                <w:rFonts w:cs="Arial"/>
                <w:i/>
                <w:color w:val="000000"/>
                <w:sz w:val="20"/>
                <w:szCs w:val="20"/>
                <w:lang w:val="en-IE"/>
              </w:rPr>
            </w:pPr>
            <w:del w:id="19796"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797"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798" w:author="Author"/>
                <w:rFonts w:cs="Arial"/>
                <w:sz w:val="20"/>
                <w:szCs w:val="20"/>
                <w:lang w:val="en-IE"/>
              </w:rPr>
            </w:pPr>
            <w:del w:id="19799"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00" w:author="Author"/>
                <w:rFonts w:cs="Arial"/>
                <w:color w:val="000000"/>
                <w:sz w:val="20"/>
                <w:szCs w:val="20"/>
                <w:lang w:val="en-IE"/>
              </w:rPr>
            </w:pPr>
            <w:ins w:id="19801" w:author="Author">
              <w:del w:id="19802" w:author="Author">
                <w:r w:rsidDel="00B155C8">
                  <w:rPr>
                    <w:rFonts w:cs="Arial"/>
                    <w:sz w:val="20"/>
                    <w:szCs w:val="20"/>
                  </w:rPr>
                  <w:delText>Message displayed if it is not possible to continue the transaction because the customer needs to do an advanced payment of a certain amount.</w:delText>
                </w:r>
              </w:del>
            </w:ins>
            <w:del w:id="19803"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04"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05" w:author="Author"/>
                <w:rFonts w:cs="Arial"/>
                <w:sz w:val="20"/>
                <w:szCs w:val="20"/>
                <w:lang w:val="en-IE"/>
              </w:rPr>
            </w:pPr>
            <w:del w:id="19806"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07" w:author="Author"/>
                <w:rFonts w:cs="Arial"/>
                <w:sz w:val="20"/>
                <w:szCs w:val="20"/>
                <w:lang w:val="en-IE" w:eastAsia="pt-PT"/>
              </w:rPr>
            </w:pPr>
            <w:del w:id="19808"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09"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10" w:author="Author"/>
                <w:rFonts w:cs="Arial"/>
                <w:sz w:val="20"/>
                <w:szCs w:val="20"/>
                <w:lang w:val="en-IE"/>
              </w:rPr>
            </w:pPr>
            <w:del w:id="19811"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2" w:author="Author"/>
                <w:rFonts w:cs="Arial"/>
                <w:sz w:val="20"/>
                <w:szCs w:val="20"/>
                <w:lang w:val="en-IE" w:eastAsia="pt-PT"/>
              </w:rPr>
            </w:pPr>
            <w:del w:id="19813"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15" w:author="Author"/>
                <w:rFonts w:cs="Arial"/>
                <w:sz w:val="20"/>
                <w:szCs w:val="20"/>
                <w:lang w:val="en-IE"/>
              </w:rPr>
            </w:pPr>
            <w:del w:id="1981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7" w:author="Author"/>
                <w:rFonts w:cs="Arial"/>
                <w:color w:val="000000"/>
                <w:sz w:val="20"/>
                <w:szCs w:val="20"/>
                <w:lang w:val="en-IE"/>
              </w:rPr>
            </w:pPr>
            <w:ins w:id="19818" w:author="Author">
              <w:del w:id="19819"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20"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2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2" w:author="Author"/>
                <w:rFonts w:cs="Arial"/>
                <w:sz w:val="20"/>
                <w:szCs w:val="20"/>
                <w:lang w:val="en-IE"/>
              </w:rPr>
            </w:pPr>
            <w:del w:id="19823"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4" w:author="Author"/>
                <w:rFonts w:cs="Arial"/>
                <w:i/>
                <w:color w:val="000000"/>
                <w:sz w:val="20"/>
                <w:szCs w:val="20"/>
                <w:lang w:val="en-IE"/>
              </w:rPr>
            </w:pPr>
            <w:del w:id="19825"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26"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27" w:author="Author"/>
                <w:rFonts w:cs="Arial"/>
                <w:sz w:val="20"/>
                <w:szCs w:val="20"/>
                <w:lang w:val="en-IE"/>
              </w:rPr>
            </w:pPr>
            <w:del w:id="19828"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9" w:author="Author"/>
                <w:rFonts w:cs="Arial"/>
                <w:color w:val="000000"/>
                <w:sz w:val="20"/>
                <w:szCs w:val="20"/>
                <w:lang w:val="en-IE"/>
              </w:rPr>
            </w:pPr>
            <w:ins w:id="19830" w:author="Author">
              <w:del w:id="19831" w:author="Author">
                <w:r w:rsidDel="00B155C8">
                  <w:rPr>
                    <w:rFonts w:cs="Arial"/>
                    <w:sz w:val="20"/>
                    <w:szCs w:val="20"/>
                  </w:rPr>
                  <w:delText>Message displayed if it is not possible to continue the subscription because the customer needs to deposit a certain amount.</w:delText>
                </w:r>
              </w:del>
            </w:ins>
            <w:del w:id="19832"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3"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34" w:author="Author"/>
                <w:rFonts w:cs="Arial"/>
                <w:sz w:val="20"/>
                <w:szCs w:val="20"/>
                <w:lang w:val="en-IE"/>
              </w:rPr>
            </w:pPr>
            <w:del w:id="19835"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6" w:author="Author"/>
                <w:rFonts w:cs="Arial"/>
                <w:sz w:val="20"/>
                <w:szCs w:val="20"/>
                <w:lang w:val="en-IE" w:eastAsia="pt-PT"/>
              </w:rPr>
            </w:pPr>
            <w:del w:id="19837"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38"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39" w:author="Author"/>
                <w:rFonts w:cs="Arial"/>
                <w:sz w:val="20"/>
                <w:szCs w:val="20"/>
                <w:lang w:val="en-IE"/>
              </w:rPr>
            </w:pPr>
            <w:del w:id="19840"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41" w:author="Author"/>
                <w:rFonts w:cs="Arial"/>
                <w:sz w:val="20"/>
                <w:szCs w:val="20"/>
                <w:lang w:val="en-IE" w:eastAsia="pt-PT"/>
              </w:rPr>
            </w:pPr>
            <w:del w:id="19842"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44" w:author="Author"/>
                <w:rFonts w:cs="Arial"/>
                <w:sz w:val="20"/>
                <w:szCs w:val="20"/>
                <w:lang w:val="en-IE"/>
              </w:rPr>
            </w:pPr>
            <w:del w:id="1984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6" w:author="Author"/>
                <w:rFonts w:cs="Arial"/>
                <w:color w:val="000000"/>
                <w:sz w:val="20"/>
                <w:szCs w:val="20"/>
                <w:lang w:val="en-IE"/>
              </w:rPr>
            </w:pPr>
            <w:ins w:id="19847" w:author="Author">
              <w:del w:id="19848"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49"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51" w:author="Author"/>
                <w:rFonts w:cs="Arial"/>
                <w:sz w:val="20"/>
                <w:szCs w:val="20"/>
                <w:lang w:val="en-IE"/>
              </w:rPr>
            </w:pPr>
            <w:del w:id="19852"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3" w:author="Author"/>
                <w:rFonts w:cs="Arial"/>
                <w:i/>
                <w:color w:val="000000"/>
                <w:sz w:val="20"/>
                <w:szCs w:val="20"/>
                <w:lang w:val="en-IE"/>
              </w:rPr>
            </w:pPr>
            <w:del w:id="19854"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55"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56" w:author="Author"/>
                <w:rFonts w:cs="Arial"/>
                <w:sz w:val="20"/>
                <w:szCs w:val="20"/>
                <w:lang w:val="en-IE"/>
              </w:rPr>
            </w:pPr>
            <w:del w:id="19857"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8" w:author="Author"/>
                <w:rFonts w:cs="Arial"/>
                <w:b/>
                <w:bCs/>
                <w:i/>
                <w:iCs/>
                <w:color w:val="000000"/>
                <w:sz w:val="20"/>
                <w:szCs w:val="20"/>
                <w:lang w:val="en-IE"/>
              </w:rPr>
            </w:pPr>
            <w:ins w:id="19859" w:author="Author">
              <w:del w:id="19860" w:author="Author">
                <w:r w:rsidDel="00B155C8">
                  <w:rPr>
                    <w:rFonts w:cs="Arial"/>
                    <w:sz w:val="20"/>
                    <w:szCs w:val="20"/>
                  </w:rPr>
                  <w:delText>Message displayed if the customer credit vetting is in referral</w:delText>
                </w:r>
              </w:del>
            </w:ins>
            <w:del w:id="19861"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2"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3" w:author="Author"/>
                <w:rFonts w:cs="Arial"/>
                <w:sz w:val="20"/>
                <w:szCs w:val="20"/>
                <w:lang w:val="en-IE"/>
              </w:rPr>
            </w:pPr>
            <w:del w:id="19864"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5" w:author="Author"/>
                <w:rFonts w:cs="Arial"/>
                <w:sz w:val="20"/>
                <w:szCs w:val="20"/>
                <w:lang w:val="en-IE" w:eastAsia="pt-PT"/>
              </w:rPr>
            </w:pPr>
            <w:del w:id="19866"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67"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68" w:author="Author"/>
                <w:rFonts w:cs="Arial"/>
                <w:sz w:val="20"/>
                <w:szCs w:val="20"/>
                <w:lang w:val="en-IE"/>
              </w:rPr>
            </w:pPr>
            <w:del w:id="19869"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70" w:author="Author"/>
                <w:rFonts w:cs="Arial"/>
                <w:sz w:val="20"/>
                <w:szCs w:val="20"/>
                <w:lang w:val="en-IE" w:eastAsia="pt-PT"/>
              </w:rPr>
            </w:pPr>
            <w:del w:id="19871"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3" w:author="Author"/>
                <w:rFonts w:cs="Arial"/>
                <w:sz w:val="20"/>
                <w:szCs w:val="20"/>
                <w:lang w:val="en-IE"/>
              </w:rPr>
            </w:pPr>
            <w:del w:id="1987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5" w:author="Author"/>
                <w:rFonts w:cs="Arial"/>
                <w:color w:val="000000"/>
                <w:sz w:val="20"/>
                <w:szCs w:val="20"/>
                <w:lang w:val="en-IE"/>
              </w:rPr>
            </w:pPr>
            <w:ins w:id="19876" w:author="Author">
              <w:del w:id="19877"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78"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7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80" w:author="Author"/>
                <w:rFonts w:cs="Arial"/>
                <w:sz w:val="20"/>
                <w:szCs w:val="20"/>
                <w:lang w:val="en-IE"/>
              </w:rPr>
            </w:pPr>
            <w:del w:id="19881"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2" w:author="Author"/>
                <w:rFonts w:cs="Arial"/>
                <w:i/>
                <w:color w:val="000000"/>
                <w:sz w:val="20"/>
                <w:szCs w:val="20"/>
                <w:lang w:val="en-IE"/>
              </w:rPr>
            </w:pPr>
            <w:del w:id="19883"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84"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85" w:author="Author"/>
                <w:rFonts w:cs="Arial"/>
                <w:sz w:val="20"/>
                <w:szCs w:val="20"/>
                <w:lang w:val="en-IE"/>
              </w:rPr>
            </w:pPr>
            <w:del w:id="19886"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7" w:author="Author"/>
                <w:rFonts w:cs="Arial"/>
                <w:color w:val="000000"/>
                <w:sz w:val="20"/>
                <w:szCs w:val="20"/>
                <w:lang w:val="en-IE"/>
              </w:rPr>
            </w:pPr>
            <w:ins w:id="19888" w:author="Author">
              <w:del w:id="19889" w:author="Author">
                <w:r w:rsidDel="00B155C8">
                  <w:rPr>
                    <w:rFonts w:cs="Arial"/>
                    <w:sz w:val="20"/>
                    <w:szCs w:val="20"/>
                  </w:rPr>
                  <w:delText>Message displayed if there are no slots available for the technician visit.</w:delText>
                </w:r>
              </w:del>
            </w:ins>
            <w:del w:id="19890"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91"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2" w:author="Author"/>
                <w:rFonts w:cs="Arial"/>
                <w:sz w:val="20"/>
                <w:szCs w:val="20"/>
                <w:lang w:val="en-IE"/>
              </w:rPr>
            </w:pPr>
            <w:del w:id="19893"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4" w:author="Author"/>
                <w:rFonts w:cs="Arial"/>
                <w:sz w:val="20"/>
                <w:szCs w:val="20"/>
                <w:lang w:val="en-IE" w:eastAsia="pt-PT"/>
              </w:rPr>
            </w:pPr>
            <w:del w:id="19895"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896"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897" w:author="Author"/>
                <w:rFonts w:cs="Arial"/>
                <w:sz w:val="20"/>
                <w:szCs w:val="20"/>
                <w:lang w:val="en-IE"/>
              </w:rPr>
            </w:pPr>
            <w:del w:id="19898"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9" w:author="Author"/>
                <w:rFonts w:cs="Arial"/>
                <w:sz w:val="20"/>
                <w:szCs w:val="20"/>
                <w:lang w:val="en-IE" w:eastAsia="pt-PT"/>
              </w:rPr>
            </w:pPr>
            <w:del w:id="19900"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90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2" w:author="Author"/>
                <w:rFonts w:cs="Arial"/>
                <w:sz w:val="20"/>
                <w:szCs w:val="20"/>
                <w:lang w:val="en-IE"/>
              </w:rPr>
            </w:pPr>
            <w:del w:id="1990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4" w:author="Author"/>
                <w:rFonts w:cs="Arial"/>
                <w:color w:val="000000"/>
                <w:sz w:val="20"/>
                <w:szCs w:val="20"/>
                <w:lang w:val="en-IE"/>
              </w:rPr>
            </w:pPr>
            <w:ins w:id="19905" w:author="Author">
              <w:del w:id="19906" w:author="Author">
                <w:r w:rsidRPr="00E73B40" w:rsidDel="00B155C8">
                  <w:rPr>
                    <w:sz w:val="20"/>
                    <w:lang w:val="en-IE"/>
                  </w:rPr>
                  <w:delText>There are no available slots for the technician visit.</w:delText>
                </w:r>
              </w:del>
            </w:ins>
            <w:del w:id="19907"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0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09" w:author="Author"/>
                <w:rFonts w:cs="Arial"/>
                <w:sz w:val="20"/>
                <w:szCs w:val="20"/>
                <w:lang w:val="en-IE"/>
              </w:rPr>
            </w:pPr>
            <w:del w:id="19910"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1" w:author="Author"/>
                <w:rFonts w:cs="Arial"/>
                <w:i/>
                <w:color w:val="000000"/>
                <w:sz w:val="20"/>
                <w:szCs w:val="20"/>
                <w:lang w:val="en-IE"/>
              </w:rPr>
            </w:pPr>
            <w:del w:id="19912"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3"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14" w:author="Author"/>
                <w:rFonts w:cs="Arial"/>
                <w:sz w:val="20"/>
                <w:szCs w:val="20"/>
                <w:lang w:val="en-IE"/>
              </w:rPr>
            </w:pPr>
            <w:del w:id="19915"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6" w:author="Author"/>
                <w:rFonts w:cs="Arial"/>
                <w:color w:val="000000"/>
                <w:sz w:val="20"/>
                <w:szCs w:val="20"/>
                <w:lang w:val="en-IE"/>
              </w:rPr>
            </w:pPr>
            <w:ins w:id="19917" w:author="Author">
              <w:del w:id="19918"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19"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20"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21" w:author="Author"/>
                <w:rFonts w:cs="Arial"/>
                <w:sz w:val="20"/>
                <w:szCs w:val="20"/>
                <w:lang w:val="en-IE"/>
              </w:rPr>
            </w:pPr>
            <w:del w:id="19922"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3" w:author="Author"/>
                <w:rFonts w:cs="Arial"/>
                <w:sz w:val="20"/>
                <w:szCs w:val="20"/>
                <w:lang w:val="en-IE" w:eastAsia="pt-PT"/>
              </w:rPr>
            </w:pPr>
            <w:ins w:id="19924" w:author="Author">
              <w:del w:id="19925"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26"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27"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28" w:author="Author"/>
                <w:rFonts w:cs="Arial"/>
                <w:sz w:val="20"/>
                <w:szCs w:val="20"/>
                <w:lang w:val="en-IE"/>
              </w:rPr>
            </w:pPr>
            <w:del w:id="19929"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30" w:author="Author"/>
                <w:rFonts w:cs="Arial"/>
                <w:sz w:val="20"/>
                <w:szCs w:val="20"/>
                <w:lang w:val="en-IE" w:eastAsia="pt-PT"/>
              </w:rPr>
            </w:pPr>
            <w:del w:id="19931" w:author="Author">
              <w:r w:rsidRPr="00C3339A" w:rsidDel="00B155C8">
                <w:rPr>
                  <w:rFonts w:cs="Arial"/>
                  <w:sz w:val="20"/>
                  <w:szCs w:val="20"/>
                  <w:lang w:val="en-IE" w:eastAsia="pt-PT"/>
                </w:rPr>
                <w:delText>sales.messages.warning.WARN_IMPOSSIBLE_CANCELING_PREVIOUS_RESERVATION</w:delText>
              </w:r>
            </w:del>
            <w:ins w:id="19932" w:author="Author">
              <w:del w:id="19933"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3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35" w:author="Author"/>
                <w:rFonts w:cs="Arial"/>
                <w:sz w:val="20"/>
                <w:szCs w:val="20"/>
                <w:lang w:val="en-IE"/>
              </w:rPr>
            </w:pPr>
            <w:del w:id="1993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37" w:author="Author"/>
                <w:rFonts w:cs="Arial"/>
                <w:color w:val="000000"/>
                <w:sz w:val="20"/>
                <w:szCs w:val="20"/>
                <w:lang w:val="en-IE"/>
              </w:rPr>
            </w:pPr>
            <w:ins w:id="19938" w:author="Author">
              <w:del w:id="19939"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40"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41"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2" w:author="Author"/>
                <w:rFonts w:cs="Arial"/>
                <w:sz w:val="20"/>
                <w:szCs w:val="20"/>
                <w:lang w:val="en-IE"/>
              </w:rPr>
            </w:pPr>
            <w:del w:id="19943"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4" w:author="Author"/>
                <w:rFonts w:cs="Arial"/>
                <w:i/>
                <w:color w:val="000000"/>
                <w:sz w:val="20"/>
                <w:szCs w:val="20"/>
                <w:lang w:val="en-IE"/>
              </w:rPr>
            </w:pPr>
            <w:del w:id="19945"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46"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47" w:author="Author"/>
                <w:rFonts w:cs="Arial"/>
                <w:sz w:val="20"/>
                <w:szCs w:val="20"/>
                <w:lang w:val="en-IE"/>
              </w:rPr>
            </w:pPr>
            <w:del w:id="19948"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9" w:author="Author"/>
                <w:rFonts w:cs="Arial"/>
                <w:color w:val="000000"/>
                <w:sz w:val="20"/>
                <w:szCs w:val="20"/>
                <w:lang w:val="en-IE"/>
              </w:rPr>
            </w:pPr>
            <w:ins w:id="19950" w:author="Author">
              <w:del w:id="19951" w:author="Author">
                <w:r w:rsidDel="00B155C8">
                  <w:rPr>
                    <w:rFonts w:cs="Arial"/>
                    <w:sz w:val="20"/>
                    <w:szCs w:val="20"/>
                  </w:rPr>
                  <w:delText>Message displayed if a search query returns no results.</w:delText>
                </w:r>
              </w:del>
            </w:ins>
            <w:del w:id="19952"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3"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54" w:author="Author"/>
                <w:rFonts w:cs="Arial"/>
                <w:sz w:val="20"/>
                <w:szCs w:val="20"/>
                <w:lang w:val="en-IE"/>
              </w:rPr>
            </w:pPr>
            <w:del w:id="19955"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6" w:author="Author"/>
                <w:rFonts w:cs="Arial"/>
                <w:sz w:val="20"/>
                <w:szCs w:val="20"/>
                <w:lang w:val="en-IE" w:eastAsia="pt-PT"/>
              </w:rPr>
            </w:pPr>
            <w:del w:id="19957"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58"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59" w:author="Author"/>
                <w:rFonts w:cs="Arial"/>
                <w:sz w:val="20"/>
                <w:szCs w:val="20"/>
                <w:lang w:val="en-IE"/>
              </w:rPr>
            </w:pPr>
            <w:del w:id="19960"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1" w:author="Author"/>
                <w:rFonts w:cs="Arial"/>
                <w:sz w:val="20"/>
                <w:szCs w:val="20"/>
                <w:lang w:val="en-IE" w:eastAsia="pt-PT"/>
              </w:rPr>
            </w:pPr>
            <w:del w:id="19962"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64" w:author="Author"/>
                <w:rFonts w:cs="Arial"/>
                <w:sz w:val="20"/>
                <w:szCs w:val="20"/>
                <w:lang w:val="en-IE"/>
              </w:rPr>
            </w:pPr>
            <w:del w:id="19965"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66" w:author="Author"/>
                <w:rFonts w:cs="Arial"/>
                <w:color w:val="000000"/>
                <w:sz w:val="20"/>
                <w:szCs w:val="20"/>
                <w:lang w:val="en-IE"/>
              </w:rPr>
            </w:pPr>
            <w:del w:id="19967"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6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69" w:author="Author"/>
                <w:rFonts w:cs="Arial"/>
                <w:sz w:val="20"/>
                <w:szCs w:val="20"/>
                <w:lang w:val="en-IE"/>
              </w:rPr>
            </w:pPr>
            <w:del w:id="19970"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71" w:author="Author"/>
                <w:rFonts w:cs="Arial"/>
                <w:i/>
                <w:sz w:val="20"/>
                <w:szCs w:val="20"/>
                <w:lang w:val="en-IE"/>
              </w:rPr>
            </w:pPr>
            <w:del w:id="19972"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3"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74" w:author="Author"/>
                <w:rFonts w:cs="Arial"/>
                <w:sz w:val="20"/>
                <w:szCs w:val="20"/>
                <w:lang w:val="en-IE"/>
              </w:rPr>
            </w:pPr>
            <w:del w:id="19975"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6" w:author="Author"/>
                <w:rFonts w:cs="Arial"/>
                <w:color w:val="000000"/>
                <w:sz w:val="20"/>
                <w:szCs w:val="20"/>
                <w:lang w:val="en-IE"/>
              </w:rPr>
            </w:pPr>
            <w:ins w:id="19977" w:author="Author">
              <w:del w:id="19978" w:author="Author">
                <w:r w:rsidDel="00B155C8">
                  <w:rPr>
                    <w:rFonts w:cs="Arial"/>
                    <w:sz w:val="20"/>
                    <w:szCs w:val="20"/>
                  </w:rPr>
                  <w:delText>Message displayed if the customer choices do not match with any of the available NBA campaigns.</w:delText>
                </w:r>
              </w:del>
            </w:ins>
            <w:del w:id="19979"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80"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81" w:author="Author"/>
                <w:rFonts w:cs="Arial"/>
                <w:sz w:val="20"/>
                <w:szCs w:val="20"/>
                <w:lang w:val="en-IE"/>
              </w:rPr>
            </w:pPr>
            <w:del w:id="19982"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3" w:author="Author"/>
                <w:rFonts w:cs="Arial"/>
                <w:sz w:val="20"/>
                <w:szCs w:val="20"/>
                <w:lang w:val="en-IE" w:eastAsia="pt-PT"/>
              </w:rPr>
            </w:pPr>
            <w:del w:id="19984"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86" w:author="Author"/>
                <w:rFonts w:cs="Arial"/>
                <w:sz w:val="20"/>
                <w:szCs w:val="20"/>
                <w:lang w:val="en-IE"/>
              </w:rPr>
            </w:pPr>
            <w:del w:id="19987"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8" w:author="Author"/>
                <w:rFonts w:cs="Arial"/>
                <w:sz w:val="20"/>
                <w:szCs w:val="20"/>
                <w:lang w:val="en-IE" w:eastAsia="pt-PT"/>
              </w:rPr>
            </w:pPr>
            <w:del w:id="19989"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91" w:author="Author"/>
                <w:rFonts w:cs="Arial"/>
                <w:sz w:val="20"/>
                <w:szCs w:val="20"/>
                <w:lang w:val="en-IE"/>
              </w:rPr>
            </w:pPr>
            <w:del w:id="1999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3" w:author="Author"/>
                <w:rFonts w:cs="Arial"/>
                <w:color w:val="000000"/>
                <w:sz w:val="20"/>
                <w:szCs w:val="20"/>
                <w:lang w:val="en-IE"/>
              </w:rPr>
            </w:pPr>
            <w:del w:id="19994"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19995" w:author="Author"/>
          <w:del w:id="1999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19997" w:author="Author"/>
                <w:del w:id="19998" w:author="Author"/>
                <w:rFonts w:cs="Arial"/>
                <w:sz w:val="20"/>
                <w:szCs w:val="20"/>
                <w:lang w:val="en-IE"/>
              </w:rPr>
            </w:pPr>
            <w:ins w:id="19999" w:author="Author">
              <w:del w:id="20000"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1" w:author="Author"/>
                <w:del w:id="20002" w:author="Author"/>
                <w:rFonts w:cs="Arial"/>
                <w:color w:val="000000"/>
                <w:sz w:val="20"/>
                <w:szCs w:val="20"/>
                <w:lang w:val="en-IE"/>
              </w:rPr>
            </w:pPr>
            <w:ins w:id="20003" w:author="Author">
              <w:del w:id="20004"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05" w:author="Author"/>
          <w:del w:id="2000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07" w:author="Author"/>
                <w:del w:id="20008" w:author="Author"/>
                <w:rFonts w:cs="Arial"/>
                <w:sz w:val="20"/>
                <w:szCs w:val="20"/>
                <w:lang w:val="en-IE"/>
              </w:rPr>
            </w:pPr>
            <w:ins w:id="20009" w:author="Author">
              <w:del w:id="20010"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1" w:author="Author"/>
                <w:del w:id="20012" w:author="Author"/>
                <w:rFonts w:cs="Arial"/>
                <w:color w:val="000000"/>
                <w:sz w:val="20"/>
                <w:szCs w:val="20"/>
                <w:lang w:val="en-IE"/>
              </w:rPr>
            </w:pPr>
            <w:ins w:id="20013" w:author="Author">
              <w:del w:id="20014"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15" w:author="Author"/>
          <w:del w:id="2001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17" w:author="Author"/>
                <w:del w:id="20018" w:author="Author"/>
                <w:rFonts w:cs="Arial"/>
                <w:sz w:val="20"/>
                <w:szCs w:val="20"/>
                <w:lang w:val="en-IE"/>
              </w:rPr>
            </w:pPr>
            <w:ins w:id="20019" w:author="Author">
              <w:del w:id="20020"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1" w:author="Author"/>
                <w:del w:id="20022" w:author="Author"/>
                <w:rFonts w:cs="Arial"/>
                <w:color w:val="000000"/>
                <w:sz w:val="20"/>
                <w:szCs w:val="20"/>
                <w:lang w:val="en-IE"/>
              </w:rPr>
            </w:pPr>
            <w:ins w:id="20023" w:author="Author">
              <w:del w:id="20024"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25" w:author="Author"/>
          <w:del w:id="2002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27" w:author="Author"/>
                <w:del w:id="20028" w:author="Author"/>
                <w:rFonts w:cs="Arial"/>
                <w:sz w:val="20"/>
                <w:szCs w:val="20"/>
                <w:lang w:val="en-IE"/>
              </w:rPr>
            </w:pPr>
            <w:ins w:id="20029" w:author="Author">
              <w:del w:id="20030"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1" w:author="Author"/>
                <w:del w:id="20032" w:author="Author"/>
                <w:rFonts w:cs="Arial"/>
                <w:color w:val="000000"/>
                <w:sz w:val="20"/>
                <w:szCs w:val="20"/>
                <w:lang w:val="en-IE"/>
              </w:rPr>
            </w:pPr>
            <w:ins w:id="20033" w:author="Author">
              <w:del w:id="20034"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35" w:author="Author"/>
          <w:del w:id="2003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37" w:author="Author"/>
                <w:del w:id="20038" w:author="Author"/>
                <w:rFonts w:cs="Arial"/>
                <w:sz w:val="20"/>
                <w:szCs w:val="20"/>
                <w:lang w:val="en-IE"/>
              </w:rPr>
            </w:pPr>
            <w:ins w:id="20039" w:author="Author">
              <w:del w:id="20040"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1" w:author="Author"/>
                <w:del w:id="20042" w:author="Author"/>
                <w:rFonts w:cs="Arial"/>
                <w:color w:val="000000"/>
                <w:sz w:val="20"/>
                <w:szCs w:val="20"/>
                <w:lang w:val="en-IE"/>
              </w:rPr>
            </w:pPr>
            <w:ins w:id="20043" w:author="Author">
              <w:del w:id="20044"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45" w:author="Author"/>
          <w:del w:id="2004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47" w:author="Author"/>
                <w:del w:id="20048" w:author="Author"/>
                <w:rFonts w:cs="Arial"/>
                <w:sz w:val="20"/>
                <w:szCs w:val="20"/>
                <w:lang w:val="en-IE"/>
              </w:rPr>
            </w:pPr>
            <w:ins w:id="20049" w:author="Author">
              <w:del w:id="20050"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1" w:author="Author"/>
                <w:del w:id="20052" w:author="Author"/>
                <w:sz w:val="20"/>
                <w:lang w:val="en-IE"/>
              </w:rPr>
            </w:pPr>
            <w:ins w:id="20053" w:author="Author">
              <w:del w:id="20054" w:author="Author">
                <w:r w:rsidDel="00B155C8">
                  <w:rPr>
                    <w:rFonts w:cs="Arial"/>
                    <w:i/>
                    <w:sz w:val="20"/>
                    <w:szCs w:val="20"/>
                    <w:lang w:val="en-IE"/>
                  </w:rPr>
                  <w:delText>WM_SAL_11</w:delText>
                </w:r>
              </w:del>
            </w:ins>
          </w:p>
        </w:tc>
      </w:tr>
      <w:tr w:rsidR="005C3E47" w:rsidRPr="00C3339A" w:rsidDel="00B155C8" w14:paraId="1E5305B2" w14:textId="1B004B07" w:rsidTr="00546EDD">
        <w:trPr>
          <w:ins w:id="20055" w:author="Author"/>
          <w:del w:id="2005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57" w:author="Author"/>
                <w:del w:id="20058" w:author="Author"/>
                <w:rFonts w:cs="Arial"/>
                <w:sz w:val="20"/>
                <w:szCs w:val="20"/>
                <w:lang w:val="en-IE"/>
              </w:rPr>
            </w:pPr>
            <w:ins w:id="20059" w:author="Author">
              <w:del w:id="20060"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1" w:author="Author"/>
                <w:del w:id="20062" w:author="Author"/>
                <w:sz w:val="20"/>
                <w:lang w:val="en-IE"/>
              </w:rPr>
            </w:pPr>
            <w:ins w:id="20063" w:author="Author">
              <w:del w:id="20064"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65" w:author="Author"/>
          <w:del w:id="2006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67" w:author="Author"/>
                <w:del w:id="20068" w:author="Author"/>
                <w:rFonts w:cs="Arial"/>
                <w:sz w:val="20"/>
                <w:szCs w:val="20"/>
                <w:lang w:val="en-IE"/>
              </w:rPr>
            </w:pPr>
            <w:ins w:id="20069" w:author="Author">
              <w:del w:id="20070"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1" w:author="Author"/>
                <w:del w:id="20072" w:author="Author"/>
                <w:sz w:val="20"/>
                <w:lang w:val="en-IE"/>
              </w:rPr>
            </w:pPr>
            <w:ins w:id="20073" w:author="Author">
              <w:del w:id="20074" w:author="Author">
                <w:r w:rsidRPr="0076179D" w:rsidDel="00B155C8">
                  <w:rPr>
                    <w:sz w:val="20"/>
                    <w:lang w:val="en-IE"/>
                  </w:rPr>
                  <w:delText>Order submission rollback</w:delText>
                </w:r>
              </w:del>
            </w:ins>
          </w:p>
        </w:tc>
      </w:tr>
      <w:tr w:rsidR="005C3E47" w:rsidRPr="00C3339A" w:rsidDel="00B155C8" w14:paraId="4128CDC1" w14:textId="491447BB" w:rsidTr="00546EDD">
        <w:trPr>
          <w:ins w:id="20075" w:author="Author"/>
          <w:del w:id="2007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77" w:author="Author"/>
                <w:del w:id="20078" w:author="Author"/>
                <w:rFonts w:cs="Arial"/>
                <w:sz w:val="20"/>
                <w:szCs w:val="20"/>
                <w:lang w:val="en-IE"/>
              </w:rPr>
            </w:pPr>
            <w:ins w:id="20079" w:author="Author">
              <w:del w:id="20080"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1" w:author="Author"/>
                <w:del w:id="20082" w:author="Author"/>
                <w:sz w:val="20"/>
                <w:lang w:val="en-IE"/>
              </w:rPr>
            </w:pPr>
            <w:ins w:id="20083" w:author="Author">
              <w:del w:id="20084"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85" w:author="Author"/>
          <w:del w:id="2008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87" w:author="Author"/>
                <w:del w:id="20088" w:author="Author"/>
                <w:rFonts w:cs="Arial"/>
                <w:sz w:val="20"/>
                <w:szCs w:val="20"/>
                <w:lang w:val="en-IE"/>
              </w:rPr>
            </w:pPr>
            <w:ins w:id="20089" w:author="Author">
              <w:del w:id="20090"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91" w:author="Author"/>
                <w:del w:id="20092" w:author="Author"/>
                <w:sz w:val="20"/>
                <w:lang w:val="en-IE"/>
              </w:rPr>
            </w:pPr>
            <w:ins w:id="20093" w:author="Author">
              <w:del w:id="20094"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0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096" w:author="Author"/>
                <w:rFonts w:cs="Arial"/>
                <w:sz w:val="20"/>
                <w:szCs w:val="20"/>
                <w:lang w:val="en-IE"/>
              </w:rPr>
            </w:pPr>
            <w:del w:id="20097"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98" w:author="Author"/>
                <w:rFonts w:cs="Arial"/>
                <w:i/>
                <w:color w:val="000000"/>
                <w:sz w:val="20"/>
                <w:szCs w:val="20"/>
                <w:lang w:val="en-IE"/>
              </w:rPr>
            </w:pPr>
            <w:del w:id="20099"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100"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101" w:author="Author"/>
                <w:rFonts w:cs="Arial"/>
                <w:sz w:val="20"/>
                <w:szCs w:val="20"/>
                <w:lang w:val="en-IE"/>
              </w:rPr>
            </w:pPr>
            <w:del w:id="20102"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3" w:author="Author"/>
                <w:rFonts w:cs="Arial"/>
                <w:color w:val="000000"/>
                <w:sz w:val="20"/>
                <w:szCs w:val="20"/>
                <w:lang w:val="en-IE"/>
              </w:rPr>
            </w:pPr>
            <w:ins w:id="20104" w:author="Author">
              <w:del w:id="20105"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06" w:author="Author">
              <w:r w:rsidR="00964BE1" w:rsidRPr="00C3339A" w:rsidDel="00B155C8">
                <w:rPr>
                  <w:rFonts w:cs="Arial"/>
                  <w:sz w:val="20"/>
                  <w:szCs w:val="20"/>
                  <w:lang w:val="en-IE"/>
                </w:rPr>
                <w:delText>T</w:delText>
              </w:r>
            </w:del>
            <w:ins w:id="20107" w:author="Author">
              <w:del w:id="20108" w:author="Author">
                <w:r w:rsidR="00C3339A" w:rsidDel="00B155C8">
                  <w:rPr>
                    <w:rFonts w:cs="Arial"/>
                    <w:sz w:val="20"/>
                    <w:szCs w:val="20"/>
                    <w:lang w:val="en-IE"/>
                  </w:rPr>
                  <w:delText>t</w:delText>
                </w:r>
              </w:del>
            </w:ins>
            <w:del w:id="20109"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10"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11" w:author="Author"/>
                <w:rFonts w:cs="Arial"/>
                <w:sz w:val="20"/>
                <w:szCs w:val="20"/>
                <w:lang w:val="en-IE"/>
              </w:rPr>
            </w:pPr>
            <w:del w:id="20112"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3" w:author="Author"/>
                <w:rFonts w:cs="Arial"/>
                <w:color w:val="000000"/>
                <w:sz w:val="20"/>
                <w:szCs w:val="20"/>
                <w:lang w:val="en-IE"/>
              </w:rPr>
            </w:pPr>
            <w:del w:id="20114"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16" w:author="Author"/>
                <w:rFonts w:cs="Arial"/>
                <w:sz w:val="20"/>
                <w:szCs w:val="20"/>
                <w:lang w:val="en-IE"/>
              </w:rPr>
            </w:pPr>
            <w:del w:id="20117"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8" w:author="Author"/>
                <w:rFonts w:cs="Arial"/>
                <w:color w:val="000000"/>
                <w:sz w:val="20"/>
                <w:szCs w:val="20"/>
                <w:lang w:val="en-IE"/>
              </w:rPr>
            </w:pPr>
            <w:del w:id="20119"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21" w:author="Author"/>
                <w:rFonts w:cs="Arial"/>
                <w:sz w:val="20"/>
                <w:szCs w:val="20"/>
                <w:lang w:val="en-IE"/>
              </w:rPr>
            </w:pPr>
            <w:del w:id="2012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3" w:author="Author"/>
                <w:rFonts w:cs="Arial"/>
                <w:color w:val="000000"/>
                <w:sz w:val="20"/>
                <w:szCs w:val="20"/>
                <w:lang w:val="en-IE"/>
              </w:rPr>
            </w:pPr>
            <w:del w:id="20124"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26" w:author="Author"/>
                <w:rFonts w:cs="Arial"/>
                <w:sz w:val="20"/>
                <w:szCs w:val="20"/>
                <w:lang w:val="en-IE"/>
              </w:rPr>
            </w:pPr>
            <w:del w:id="20127"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8" w:author="Author"/>
                <w:rFonts w:cs="Arial"/>
                <w:i/>
                <w:color w:val="000000"/>
                <w:sz w:val="20"/>
                <w:szCs w:val="20"/>
                <w:lang w:val="en-IE"/>
              </w:rPr>
            </w:pPr>
            <w:del w:id="20129"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30"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31" w:author="Author"/>
                <w:rFonts w:cs="Arial"/>
                <w:sz w:val="20"/>
                <w:szCs w:val="20"/>
                <w:lang w:val="en-IE"/>
              </w:rPr>
            </w:pPr>
            <w:del w:id="20132"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3" w:author="Author"/>
                <w:rFonts w:cs="Arial"/>
                <w:color w:val="000000"/>
                <w:sz w:val="20"/>
                <w:szCs w:val="20"/>
                <w:lang w:val="en-IE"/>
              </w:rPr>
            </w:pPr>
            <w:ins w:id="20134" w:author="Author">
              <w:del w:id="20135"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36" w:author="Author">
              <w:r w:rsidR="00964BE1" w:rsidRPr="00C3339A" w:rsidDel="00B155C8">
                <w:rPr>
                  <w:rFonts w:cs="Arial"/>
                  <w:sz w:val="20"/>
                  <w:szCs w:val="20"/>
                  <w:lang w:val="en-IE"/>
                </w:rPr>
                <w:delText>T</w:delText>
              </w:r>
            </w:del>
            <w:ins w:id="20137" w:author="Author">
              <w:del w:id="20138" w:author="Author">
                <w:r w:rsidR="00C3339A" w:rsidDel="00B155C8">
                  <w:rPr>
                    <w:rFonts w:cs="Arial"/>
                    <w:sz w:val="20"/>
                    <w:szCs w:val="20"/>
                    <w:lang w:val="en-IE"/>
                  </w:rPr>
                  <w:delText>t</w:delText>
                </w:r>
              </w:del>
            </w:ins>
            <w:del w:id="20139"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40"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41" w:author="Author"/>
                <w:rFonts w:cs="Arial"/>
                <w:sz w:val="20"/>
                <w:szCs w:val="20"/>
                <w:lang w:val="en-IE"/>
              </w:rPr>
            </w:pPr>
            <w:del w:id="20142"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3" w:author="Author"/>
                <w:rFonts w:cs="Arial"/>
                <w:color w:val="000000"/>
                <w:sz w:val="20"/>
                <w:szCs w:val="20"/>
                <w:lang w:val="en-IE"/>
              </w:rPr>
            </w:pPr>
            <w:del w:id="20144"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46" w:author="Author"/>
                <w:rFonts w:cs="Arial"/>
                <w:sz w:val="20"/>
                <w:szCs w:val="20"/>
                <w:lang w:val="en-IE"/>
              </w:rPr>
            </w:pPr>
            <w:del w:id="20147"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8" w:author="Author"/>
                <w:rFonts w:cs="Arial"/>
                <w:color w:val="000000"/>
                <w:sz w:val="20"/>
                <w:szCs w:val="20"/>
                <w:lang w:val="en-IE"/>
              </w:rPr>
            </w:pPr>
            <w:del w:id="20149"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5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51" w:author="Author"/>
                <w:rFonts w:cs="Arial"/>
                <w:sz w:val="20"/>
                <w:szCs w:val="20"/>
                <w:lang w:val="en-IE"/>
              </w:rPr>
            </w:pPr>
            <w:del w:id="2015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3" w:author="Author"/>
                <w:rFonts w:cs="Arial"/>
                <w:color w:val="000000"/>
                <w:sz w:val="20"/>
                <w:szCs w:val="20"/>
                <w:lang w:val="en-IE"/>
              </w:rPr>
            </w:pPr>
            <w:del w:id="20154"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56" w:author="Author"/>
                <w:rFonts w:cs="Arial"/>
                <w:sz w:val="20"/>
                <w:szCs w:val="20"/>
                <w:lang w:val="en-IE"/>
              </w:rPr>
            </w:pPr>
            <w:del w:id="20157"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8" w:author="Author"/>
                <w:rFonts w:cs="Arial"/>
                <w:i/>
                <w:color w:val="000000"/>
                <w:sz w:val="20"/>
                <w:szCs w:val="20"/>
                <w:lang w:val="en-IE"/>
              </w:rPr>
            </w:pPr>
            <w:del w:id="20159"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60"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61" w:author="Author"/>
                <w:rFonts w:cs="Arial"/>
                <w:sz w:val="20"/>
                <w:szCs w:val="20"/>
                <w:lang w:val="en-IE"/>
              </w:rPr>
            </w:pPr>
            <w:del w:id="20162"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3" w:author="Author"/>
                <w:rFonts w:cs="Arial"/>
                <w:color w:val="000000"/>
                <w:sz w:val="20"/>
                <w:szCs w:val="20"/>
                <w:lang w:val="en-IE"/>
              </w:rPr>
            </w:pPr>
            <w:ins w:id="20164" w:author="Author">
              <w:del w:id="20165"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66" w:author="Author">
              <w:r w:rsidR="00964BE1" w:rsidRPr="00C3339A" w:rsidDel="00B155C8">
                <w:rPr>
                  <w:rFonts w:cs="Arial"/>
                  <w:sz w:val="20"/>
                  <w:szCs w:val="20"/>
                  <w:lang w:val="en-IE"/>
                </w:rPr>
                <w:delText>T</w:delText>
              </w:r>
            </w:del>
            <w:ins w:id="20167" w:author="Author">
              <w:del w:id="20168" w:author="Author">
                <w:r w:rsidR="00C3339A" w:rsidDel="00B155C8">
                  <w:rPr>
                    <w:rFonts w:cs="Arial"/>
                    <w:sz w:val="20"/>
                    <w:szCs w:val="20"/>
                    <w:lang w:val="en-IE"/>
                  </w:rPr>
                  <w:delText>t</w:delText>
                </w:r>
              </w:del>
            </w:ins>
            <w:del w:id="20169"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70"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71" w:author="Author"/>
                <w:rFonts w:cs="Arial"/>
                <w:sz w:val="20"/>
                <w:szCs w:val="20"/>
                <w:lang w:val="en-IE"/>
              </w:rPr>
            </w:pPr>
            <w:del w:id="20172"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3" w:author="Author"/>
                <w:rFonts w:cs="Arial"/>
                <w:color w:val="000000"/>
                <w:sz w:val="20"/>
                <w:szCs w:val="20"/>
                <w:lang w:val="en-IE"/>
              </w:rPr>
            </w:pPr>
            <w:ins w:id="20174" w:author="Author">
              <w:del w:id="20175" w:author="Author">
                <w:r w:rsidRPr="00277D73" w:rsidDel="00B155C8">
                  <w:rPr>
                    <w:rFonts w:cs="Arial"/>
                    <w:sz w:val="20"/>
                    <w:szCs w:val="20"/>
                    <w:lang w:val="en-IE"/>
                  </w:rPr>
                  <w:delText>Validate basket content</w:delText>
                </w:r>
              </w:del>
            </w:ins>
            <w:del w:id="20176"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78" w:author="Author"/>
                <w:rFonts w:cs="Arial"/>
                <w:sz w:val="20"/>
                <w:szCs w:val="20"/>
                <w:lang w:val="en-IE"/>
              </w:rPr>
            </w:pPr>
            <w:del w:id="20179"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0" w:author="Author"/>
                <w:rFonts w:cs="Arial"/>
                <w:color w:val="000000"/>
                <w:sz w:val="20"/>
                <w:szCs w:val="20"/>
                <w:lang w:val="en-IE"/>
              </w:rPr>
            </w:pPr>
            <w:del w:id="20181"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3" w:author="Author"/>
                <w:rFonts w:cs="Arial"/>
                <w:sz w:val="20"/>
                <w:szCs w:val="20"/>
                <w:lang w:val="en-IE"/>
              </w:rPr>
            </w:pPr>
            <w:del w:id="2018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5" w:author="Author"/>
                <w:rFonts w:cs="Arial"/>
                <w:color w:val="000000"/>
                <w:sz w:val="20"/>
                <w:szCs w:val="20"/>
                <w:lang w:val="en-IE"/>
              </w:rPr>
            </w:pPr>
            <w:ins w:id="20186" w:author="Author">
              <w:del w:id="20187"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88"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8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90" w:author="Author"/>
                <w:rFonts w:cs="Arial"/>
                <w:sz w:val="20"/>
                <w:szCs w:val="20"/>
                <w:lang w:val="en-IE"/>
              </w:rPr>
            </w:pPr>
            <w:del w:id="20191"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2" w:author="Author"/>
                <w:rFonts w:cs="Arial"/>
                <w:i/>
                <w:color w:val="000000"/>
                <w:sz w:val="20"/>
                <w:szCs w:val="20"/>
                <w:lang w:val="en-IE"/>
              </w:rPr>
            </w:pPr>
            <w:del w:id="20193"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94"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195" w:author="Author"/>
                <w:rFonts w:cs="Arial"/>
                <w:sz w:val="20"/>
                <w:szCs w:val="20"/>
                <w:lang w:val="en-IE"/>
              </w:rPr>
            </w:pPr>
            <w:del w:id="20196"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7" w:author="Author"/>
                <w:rFonts w:cs="Arial"/>
                <w:color w:val="000000"/>
                <w:sz w:val="20"/>
                <w:szCs w:val="20"/>
                <w:lang w:val="en-IE"/>
              </w:rPr>
            </w:pPr>
            <w:ins w:id="20198" w:author="Author">
              <w:del w:id="20199"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200" w:author="Author">
              <w:r w:rsidR="00964BE1" w:rsidRPr="00C3339A" w:rsidDel="00B155C8">
                <w:rPr>
                  <w:rFonts w:cs="Arial"/>
                  <w:sz w:val="20"/>
                  <w:szCs w:val="20"/>
                  <w:lang w:val="en-IE"/>
                </w:rPr>
                <w:delText>T</w:delText>
              </w:r>
            </w:del>
            <w:ins w:id="20201" w:author="Author">
              <w:del w:id="20202" w:author="Author">
                <w:r w:rsidR="00C3339A" w:rsidDel="00B155C8">
                  <w:rPr>
                    <w:rFonts w:cs="Arial"/>
                    <w:sz w:val="20"/>
                    <w:szCs w:val="20"/>
                    <w:lang w:val="en-IE"/>
                  </w:rPr>
                  <w:delText>t</w:delText>
                </w:r>
              </w:del>
            </w:ins>
            <w:del w:id="20203"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04"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05" w:author="Author"/>
                <w:rFonts w:cs="Arial"/>
                <w:sz w:val="20"/>
                <w:szCs w:val="20"/>
                <w:lang w:val="en-IE"/>
              </w:rPr>
            </w:pPr>
            <w:del w:id="20206"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7" w:author="Author"/>
                <w:rFonts w:cs="Arial"/>
                <w:color w:val="000000"/>
                <w:sz w:val="20"/>
                <w:szCs w:val="20"/>
                <w:lang w:val="en-IE"/>
              </w:rPr>
            </w:pPr>
            <w:del w:id="20208"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10" w:author="Author"/>
                <w:rFonts w:cs="Arial"/>
                <w:sz w:val="20"/>
                <w:szCs w:val="20"/>
                <w:lang w:val="en-IE"/>
              </w:rPr>
            </w:pPr>
            <w:del w:id="20211"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2" w:author="Author"/>
                <w:rFonts w:cs="Arial"/>
                <w:color w:val="000000"/>
                <w:sz w:val="20"/>
                <w:szCs w:val="20"/>
                <w:lang w:val="en-IE"/>
              </w:rPr>
            </w:pPr>
            <w:del w:id="20213"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15" w:author="Author"/>
                <w:rFonts w:cs="Arial"/>
                <w:sz w:val="20"/>
                <w:szCs w:val="20"/>
                <w:lang w:val="en-IE"/>
              </w:rPr>
            </w:pPr>
            <w:del w:id="20216"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7" w:author="Author"/>
                <w:rFonts w:cs="Arial"/>
                <w:color w:val="000000"/>
                <w:sz w:val="20"/>
                <w:szCs w:val="20"/>
                <w:lang w:val="en-IE"/>
              </w:rPr>
            </w:pPr>
            <w:del w:id="20218"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1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20" w:author="Author"/>
                <w:rFonts w:cs="Arial"/>
                <w:sz w:val="20"/>
                <w:szCs w:val="20"/>
                <w:lang w:val="en-IE"/>
              </w:rPr>
            </w:pPr>
            <w:del w:id="20221"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2" w:author="Author"/>
                <w:rFonts w:cs="Arial"/>
                <w:i/>
                <w:color w:val="000000"/>
                <w:sz w:val="20"/>
                <w:szCs w:val="20"/>
                <w:lang w:val="en-IE"/>
              </w:rPr>
            </w:pPr>
            <w:del w:id="20223"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24"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25" w:author="Author"/>
                <w:rFonts w:cs="Arial"/>
                <w:sz w:val="20"/>
                <w:szCs w:val="20"/>
                <w:lang w:val="en-IE"/>
              </w:rPr>
            </w:pPr>
            <w:del w:id="20226"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7" w:author="Author"/>
                <w:rFonts w:cs="Arial"/>
                <w:color w:val="000000"/>
                <w:sz w:val="20"/>
                <w:szCs w:val="20"/>
                <w:lang w:val="en-IE"/>
              </w:rPr>
            </w:pPr>
            <w:ins w:id="20228" w:author="Author">
              <w:del w:id="20229"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30"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31"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2" w:author="Author"/>
                <w:rFonts w:cs="Arial"/>
                <w:sz w:val="20"/>
                <w:szCs w:val="20"/>
                <w:lang w:val="en-IE"/>
              </w:rPr>
            </w:pPr>
            <w:del w:id="20233"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4" w:author="Author"/>
                <w:rFonts w:cs="Arial"/>
                <w:color w:val="000000"/>
                <w:sz w:val="20"/>
                <w:szCs w:val="20"/>
                <w:lang w:val="en-IE"/>
              </w:rPr>
            </w:pPr>
            <w:del w:id="20235"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36"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37" w:author="Author"/>
                <w:rFonts w:cs="Arial"/>
                <w:sz w:val="20"/>
                <w:szCs w:val="20"/>
                <w:lang w:val="en-IE"/>
              </w:rPr>
            </w:pPr>
            <w:del w:id="20238"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9" w:author="Author"/>
                <w:rFonts w:cs="Arial"/>
                <w:color w:val="000000"/>
                <w:sz w:val="20"/>
                <w:szCs w:val="20"/>
                <w:lang w:val="en-IE"/>
              </w:rPr>
            </w:pPr>
            <w:del w:id="20240"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2" w:author="Author"/>
                <w:rFonts w:cs="Arial"/>
                <w:sz w:val="20"/>
                <w:szCs w:val="20"/>
                <w:lang w:val="en-IE"/>
              </w:rPr>
            </w:pPr>
            <w:del w:id="2024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4" w:author="Author"/>
                <w:rFonts w:cs="Arial"/>
                <w:color w:val="000000"/>
                <w:sz w:val="20"/>
                <w:szCs w:val="20"/>
                <w:lang w:val="en-IE"/>
              </w:rPr>
            </w:pPr>
            <w:del w:id="20245"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46" w:author="Author"/>
          <w:del w:id="202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48" w:author="Author"/>
                <w:del w:id="20249" w:author="Author"/>
                <w:rFonts w:cs="Arial"/>
                <w:sz w:val="20"/>
                <w:szCs w:val="20"/>
                <w:lang w:val="en-IE"/>
              </w:rPr>
            </w:pPr>
            <w:ins w:id="20250" w:author="Author">
              <w:del w:id="20251"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2" w:author="Author"/>
                <w:del w:id="20253" w:author="Author"/>
                <w:rFonts w:cs="Arial"/>
                <w:i/>
                <w:sz w:val="20"/>
                <w:szCs w:val="20"/>
                <w:lang w:val="en-IE"/>
              </w:rPr>
            </w:pPr>
            <w:ins w:id="20254" w:author="Author">
              <w:del w:id="20255"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56" w:author="Author"/>
          <w:del w:id="20257"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58" w:author="Author"/>
                <w:del w:id="20259" w:author="Author"/>
                <w:rFonts w:cs="Arial"/>
                <w:sz w:val="20"/>
                <w:szCs w:val="20"/>
                <w:lang w:val="en-IE"/>
              </w:rPr>
            </w:pPr>
            <w:ins w:id="20260" w:author="Author">
              <w:del w:id="20261"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2" w:author="Author"/>
                <w:del w:id="20263" w:author="Author"/>
                <w:rFonts w:cs="Arial"/>
                <w:sz w:val="20"/>
                <w:szCs w:val="20"/>
                <w:lang w:val="en-IE"/>
              </w:rPr>
            </w:pPr>
            <w:ins w:id="20264" w:author="Author">
              <w:del w:id="20265"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66" w:author="Author"/>
          <w:del w:id="20267"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68" w:author="Author"/>
                <w:del w:id="20269" w:author="Author"/>
                <w:rFonts w:cs="Arial"/>
                <w:sz w:val="20"/>
                <w:szCs w:val="20"/>
                <w:lang w:val="en-IE"/>
              </w:rPr>
            </w:pPr>
            <w:ins w:id="20270" w:author="Author">
              <w:del w:id="20271"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2" w:author="Author"/>
                <w:del w:id="20273" w:author="Author"/>
                <w:rFonts w:cs="Arial"/>
                <w:sz w:val="20"/>
                <w:szCs w:val="20"/>
                <w:lang w:val="en-IE"/>
              </w:rPr>
            </w:pPr>
            <w:ins w:id="20274" w:author="Author">
              <w:del w:id="20275"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76" w:author="Author"/>
          <w:del w:id="202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78" w:author="Author"/>
                <w:del w:id="20279" w:author="Author"/>
                <w:rFonts w:cs="Arial"/>
                <w:sz w:val="20"/>
                <w:szCs w:val="20"/>
                <w:lang w:val="en-IE"/>
              </w:rPr>
            </w:pPr>
            <w:ins w:id="20280" w:author="Author">
              <w:del w:id="20281"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2" w:author="Author"/>
                <w:del w:id="20283" w:author="Author"/>
                <w:rFonts w:cs="Arial"/>
                <w:sz w:val="20"/>
                <w:szCs w:val="20"/>
                <w:lang w:val="en-IE"/>
              </w:rPr>
            </w:pPr>
            <w:ins w:id="20284" w:author="Author">
              <w:del w:id="20285"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86" w:author="Author"/>
          <w:del w:id="202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88" w:author="Author"/>
                <w:del w:id="20289" w:author="Author"/>
                <w:rFonts w:cs="Arial"/>
                <w:sz w:val="20"/>
                <w:szCs w:val="20"/>
                <w:lang w:val="en-IE"/>
              </w:rPr>
            </w:pPr>
            <w:ins w:id="20290" w:author="Author">
              <w:del w:id="202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2" w:author="Author"/>
                <w:del w:id="20293" w:author="Author"/>
                <w:rFonts w:cs="Arial"/>
                <w:sz w:val="20"/>
                <w:szCs w:val="20"/>
                <w:lang w:val="en-IE"/>
              </w:rPr>
            </w:pPr>
            <w:ins w:id="20294" w:author="Author">
              <w:del w:id="20295"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296" w:author="Author"/>
          <w:del w:id="202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298" w:author="Author"/>
                <w:del w:id="20299" w:author="Author"/>
                <w:rFonts w:cs="Arial"/>
                <w:sz w:val="20"/>
                <w:szCs w:val="20"/>
                <w:lang w:val="en-IE"/>
              </w:rPr>
            </w:pPr>
            <w:ins w:id="20300" w:author="Author">
              <w:del w:id="20301"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2" w:author="Author"/>
                <w:del w:id="20303" w:author="Author"/>
                <w:rFonts w:cs="Arial"/>
                <w:i/>
                <w:sz w:val="20"/>
                <w:szCs w:val="20"/>
              </w:rPr>
            </w:pPr>
            <w:ins w:id="20304" w:author="Author">
              <w:del w:id="20305"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06" w:author="Author"/>
          <w:del w:id="20307"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08" w:author="Author"/>
                <w:del w:id="20309" w:author="Author"/>
                <w:rFonts w:cs="Arial"/>
                <w:sz w:val="20"/>
                <w:szCs w:val="20"/>
                <w:lang w:val="en-IE"/>
              </w:rPr>
            </w:pPr>
            <w:ins w:id="20310" w:author="Author">
              <w:del w:id="20311"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2" w:author="Author"/>
                <w:del w:id="20313" w:author="Author"/>
                <w:rFonts w:cs="Arial"/>
                <w:sz w:val="20"/>
                <w:szCs w:val="20"/>
              </w:rPr>
            </w:pPr>
            <w:ins w:id="20314" w:author="Author">
              <w:del w:id="20315"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16" w:author="Author"/>
          <w:del w:id="20317"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18" w:author="Author"/>
                <w:del w:id="20319" w:author="Author"/>
                <w:rFonts w:cs="Arial"/>
                <w:sz w:val="20"/>
                <w:szCs w:val="20"/>
                <w:lang w:val="en-IE"/>
              </w:rPr>
            </w:pPr>
            <w:ins w:id="20320" w:author="Author">
              <w:del w:id="20321"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2" w:author="Author"/>
                <w:del w:id="20323" w:author="Author"/>
                <w:rFonts w:cs="Arial"/>
                <w:sz w:val="20"/>
                <w:szCs w:val="20"/>
              </w:rPr>
            </w:pPr>
            <w:ins w:id="20324" w:author="Author">
              <w:del w:id="20325"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26" w:author="Author"/>
          <w:del w:id="203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28" w:author="Author"/>
                <w:del w:id="20329" w:author="Author"/>
                <w:rFonts w:cs="Arial"/>
                <w:sz w:val="20"/>
                <w:szCs w:val="20"/>
                <w:lang w:val="en-IE"/>
              </w:rPr>
            </w:pPr>
            <w:ins w:id="20330" w:author="Author">
              <w:del w:id="20331"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2" w:author="Author"/>
                <w:del w:id="20333" w:author="Author"/>
                <w:rFonts w:cs="Arial"/>
                <w:sz w:val="20"/>
                <w:szCs w:val="20"/>
              </w:rPr>
            </w:pPr>
            <w:ins w:id="20334" w:author="Author">
              <w:del w:id="20335"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36" w:author="Author"/>
          <w:del w:id="203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38" w:author="Author"/>
                <w:del w:id="20339" w:author="Author"/>
                <w:rFonts w:cs="Arial"/>
                <w:sz w:val="20"/>
                <w:szCs w:val="20"/>
                <w:lang w:val="en-IE"/>
              </w:rPr>
            </w:pPr>
            <w:ins w:id="20340" w:author="Author">
              <w:del w:id="203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2" w:author="Author"/>
                <w:del w:id="20343" w:author="Author"/>
                <w:rFonts w:cs="Arial"/>
                <w:sz w:val="20"/>
                <w:szCs w:val="20"/>
              </w:rPr>
            </w:pPr>
            <w:ins w:id="20344" w:author="Author">
              <w:del w:id="20345"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46" w:author="Author"/>
          <w:del w:id="203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48" w:author="Author"/>
                <w:del w:id="20349" w:author="Author"/>
                <w:rFonts w:cs="Arial"/>
                <w:sz w:val="20"/>
                <w:szCs w:val="20"/>
                <w:lang w:val="en-IE"/>
              </w:rPr>
            </w:pPr>
            <w:ins w:id="20350" w:author="Author">
              <w:del w:id="20351"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2" w:author="Author"/>
                <w:del w:id="20353" w:author="Author"/>
                <w:rFonts w:cs="Arial"/>
                <w:i/>
                <w:sz w:val="20"/>
                <w:szCs w:val="20"/>
                <w:lang w:val="en-IE"/>
              </w:rPr>
            </w:pPr>
            <w:ins w:id="20354" w:author="Author">
              <w:del w:id="20355"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56" w:author="Author"/>
          <w:del w:id="20357"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58" w:author="Author"/>
                <w:del w:id="20359" w:author="Author"/>
                <w:rFonts w:cs="Arial"/>
                <w:sz w:val="20"/>
                <w:szCs w:val="20"/>
                <w:lang w:val="en-IE"/>
              </w:rPr>
            </w:pPr>
            <w:ins w:id="20360" w:author="Author">
              <w:del w:id="20361"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2" w:author="Author"/>
                <w:del w:id="20363" w:author="Author"/>
                <w:rFonts w:cs="Arial"/>
                <w:sz w:val="20"/>
                <w:szCs w:val="20"/>
                <w:lang w:val="en-IE"/>
              </w:rPr>
            </w:pPr>
            <w:ins w:id="20364" w:author="Author">
              <w:del w:id="20365"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66" w:author="Author"/>
          <w:del w:id="20367"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68" w:author="Author"/>
                <w:del w:id="20369" w:author="Author"/>
                <w:rFonts w:cs="Arial"/>
                <w:sz w:val="20"/>
                <w:szCs w:val="20"/>
                <w:lang w:val="en-IE"/>
              </w:rPr>
            </w:pPr>
            <w:ins w:id="20370" w:author="Author">
              <w:del w:id="20371"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2" w:author="Author"/>
                <w:del w:id="20373" w:author="Author"/>
                <w:rFonts w:cs="Arial"/>
                <w:sz w:val="20"/>
                <w:szCs w:val="20"/>
                <w:lang w:val="en-IE"/>
              </w:rPr>
            </w:pPr>
            <w:ins w:id="20374" w:author="Author">
              <w:del w:id="20375"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76" w:author="Author"/>
          <w:del w:id="203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78" w:author="Author"/>
                <w:del w:id="20379" w:author="Author"/>
                <w:rFonts w:cs="Arial"/>
                <w:sz w:val="20"/>
                <w:szCs w:val="20"/>
                <w:lang w:val="en-IE"/>
              </w:rPr>
            </w:pPr>
            <w:ins w:id="20380" w:author="Author">
              <w:del w:id="20381"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2" w:author="Author"/>
                <w:del w:id="20383" w:author="Author"/>
                <w:rFonts w:cs="Arial"/>
                <w:sz w:val="20"/>
                <w:szCs w:val="20"/>
                <w:lang w:val="en-IE"/>
              </w:rPr>
            </w:pPr>
            <w:ins w:id="20384" w:author="Author">
              <w:del w:id="20385"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86" w:author="Author"/>
          <w:del w:id="203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88" w:author="Author"/>
                <w:del w:id="20389" w:author="Author"/>
                <w:rFonts w:cs="Arial"/>
                <w:sz w:val="20"/>
                <w:szCs w:val="20"/>
                <w:lang w:val="en-IE"/>
              </w:rPr>
            </w:pPr>
            <w:ins w:id="20390" w:author="Author">
              <w:del w:id="203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2" w:author="Author"/>
                <w:del w:id="20393" w:author="Author"/>
                <w:rFonts w:cs="Arial"/>
                <w:sz w:val="20"/>
                <w:szCs w:val="20"/>
                <w:lang w:val="en-IE"/>
              </w:rPr>
            </w:pPr>
            <w:ins w:id="20394" w:author="Author">
              <w:del w:id="20395"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396" w:author="Author"/>
          <w:del w:id="203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398" w:author="Author"/>
                <w:del w:id="20399" w:author="Author"/>
                <w:rFonts w:cs="Arial"/>
                <w:sz w:val="20"/>
                <w:szCs w:val="20"/>
                <w:lang w:val="en-IE"/>
              </w:rPr>
            </w:pPr>
            <w:ins w:id="20400" w:author="Author">
              <w:del w:id="20401"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2" w:author="Author"/>
                <w:del w:id="20403" w:author="Author"/>
                <w:rFonts w:cs="Arial"/>
                <w:i/>
                <w:sz w:val="20"/>
                <w:szCs w:val="20"/>
                <w:lang w:val="en-IE"/>
              </w:rPr>
            </w:pPr>
            <w:ins w:id="20404" w:author="Author">
              <w:del w:id="20405" w:author="Author">
                <w:r w:rsidRPr="00C3339A" w:rsidDel="00B155C8">
                  <w:rPr>
                    <w:rFonts w:cs="Arial"/>
                    <w:i/>
                    <w:sz w:val="20"/>
                    <w:szCs w:val="20"/>
                  </w:rPr>
                  <w:delText>WM_SAL_18</w:delText>
                </w:r>
              </w:del>
            </w:ins>
          </w:p>
        </w:tc>
      </w:tr>
      <w:tr w:rsidR="00477E25" w:rsidRPr="00C3339A" w:rsidDel="00B155C8" w14:paraId="497E9326" w14:textId="298412B8" w:rsidTr="00546EDD">
        <w:trPr>
          <w:ins w:id="20406" w:author="Author"/>
          <w:del w:id="20407"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08" w:author="Author"/>
                <w:del w:id="20409" w:author="Author"/>
                <w:rFonts w:cs="Arial"/>
                <w:sz w:val="20"/>
                <w:szCs w:val="20"/>
                <w:lang w:val="en-IE"/>
              </w:rPr>
            </w:pPr>
            <w:ins w:id="20410" w:author="Author">
              <w:del w:id="20411"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2" w:author="Author"/>
                <w:del w:id="20413" w:author="Author"/>
                <w:rFonts w:cs="Arial"/>
                <w:sz w:val="20"/>
                <w:szCs w:val="20"/>
                <w:lang w:val="en-IE"/>
              </w:rPr>
            </w:pPr>
            <w:ins w:id="20414" w:author="Author">
              <w:del w:id="20415"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16" w:author="Author"/>
          <w:del w:id="20417"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18" w:author="Author"/>
                <w:del w:id="20419" w:author="Author"/>
                <w:rFonts w:cs="Arial"/>
                <w:sz w:val="20"/>
                <w:szCs w:val="20"/>
                <w:lang w:val="en-IE"/>
              </w:rPr>
            </w:pPr>
            <w:ins w:id="20420" w:author="Author">
              <w:del w:id="20421"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2" w:author="Author"/>
                <w:del w:id="20423" w:author="Author"/>
                <w:rFonts w:cs="Arial"/>
                <w:sz w:val="20"/>
                <w:szCs w:val="20"/>
                <w:lang w:val="en-IE"/>
              </w:rPr>
            </w:pPr>
            <w:ins w:id="20424" w:author="Author">
              <w:del w:id="20425" w:author="Author">
                <w:r w:rsidDel="00B155C8">
                  <w:rPr>
                    <w:rFonts w:cs="Arial"/>
                    <w:sz w:val="20"/>
                    <w:szCs w:val="20"/>
                    <w:lang w:val="en-IE"/>
                  </w:rPr>
                  <w:delText>Applying coupon</w:delText>
                </w:r>
              </w:del>
            </w:ins>
          </w:p>
        </w:tc>
      </w:tr>
      <w:tr w:rsidR="00477E25" w:rsidRPr="00C3339A" w:rsidDel="00B155C8" w14:paraId="71B6F763" w14:textId="2CC69EB0" w:rsidTr="00546EDD">
        <w:trPr>
          <w:ins w:id="20426" w:author="Author"/>
          <w:del w:id="20427"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28" w:author="Author"/>
                <w:del w:id="20429" w:author="Author"/>
                <w:rFonts w:cs="Arial"/>
                <w:sz w:val="20"/>
                <w:szCs w:val="20"/>
                <w:lang w:val="en-IE"/>
              </w:rPr>
            </w:pPr>
            <w:ins w:id="20430" w:author="Author">
              <w:del w:id="20431"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2" w:author="Author"/>
                <w:del w:id="20433" w:author="Author"/>
                <w:rFonts w:cs="Arial"/>
                <w:sz w:val="20"/>
                <w:szCs w:val="20"/>
                <w:lang w:val="en-IE"/>
              </w:rPr>
            </w:pPr>
            <w:ins w:id="20434" w:author="Author">
              <w:del w:id="20435"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36" w:author="Author"/>
          <w:del w:id="204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38" w:author="Author"/>
                <w:del w:id="20439" w:author="Author"/>
                <w:rFonts w:cs="Arial"/>
                <w:sz w:val="20"/>
                <w:szCs w:val="20"/>
                <w:lang w:val="en-IE"/>
              </w:rPr>
            </w:pPr>
            <w:ins w:id="20440" w:author="Author">
              <w:del w:id="204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2" w:author="Author"/>
                <w:del w:id="20443" w:author="Author"/>
                <w:rFonts w:cs="Arial"/>
                <w:sz w:val="20"/>
                <w:szCs w:val="20"/>
                <w:lang w:val="en-IE"/>
              </w:rPr>
            </w:pPr>
            <w:ins w:id="20444" w:author="Author">
              <w:del w:id="20445"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46" w:author="Author"/>
          <w:del w:id="204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48" w:author="Author"/>
                <w:del w:id="20449" w:author="Author"/>
                <w:rFonts w:cs="Arial"/>
                <w:sz w:val="20"/>
                <w:szCs w:val="20"/>
                <w:lang w:val="en-IE"/>
              </w:rPr>
            </w:pPr>
            <w:ins w:id="20450" w:author="Author">
              <w:del w:id="20451"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2" w:author="Author"/>
                <w:del w:id="20453" w:author="Author"/>
                <w:sz w:val="20"/>
                <w:lang w:val="en-IE"/>
              </w:rPr>
            </w:pPr>
            <w:ins w:id="20454" w:author="Author">
              <w:del w:id="20455" w:author="Author">
                <w:r w:rsidDel="00B155C8">
                  <w:rPr>
                    <w:sz w:val="20"/>
                    <w:lang w:val="en-IE"/>
                  </w:rPr>
                  <w:delText>WM_SAL_19</w:delText>
                </w:r>
              </w:del>
            </w:ins>
          </w:p>
        </w:tc>
      </w:tr>
      <w:tr w:rsidR="00E20DD4" w:rsidRPr="00C3339A" w:rsidDel="00B155C8" w14:paraId="5625BA33" w14:textId="7BF7D792" w:rsidTr="00546EDD">
        <w:trPr>
          <w:ins w:id="20456" w:author="Author"/>
          <w:del w:id="20457"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58" w:author="Author"/>
                <w:del w:id="20459" w:author="Author"/>
                <w:rFonts w:cs="Arial"/>
                <w:sz w:val="20"/>
                <w:szCs w:val="20"/>
                <w:lang w:val="en-IE"/>
              </w:rPr>
            </w:pPr>
            <w:ins w:id="20460" w:author="Author">
              <w:del w:id="20461"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2" w:author="Author"/>
                <w:del w:id="20463" w:author="Author"/>
                <w:sz w:val="20"/>
                <w:lang w:val="en-IE"/>
              </w:rPr>
            </w:pPr>
            <w:ins w:id="20464" w:author="Author">
              <w:del w:id="20465"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66" w:author="Author"/>
          <w:del w:id="20467"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68" w:author="Author"/>
                <w:del w:id="20469" w:author="Author"/>
                <w:rFonts w:cs="Arial"/>
                <w:sz w:val="20"/>
                <w:szCs w:val="20"/>
                <w:lang w:val="en-IE"/>
              </w:rPr>
            </w:pPr>
            <w:ins w:id="20470" w:author="Author">
              <w:del w:id="20471"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2" w:author="Author"/>
                <w:del w:id="20473" w:author="Author"/>
                <w:sz w:val="20"/>
                <w:lang w:val="en-IE"/>
              </w:rPr>
            </w:pPr>
            <w:ins w:id="20474" w:author="Author">
              <w:del w:id="20475" w:author="Author">
                <w:r w:rsidDel="00B155C8">
                  <w:rPr>
                    <w:sz w:val="20"/>
                    <w:lang w:val="en-IE"/>
                  </w:rPr>
                  <w:delText>Associate an equipment step</w:delText>
                </w:r>
              </w:del>
            </w:ins>
          </w:p>
        </w:tc>
      </w:tr>
      <w:tr w:rsidR="00E20DD4" w:rsidRPr="00C3339A" w:rsidDel="00B155C8" w14:paraId="372CF76F" w14:textId="301C17A9" w:rsidTr="00546EDD">
        <w:trPr>
          <w:ins w:id="20476" w:author="Author"/>
          <w:del w:id="20477"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78" w:author="Author"/>
                <w:del w:id="20479" w:author="Author"/>
                <w:rFonts w:cs="Arial"/>
                <w:sz w:val="20"/>
                <w:szCs w:val="20"/>
                <w:lang w:val="en-IE"/>
              </w:rPr>
            </w:pPr>
            <w:ins w:id="20480" w:author="Author">
              <w:del w:id="20481"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2" w:author="Author"/>
                <w:del w:id="20483" w:author="Author"/>
                <w:sz w:val="20"/>
                <w:lang w:val="en-IE"/>
              </w:rPr>
            </w:pPr>
            <w:ins w:id="20484" w:author="Author">
              <w:del w:id="20485"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86" w:author="Author"/>
          <w:del w:id="204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88" w:author="Author"/>
                <w:del w:id="20489" w:author="Author"/>
                <w:rFonts w:cs="Arial"/>
                <w:sz w:val="20"/>
                <w:szCs w:val="20"/>
                <w:lang w:val="en-IE"/>
              </w:rPr>
            </w:pPr>
            <w:ins w:id="20490" w:author="Author">
              <w:del w:id="204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2" w:author="Author"/>
                <w:del w:id="20493" w:author="Author"/>
                <w:sz w:val="20"/>
                <w:lang w:val="en-IE"/>
              </w:rPr>
            </w:pPr>
            <w:ins w:id="20494" w:author="Author">
              <w:del w:id="20495"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496" w:author="Author"/>
          <w:del w:id="204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498" w:author="Author"/>
                <w:del w:id="20499" w:author="Author"/>
                <w:rFonts w:cs="Arial"/>
                <w:sz w:val="20"/>
                <w:szCs w:val="20"/>
                <w:lang w:val="en-IE"/>
              </w:rPr>
            </w:pPr>
            <w:ins w:id="20500" w:author="Author">
              <w:del w:id="20501"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2" w:author="Author"/>
                <w:del w:id="20503" w:author="Author"/>
                <w:i/>
                <w:sz w:val="20"/>
                <w:lang w:val="en-IE"/>
              </w:rPr>
            </w:pPr>
            <w:ins w:id="20504" w:author="Author">
              <w:del w:id="20505" w:author="Author">
                <w:r w:rsidRPr="00EF5AB3" w:rsidDel="00B155C8">
                  <w:rPr>
                    <w:i/>
                    <w:sz w:val="20"/>
                    <w:lang w:val="en-IE"/>
                  </w:rPr>
                  <w:delText>WM_SAL_20</w:delText>
                </w:r>
              </w:del>
            </w:ins>
          </w:p>
        </w:tc>
      </w:tr>
      <w:tr w:rsidR="00E20DD4" w:rsidRPr="00C3339A" w:rsidDel="00B155C8" w14:paraId="33F71DF5" w14:textId="206B3238" w:rsidTr="00546EDD">
        <w:trPr>
          <w:ins w:id="20506" w:author="Author"/>
          <w:del w:id="20507"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08" w:author="Author"/>
                <w:del w:id="20509" w:author="Author"/>
                <w:rFonts w:cs="Arial"/>
                <w:sz w:val="20"/>
                <w:szCs w:val="20"/>
                <w:lang w:val="en-IE"/>
              </w:rPr>
            </w:pPr>
            <w:ins w:id="20510" w:author="Author">
              <w:del w:id="20511"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2" w:author="Author"/>
                <w:del w:id="20513" w:author="Author"/>
                <w:sz w:val="20"/>
                <w:lang w:val="en-IE"/>
              </w:rPr>
            </w:pPr>
            <w:ins w:id="20514" w:author="Author">
              <w:del w:id="20515"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16" w:author="Author"/>
          <w:del w:id="20517"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18" w:author="Author"/>
                <w:del w:id="20519" w:author="Author"/>
                <w:rFonts w:cs="Arial"/>
                <w:sz w:val="20"/>
                <w:szCs w:val="20"/>
                <w:lang w:val="en-IE"/>
              </w:rPr>
            </w:pPr>
            <w:ins w:id="20520" w:author="Author">
              <w:del w:id="20521"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2" w:author="Author"/>
                <w:del w:id="20523" w:author="Author"/>
                <w:sz w:val="20"/>
                <w:lang w:val="en-IE"/>
              </w:rPr>
            </w:pPr>
            <w:ins w:id="20524" w:author="Author">
              <w:del w:id="20525" w:author="Author">
                <w:r w:rsidDel="00B155C8">
                  <w:rPr>
                    <w:sz w:val="20"/>
                    <w:lang w:val="en-IE"/>
                  </w:rPr>
                  <w:delText>Installation step</w:delText>
                </w:r>
              </w:del>
            </w:ins>
          </w:p>
        </w:tc>
      </w:tr>
      <w:tr w:rsidR="00E20DD4" w:rsidRPr="00C3339A" w:rsidDel="00B155C8" w14:paraId="238F796E" w14:textId="400B4655" w:rsidTr="00546EDD">
        <w:trPr>
          <w:ins w:id="20526" w:author="Author"/>
          <w:del w:id="20527"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28" w:author="Author"/>
                <w:del w:id="20529" w:author="Author"/>
                <w:rFonts w:cs="Arial"/>
                <w:sz w:val="20"/>
                <w:szCs w:val="20"/>
                <w:lang w:val="en-IE"/>
              </w:rPr>
            </w:pPr>
            <w:ins w:id="20530" w:author="Author">
              <w:del w:id="20531"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2" w:author="Author"/>
                <w:del w:id="20533" w:author="Author"/>
                <w:sz w:val="20"/>
                <w:lang w:val="en-IE"/>
              </w:rPr>
            </w:pPr>
            <w:ins w:id="20534" w:author="Author">
              <w:del w:id="2053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36" w:author="Author"/>
          <w:del w:id="205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38" w:author="Author"/>
                <w:del w:id="20539" w:author="Author"/>
                <w:rFonts w:cs="Arial"/>
                <w:sz w:val="20"/>
                <w:szCs w:val="20"/>
                <w:lang w:val="en-IE"/>
              </w:rPr>
            </w:pPr>
            <w:ins w:id="20540" w:author="Author">
              <w:del w:id="205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2" w:author="Author"/>
                <w:del w:id="20543" w:author="Author"/>
                <w:sz w:val="20"/>
                <w:lang w:val="en-IE"/>
              </w:rPr>
            </w:pPr>
            <w:ins w:id="20544" w:author="Author">
              <w:del w:id="20545"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46" w:author="Author"/>
          <w:del w:id="205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48" w:author="Author"/>
                <w:del w:id="20549" w:author="Author"/>
                <w:rFonts w:cs="Arial"/>
                <w:sz w:val="20"/>
                <w:szCs w:val="20"/>
                <w:lang w:val="en-IE"/>
              </w:rPr>
            </w:pPr>
            <w:ins w:id="20550" w:author="Author">
              <w:del w:id="20551"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2" w:author="Author"/>
                <w:del w:id="20553" w:author="Author"/>
                <w:i/>
                <w:sz w:val="20"/>
                <w:lang w:val="en-IE"/>
              </w:rPr>
            </w:pPr>
            <w:ins w:id="20554" w:author="Author">
              <w:del w:id="20555" w:author="Author">
                <w:r w:rsidRPr="00EF5AB3" w:rsidDel="00B155C8">
                  <w:rPr>
                    <w:i/>
                    <w:sz w:val="20"/>
                    <w:lang w:val="en-IE"/>
                  </w:rPr>
                  <w:delText>WM_SAL_21</w:delText>
                </w:r>
              </w:del>
            </w:ins>
          </w:p>
        </w:tc>
      </w:tr>
      <w:tr w:rsidR="00E20DD4" w:rsidRPr="00C3339A" w:rsidDel="00B155C8" w14:paraId="55AEB98D" w14:textId="5D83C893" w:rsidTr="00546EDD">
        <w:trPr>
          <w:ins w:id="20556" w:author="Author"/>
          <w:del w:id="20557"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58" w:author="Author"/>
                <w:del w:id="20559" w:author="Author"/>
                <w:rFonts w:cs="Arial"/>
                <w:sz w:val="20"/>
                <w:szCs w:val="20"/>
                <w:lang w:val="en-IE"/>
              </w:rPr>
            </w:pPr>
            <w:ins w:id="20560" w:author="Author">
              <w:del w:id="20561"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2" w:author="Author"/>
                <w:del w:id="20563" w:author="Author"/>
                <w:sz w:val="20"/>
                <w:lang w:val="en-IE"/>
              </w:rPr>
            </w:pPr>
            <w:ins w:id="20564" w:author="Author">
              <w:del w:id="20565"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66" w:author="Author"/>
          <w:del w:id="20567"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68" w:author="Author"/>
                <w:del w:id="20569" w:author="Author"/>
                <w:rFonts w:cs="Arial"/>
                <w:sz w:val="20"/>
                <w:szCs w:val="20"/>
                <w:lang w:val="en-IE"/>
              </w:rPr>
            </w:pPr>
            <w:ins w:id="20570" w:author="Author">
              <w:del w:id="20571"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2" w:author="Author"/>
                <w:del w:id="20573" w:author="Author"/>
                <w:sz w:val="20"/>
                <w:lang w:val="en-IE"/>
              </w:rPr>
            </w:pPr>
            <w:ins w:id="20574" w:author="Author">
              <w:del w:id="20575"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76" w:author="Author"/>
          <w:del w:id="205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78" w:author="Author"/>
                <w:del w:id="20579" w:author="Author"/>
                <w:rFonts w:cs="Arial"/>
                <w:sz w:val="20"/>
                <w:szCs w:val="20"/>
                <w:lang w:val="en-IE"/>
              </w:rPr>
            </w:pPr>
            <w:ins w:id="20580" w:author="Author">
              <w:del w:id="20581"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2" w:author="Author"/>
                <w:del w:id="20583" w:author="Author"/>
                <w:sz w:val="20"/>
                <w:lang w:val="en-IE"/>
              </w:rPr>
            </w:pPr>
            <w:ins w:id="20584" w:author="Author">
              <w:del w:id="2058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86" w:author="Author"/>
          <w:del w:id="205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88" w:author="Author"/>
                <w:del w:id="20589" w:author="Author"/>
                <w:rFonts w:cs="Arial"/>
                <w:sz w:val="20"/>
                <w:szCs w:val="20"/>
                <w:lang w:val="en-IE"/>
              </w:rPr>
            </w:pPr>
            <w:ins w:id="20590" w:author="Author">
              <w:del w:id="205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2" w:author="Author"/>
                <w:del w:id="20593" w:author="Author"/>
                <w:sz w:val="20"/>
                <w:lang w:val="en-IE"/>
              </w:rPr>
            </w:pPr>
            <w:ins w:id="20594" w:author="Author">
              <w:del w:id="20595"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596" w:author="Author"/>
          <w:del w:id="205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598" w:author="Author"/>
                <w:del w:id="20599" w:author="Author"/>
                <w:rFonts w:cs="Arial"/>
                <w:sz w:val="20"/>
                <w:szCs w:val="20"/>
                <w:lang w:val="en-IE"/>
              </w:rPr>
            </w:pPr>
            <w:ins w:id="20600" w:author="Author">
              <w:del w:id="2060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2" w:author="Author"/>
                <w:del w:id="20603" w:author="Author"/>
                <w:i/>
                <w:sz w:val="20"/>
                <w:lang w:val="en-IE"/>
              </w:rPr>
            </w:pPr>
            <w:ins w:id="20604" w:author="Author">
              <w:del w:id="20605" w:author="Author">
                <w:r w:rsidRPr="0042356E" w:rsidDel="00B155C8">
                  <w:rPr>
                    <w:i/>
                    <w:sz w:val="20"/>
                    <w:lang w:val="en-IE"/>
                  </w:rPr>
                  <w:delText>WM_SAL_22</w:delText>
                </w:r>
              </w:del>
            </w:ins>
          </w:p>
        </w:tc>
      </w:tr>
      <w:tr w:rsidR="0042356E" w:rsidRPr="00C3339A" w:rsidDel="00B155C8" w14:paraId="545F6439" w14:textId="2061062E" w:rsidTr="00546EDD">
        <w:trPr>
          <w:ins w:id="20606" w:author="Author"/>
          <w:del w:id="206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08" w:author="Author"/>
                <w:del w:id="20609" w:author="Author"/>
                <w:rFonts w:cs="Arial"/>
                <w:sz w:val="20"/>
                <w:szCs w:val="20"/>
                <w:lang w:val="en-IE"/>
              </w:rPr>
            </w:pPr>
            <w:ins w:id="20610" w:author="Author">
              <w:del w:id="20611"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2" w:author="Author"/>
                <w:del w:id="20613" w:author="Author"/>
                <w:sz w:val="20"/>
                <w:lang w:val="en-IE"/>
              </w:rPr>
            </w:pPr>
            <w:ins w:id="20614" w:author="Author">
              <w:del w:id="20615"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16" w:author="Author"/>
          <w:del w:id="206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18" w:author="Author"/>
                <w:del w:id="20619" w:author="Author"/>
                <w:rFonts w:cs="Arial"/>
                <w:sz w:val="20"/>
                <w:szCs w:val="20"/>
                <w:lang w:val="en-IE"/>
              </w:rPr>
            </w:pPr>
            <w:ins w:id="20620" w:author="Author">
              <w:del w:id="20621"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2" w:author="Author"/>
                <w:del w:id="20623" w:author="Author"/>
                <w:sz w:val="20"/>
                <w:lang w:val="en-IE"/>
              </w:rPr>
            </w:pPr>
            <w:ins w:id="20624" w:author="Author">
              <w:del w:id="20625" w:author="Author">
                <w:r w:rsidRPr="0042356E" w:rsidDel="00B155C8">
                  <w:rPr>
                    <w:sz w:val="20"/>
                    <w:lang w:val="en-IE"/>
                  </w:rPr>
                  <w:delText>Multiple add-ons management</w:delText>
                </w:r>
              </w:del>
            </w:ins>
          </w:p>
        </w:tc>
      </w:tr>
      <w:tr w:rsidR="0042356E" w:rsidRPr="00C3339A" w:rsidDel="00B155C8" w14:paraId="10BBE097" w14:textId="4435FB04" w:rsidTr="00546EDD">
        <w:trPr>
          <w:ins w:id="20626" w:author="Author"/>
          <w:del w:id="206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28" w:author="Author"/>
                <w:del w:id="20629" w:author="Author"/>
                <w:rFonts w:cs="Arial"/>
                <w:sz w:val="20"/>
                <w:szCs w:val="20"/>
                <w:lang w:val="en-IE"/>
              </w:rPr>
            </w:pPr>
            <w:ins w:id="20630" w:author="Author">
              <w:del w:id="20631"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2" w:author="Author"/>
                <w:del w:id="20633" w:author="Author"/>
                <w:sz w:val="20"/>
                <w:lang w:val="en-IE"/>
              </w:rPr>
            </w:pPr>
            <w:ins w:id="20634" w:author="Author">
              <w:del w:id="2063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36" w:author="Author"/>
          <w:del w:id="206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38" w:author="Author"/>
                <w:del w:id="20639" w:author="Author"/>
                <w:rFonts w:cs="Arial"/>
                <w:sz w:val="20"/>
                <w:szCs w:val="20"/>
                <w:lang w:val="en-IE"/>
              </w:rPr>
            </w:pPr>
            <w:ins w:id="20640" w:author="Author">
              <w:del w:id="206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2" w:author="Author"/>
                <w:del w:id="20643" w:author="Author"/>
                <w:sz w:val="20"/>
                <w:lang w:val="en-IE"/>
              </w:rPr>
            </w:pPr>
            <w:ins w:id="20644" w:author="Author">
              <w:del w:id="20645"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46" w:author="Author"/>
          <w:del w:id="206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48" w:author="Author"/>
                <w:del w:id="20649" w:author="Author"/>
                <w:rFonts w:cs="Arial"/>
                <w:sz w:val="20"/>
                <w:szCs w:val="20"/>
                <w:lang w:val="en-IE"/>
              </w:rPr>
            </w:pPr>
            <w:ins w:id="20650" w:author="Author">
              <w:del w:id="2065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2" w:author="Author"/>
                <w:del w:id="20653" w:author="Author"/>
                <w:i/>
                <w:sz w:val="20"/>
                <w:lang w:val="en-IE"/>
              </w:rPr>
            </w:pPr>
            <w:ins w:id="20654" w:author="Author">
              <w:del w:id="20655" w:author="Author">
                <w:r w:rsidRPr="0042356E" w:rsidDel="00B155C8">
                  <w:rPr>
                    <w:i/>
                    <w:sz w:val="20"/>
                    <w:lang w:val="en-IE"/>
                  </w:rPr>
                  <w:delText>WM_SAL_23</w:delText>
                </w:r>
              </w:del>
            </w:ins>
          </w:p>
        </w:tc>
      </w:tr>
      <w:tr w:rsidR="0042356E" w:rsidRPr="00C3339A" w:rsidDel="00B155C8" w14:paraId="3EFA0E34" w14:textId="77831CAF" w:rsidTr="00546EDD">
        <w:trPr>
          <w:ins w:id="20656" w:author="Author"/>
          <w:del w:id="2065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58" w:author="Author"/>
                <w:del w:id="20659" w:author="Author"/>
                <w:rFonts w:cs="Arial"/>
                <w:sz w:val="20"/>
                <w:szCs w:val="20"/>
                <w:lang w:val="en-IE"/>
              </w:rPr>
            </w:pPr>
            <w:ins w:id="20660" w:author="Author">
              <w:del w:id="20661"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2" w:author="Author"/>
                <w:del w:id="20663" w:author="Author"/>
                <w:sz w:val="20"/>
                <w:lang w:val="en-IE"/>
              </w:rPr>
            </w:pPr>
            <w:ins w:id="20664" w:author="Author">
              <w:del w:id="20665"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66" w:author="Author"/>
          <w:del w:id="206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68" w:author="Author"/>
                <w:del w:id="20669" w:author="Author"/>
                <w:rFonts w:cs="Arial"/>
                <w:sz w:val="20"/>
                <w:szCs w:val="20"/>
                <w:lang w:val="en-IE"/>
              </w:rPr>
            </w:pPr>
            <w:ins w:id="20670" w:author="Author">
              <w:del w:id="20671"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2" w:author="Author"/>
                <w:del w:id="20673" w:author="Author"/>
                <w:sz w:val="20"/>
                <w:lang w:val="en-IE"/>
              </w:rPr>
            </w:pPr>
            <w:ins w:id="20674" w:author="Author">
              <w:del w:id="20675" w:author="Author">
                <w:r w:rsidRPr="0042356E" w:rsidDel="00B155C8">
                  <w:rPr>
                    <w:sz w:val="20"/>
                    <w:lang w:val="en-IE"/>
                  </w:rPr>
                  <w:delText>Multiple add-ons management</w:delText>
                </w:r>
              </w:del>
            </w:ins>
          </w:p>
        </w:tc>
      </w:tr>
      <w:tr w:rsidR="0042356E" w:rsidRPr="00C3339A" w:rsidDel="00B155C8" w14:paraId="288CFD27" w14:textId="60C04985" w:rsidTr="00546EDD">
        <w:trPr>
          <w:ins w:id="20676" w:author="Author"/>
          <w:del w:id="206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78" w:author="Author"/>
                <w:del w:id="20679" w:author="Author"/>
                <w:rFonts w:cs="Arial"/>
                <w:sz w:val="20"/>
                <w:szCs w:val="20"/>
                <w:lang w:val="en-IE"/>
              </w:rPr>
            </w:pPr>
            <w:ins w:id="20680" w:author="Author">
              <w:del w:id="20681"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2" w:author="Author"/>
                <w:del w:id="20683" w:author="Author"/>
                <w:sz w:val="20"/>
                <w:lang w:val="en-IE"/>
              </w:rPr>
            </w:pPr>
            <w:ins w:id="20684" w:author="Author">
              <w:del w:id="2068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86" w:author="Author"/>
          <w:del w:id="206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88" w:author="Author"/>
                <w:del w:id="20689" w:author="Author"/>
                <w:rFonts w:cs="Arial"/>
                <w:sz w:val="20"/>
                <w:szCs w:val="20"/>
                <w:lang w:val="en-IE"/>
              </w:rPr>
            </w:pPr>
            <w:ins w:id="20690" w:author="Author">
              <w:del w:id="206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2" w:author="Author"/>
                <w:del w:id="20693" w:author="Author"/>
                <w:sz w:val="20"/>
                <w:lang w:val="en-IE"/>
              </w:rPr>
            </w:pPr>
            <w:ins w:id="20694" w:author="Author">
              <w:del w:id="20695"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696" w:author="Author"/>
          <w:del w:id="206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698" w:author="Author"/>
                <w:del w:id="20699" w:author="Author"/>
                <w:rFonts w:cs="Arial"/>
                <w:sz w:val="20"/>
                <w:szCs w:val="20"/>
                <w:lang w:val="en-IE"/>
              </w:rPr>
            </w:pPr>
            <w:ins w:id="20700" w:author="Author">
              <w:del w:id="2070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2" w:author="Author"/>
                <w:del w:id="20703" w:author="Author"/>
                <w:i/>
                <w:sz w:val="20"/>
                <w:lang w:val="en-IE"/>
              </w:rPr>
            </w:pPr>
            <w:ins w:id="20704" w:author="Author">
              <w:del w:id="20705" w:author="Author">
                <w:r w:rsidRPr="0042356E" w:rsidDel="00B155C8">
                  <w:rPr>
                    <w:i/>
                    <w:sz w:val="20"/>
                    <w:lang w:val="en-IE"/>
                  </w:rPr>
                  <w:delText>WM_SAL_24</w:delText>
                </w:r>
              </w:del>
            </w:ins>
          </w:p>
        </w:tc>
      </w:tr>
      <w:tr w:rsidR="0042356E" w:rsidRPr="00C3339A" w:rsidDel="00B155C8" w14:paraId="3C2D7A40" w14:textId="06D6908B" w:rsidTr="00546EDD">
        <w:trPr>
          <w:ins w:id="20706" w:author="Author"/>
          <w:del w:id="207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08" w:author="Author"/>
                <w:del w:id="20709" w:author="Author"/>
                <w:rFonts w:cs="Arial"/>
                <w:sz w:val="20"/>
                <w:szCs w:val="20"/>
                <w:lang w:val="en-IE"/>
              </w:rPr>
            </w:pPr>
            <w:ins w:id="20710" w:author="Author">
              <w:del w:id="20711"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2" w:author="Author"/>
                <w:del w:id="20713" w:author="Author"/>
                <w:sz w:val="20"/>
                <w:lang w:val="en-IE"/>
              </w:rPr>
            </w:pPr>
            <w:ins w:id="20714" w:author="Author">
              <w:del w:id="20715"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16" w:author="Author"/>
          <w:del w:id="207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18" w:author="Author"/>
                <w:del w:id="20719" w:author="Author"/>
                <w:rFonts w:cs="Arial"/>
                <w:sz w:val="20"/>
                <w:szCs w:val="20"/>
                <w:lang w:val="en-IE"/>
              </w:rPr>
            </w:pPr>
            <w:ins w:id="20720" w:author="Author">
              <w:del w:id="20721"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2" w:author="Author"/>
                <w:del w:id="20723" w:author="Author"/>
                <w:sz w:val="20"/>
                <w:lang w:val="en-IE"/>
              </w:rPr>
            </w:pPr>
            <w:ins w:id="20724" w:author="Author">
              <w:del w:id="20725" w:author="Author">
                <w:r w:rsidDel="00B155C8">
                  <w:rPr>
                    <w:sz w:val="20"/>
                    <w:lang w:val="en-IE"/>
                  </w:rPr>
                  <w:delText>-</w:delText>
                </w:r>
              </w:del>
            </w:ins>
          </w:p>
        </w:tc>
      </w:tr>
      <w:tr w:rsidR="0042356E" w:rsidRPr="00C3339A" w:rsidDel="00B155C8" w14:paraId="1A08ACD0" w14:textId="7F3EA08B" w:rsidTr="00546EDD">
        <w:trPr>
          <w:ins w:id="20726" w:author="Author"/>
          <w:del w:id="207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28" w:author="Author"/>
                <w:del w:id="20729" w:author="Author"/>
                <w:rFonts w:cs="Arial"/>
                <w:sz w:val="20"/>
                <w:szCs w:val="20"/>
                <w:lang w:val="en-IE"/>
              </w:rPr>
            </w:pPr>
            <w:ins w:id="20730" w:author="Author">
              <w:del w:id="20731"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2" w:author="Author"/>
                <w:del w:id="20733" w:author="Author"/>
                <w:sz w:val="20"/>
                <w:lang w:val="en-IE"/>
              </w:rPr>
            </w:pPr>
            <w:ins w:id="20734" w:author="Author">
              <w:del w:id="2073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36" w:author="Author"/>
          <w:del w:id="207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38" w:author="Author"/>
                <w:del w:id="20739" w:author="Author"/>
                <w:rFonts w:cs="Arial"/>
                <w:sz w:val="20"/>
                <w:szCs w:val="20"/>
                <w:lang w:val="en-IE"/>
              </w:rPr>
            </w:pPr>
            <w:ins w:id="20740" w:author="Author">
              <w:del w:id="207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2" w:author="Author"/>
                <w:del w:id="20743" w:author="Author"/>
                <w:sz w:val="20"/>
                <w:lang w:val="en-IE"/>
              </w:rPr>
            </w:pPr>
            <w:ins w:id="20744" w:author="Author">
              <w:del w:id="20745"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46" w:author="Author"/>
          <w:del w:id="207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48" w:author="Author"/>
                <w:del w:id="20749" w:author="Author"/>
                <w:rFonts w:cs="Arial"/>
                <w:sz w:val="20"/>
                <w:szCs w:val="20"/>
                <w:lang w:val="en-IE"/>
              </w:rPr>
            </w:pPr>
            <w:ins w:id="20750" w:author="Author">
              <w:del w:id="2075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2" w:author="Author"/>
                <w:del w:id="20753" w:author="Author"/>
                <w:sz w:val="20"/>
                <w:lang w:val="en-IE"/>
              </w:rPr>
            </w:pPr>
            <w:ins w:id="20754" w:author="Author">
              <w:del w:id="20755" w:author="Author">
                <w:r w:rsidDel="00B155C8">
                  <w:rPr>
                    <w:i/>
                    <w:sz w:val="20"/>
                    <w:lang w:val="en-IE"/>
                  </w:rPr>
                  <w:delText>WM_SAL_25</w:delText>
                </w:r>
              </w:del>
            </w:ins>
          </w:p>
        </w:tc>
      </w:tr>
      <w:tr w:rsidR="002D24DE" w:rsidRPr="00C3339A" w:rsidDel="00B155C8" w14:paraId="7AB6E325" w14:textId="4FFF49D9" w:rsidTr="00546EDD">
        <w:trPr>
          <w:ins w:id="20756" w:author="Author"/>
          <w:del w:id="2075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58" w:author="Author"/>
                <w:del w:id="20759" w:author="Author"/>
                <w:rFonts w:cs="Arial"/>
                <w:sz w:val="20"/>
                <w:szCs w:val="20"/>
                <w:lang w:val="en-IE"/>
              </w:rPr>
            </w:pPr>
            <w:ins w:id="20760" w:author="Author">
              <w:del w:id="20761"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2" w:author="Author"/>
                <w:del w:id="20763" w:author="Author"/>
                <w:sz w:val="20"/>
                <w:lang w:val="en-IE"/>
              </w:rPr>
            </w:pPr>
            <w:ins w:id="20764" w:author="Author">
              <w:del w:id="20765"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66" w:author="Author"/>
          <w:del w:id="207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68" w:author="Author"/>
                <w:del w:id="20769" w:author="Author"/>
                <w:rFonts w:cs="Arial"/>
                <w:sz w:val="20"/>
                <w:szCs w:val="20"/>
                <w:lang w:val="en-IE"/>
              </w:rPr>
            </w:pPr>
            <w:ins w:id="20770" w:author="Author">
              <w:del w:id="20771"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2" w:author="Author"/>
                <w:del w:id="20773" w:author="Author"/>
                <w:sz w:val="20"/>
                <w:lang w:val="en-IE"/>
              </w:rPr>
            </w:pPr>
            <w:ins w:id="20774" w:author="Author">
              <w:del w:id="20775" w:author="Author">
                <w:r w:rsidDel="00B155C8">
                  <w:rPr>
                    <w:sz w:val="20"/>
                    <w:lang w:val="en-IE"/>
                  </w:rPr>
                  <w:delText>After activating a customer’s credit vetting</w:delText>
                </w:r>
              </w:del>
            </w:ins>
          </w:p>
        </w:tc>
      </w:tr>
      <w:tr w:rsidR="002D24DE" w:rsidRPr="00C3339A" w:rsidDel="00B155C8" w14:paraId="3C23C828" w14:textId="362A1F88" w:rsidTr="00546EDD">
        <w:trPr>
          <w:ins w:id="20776" w:author="Author"/>
          <w:del w:id="207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78" w:author="Author"/>
                <w:del w:id="20779" w:author="Author"/>
                <w:rFonts w:cs="Arial"/>
                <w:sz w:val="20"/>
                <w:szCs w:val="20"/>
                <w:lang w:val="en-IE"/>
              </w:rPr>
            </w:pPr>
            <w:ins w:id="20780" w:author="Author">
              <w:del w:id="20781"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2" w:author="Author"/>
                <w:del w:id="20783" w:author="Author"/>
                <w:sz w:val="20"/>
                <w:lang w:val="en-IE"/>
              </w:rPr>
            </w:pPr>
            <w:ins w:id="20784" w:author="Author">
              <w:del w:id="2078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86" w:author="Author"/>
          <w:del w:id="207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88" w:author="Author"/>
                <w:del w:id="20789" w:author="Author"/>
                <w:rFonts w:cs="Arial"/>
                <w:sz w:val="20"/>
                <w:szCs w:val="20"/>
                <w:lang w:val="en-IE"/>
              </w:rPr>
            </w:pPr>
            <w:ins w:id="20790" w:author="Author">
              <w:del w:id="207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2" w:author="Author"/>
                <w:del w:id="20793" w:author="Author"/>
                <w:sz w:val="20"/>
                <w:lang w:val="en-IE"/>
              </w:rPr>
            </w:pPr>
            <w:ins w:id="20794" w:author="Author">
              <w:del w:id="20795"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796" w:author="Author"/>
          <w:del w:id="207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798" w:author="Author"/>
                <w:del w:id="20799" w:author="Author"/>
                <w:rFonts w:cs="Arial"/>
                <w:sz w:val="20"/>
                <w:szCs w:val="20"/>
                <w:lang w:val="en-IE"/>
              </w:rPr>
            </w:pPr>
            <w:ins w:id="20800" w:author="Author">
              <w:del w:id="2080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2" w:author="Author"/>
                <w:del w:id="20803" w:author="Author"/>
                <w:sz w:val="20"/>
                <w:lang w:val="en-IE"/>
              </w:rPr>
            </w:pPr>
            <w:ins w:id="20804" w:author="Author">
              <w:del w:id="20805" w:author="Author">
                <w:r w:rsidDel="00B155C8">
                  <w:rPr>
                    <w:i/>
                    <w:sz w:val="20"/>
                    <w:lang w:val="en-IE"/>
                  </w:rPr>
                  <w:delText>WM_SAL_26</w:delText>
                </w:r>
              </w:del>
            </w:ins>
          </w:p>
        </w:tc>
      </w:tr>
      <w:tr w:rsidR="002D24DE" w:rsidRPr="00C3339A" w:rsidDel="00B155C8" w14:paraId="1BDDF6E0" w14:textId="7A09A008" w:rsidTr="00546EDD">
        <w:trPr>
          <w:ins w:id="20806" w:author="Author"/>
          <w:del w:id="208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08" w:author="Author"/>
                <w:del w:id="20809" w:author="Author"/>
                <w:rFonts w:cs="Arial"/>
                <w:sz w:val="20"/>
                <w:szCs w:val="20"/>
                <w:lang w:val="en-IE"/>
              </w:rPr>
            </w:pPr>
            <w:ins w:id="20810" w:author="Author">
              <w:del w:id="20811"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2" w:author="Author"/>
                <w:del w:id="20813" w:author="Author"/>
                <w:sz w:val="20"/>
                <w:lang w:val="en-IE"/>
              </w:rPr>
            </w:pPr>
            <w:ins w:id="20814" w:author="Author">
              <w:del w:id="20815"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16" w:author="Author"/>
          <w:del w:id="208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18" w:author="Author"/>
                <w:del w:id="20819" w:author="Author"/>
                <w:rFonts w:cs="Arial"/>
                <w:sz w:val="20"/>
                <w:szCs w:val="20"/>
                <w:lang w:val="en-IE"/>
              </w:rPr>
            </w:pPr>
            <w:ins w:id="20820" w:author="Author">
              <w:del w:id="20821"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2" w:author="Author"/>
                <w:del w:id="20823" w:author="Author"/>
                <w:sz w:val="20"/>
                <w:lang w:val="en-IE"/>
              </w:rPr>
            </w:pPr>
            <w:ins w:id="20824" w:author="Author">
              <w:del w:id="20825" w:author="Author">
                <w:r w:rsidDel="00B155C8">
                  <w:rPr>
                    <w:sz w:val="20"/>
                    <w:lang w:val="en-IE"/>
                  </w:rPr>
                  <w:delText>After deactivating a customer’s credit vetting</w:delText>
                </w:r>
              </w:del>
            </w:ins>
          </w:p>
        </w:tc>
      </w:tr>
      <w:tr w:rsidR="002D24DE" w:rsidRPr="00C3339A" w:rsidDel="00B155C8" w14:paraId="79C9DAFB" w14:textId="716E3326" w:rsidTr="00546EDD">
        <w:trPr>
          <w:ins w:id="20826" w:author="Author"/>
          <w:del w:id="208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28" w:author="Author"/>
                <w:del w:id="20829" w:author="Author"/>
                <w:rFonts w:cs="Arial"/>
                <w:sz w:val="20"/>
                <w:szCs w:val="20"/>
                <w:lang w:val="en-IE"/>
              </w:rPr>
            </w:pPr>
            <w:ins w:id="20830" w:author="Author">
              <w:del w:id="20831"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2" w:author="Author"/>
                <w:del w:id="20833" w:author="Author"/>
                <w:sz w:val="20"/>
                <w:lang w:val="en-IE"/>
              </w:rPr>
            </w:pPr>
            <w:ins w:id="20834" w:author="Author">
              <w:del w:id="2083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36" w:author="Author"/>
          <w:del w:id="208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38" w:author="Author"/>
                <w:del w:id="20839" w:author="Author"/>
                <w:rFonts w:cs="Arial"/>
                <w:sz w:val="20"/>
                <w:szCs w:val="20"/>
                <w:lang w:val="en-IE"/>
              </w:rPr>
            </w:pPr>
            <w:ins w:id="20840" w:author="Author">
              <w:del w:id="2084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2" w:author="Author"/>
                <w:del w:id="20843" w:author="Author"/>
                <w:sz w:val="20"/>
                <w:lang w:val="en-IE"/>
              </w:rPr>
            </w:pPr>
            <w:ins w:id="20844" w:author="Author">
              <w:del w:id="20845"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46" w:author="Author"/>
          <w:del w:id="208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48" w:author="Author"/>
                <w:del w:id="20849" w:author="Author"/>
                <w:rFonts w:cs="Arial"/>
                <w:sz w:val="20"/>
                <w:szCs w:val="20"/>
                <w:lang w:val="en-IE"/>
              </w:rPr>
            </w:pPr>
            <w:ins w:id="20850" w:author="Author">
              <w:del w:id="20851"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2" w:author="Author"/>
                <w:del w:id="20853" w:author="Author"/>
                <w:sz w:val="20"/>
                <w:lang w:val="en-IE"/>
              </w:rPr>
            </w:pPr>
            <w:ins w:id="20854" w:author="Author">
              <w:del w:id="20855" w:author="Author">
                <w:r w:rsidDel="00B155C8">
                  <w:rPr>
                    <w:i/>
                    <w:sz w:val="20"/>
                    <w:lang w:val="en-IE"/>
                  </w:rPr>
                  <w:delText>WM_SAL_27</w:delText>
                </w:r>
              </w:del>
            </w:ins>
          </w:p>
        </w:tc>
      </w:tr>
      <w:tr w:rsidR="00554526" w:rsidRPr="00C3339A" w:rsidDel="00B155C8" w14:paraId="39541C2B" w14:textId="4FA7F027" w:rsidTr="00546EDD">
        <w:trPr>
          <w:ins w:id="20856" w:author="Author"/>
          <w:del w:id="2085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58" w:author="Author"/>
                <w:del w:id="20859" w:author="Author"/>
                <w:rFonts w:cs="Arial"/>
                <w:sz w:val="20"/>
                <w:szCs w:val="20"/>
                <w:lang w:val="en-IE"/>
              </w:rPr>
            </w:pPr>
            <w:ins w:id="20860" w:author="Author">
              <w:del w:id="20861"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2" w:author="Author"/>
                <w:del w:id="20863" w:author="Author"/>
                <w:sz w:val="20"/>
                <w:lang w:val="en-IE"/>
              </w:rPr>
            </w:pPr>
            <w:ins w:id="20864" w:author="Author">
              <w:del w:id="20865"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66" w:author="Author"/>
          <w:del w:id="208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68" w:author="Author"/>
                <w:del w:id="20869" w:author="Author"/>
                <w:rFonts w:cs="Arial"/>
                <w:sz w:val="20"/>
                <w:szCs w:val="20"/>
                <w:lang w:val="en-IE"/>
              </w:rPr>
            </w:pPr>
            <w:ins w:id="20870" w:author="Author">
              <w:del w:id="20871"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2" w:author="Author"/>
                <w:del w:id="20873" w:author="Author"/>
                <w:sz w:val="20"/>
                <w:lang w:val="en-IE"/>
              </w:rPr>
            </w:pPr>
            <w:ins w:id="20874" w:author="Author">
              <w:del w:id="20875" w:author="Author">
                <w:r w:rsidDel="00B155C8">
                  <w:rPr>
                    <w:sz w:val="20"/>
                    <w:lang w:val="en-IE"/>
                  </w:rPr>
                  <w:delText>After Line Enquiry response</w:delText>
                </w:r>
              </w:del>
            </w:ins>
          </w:p>
        </w:tc>
      </w:tr>
      <w:tr w:rsidR="00554526" w:rsidRPr="00C3339A" w:rsidDel="00B155C8" w14:paraId="7C5BBE2A" w14:textId="58067842" w:rsidTr="00546EDD">
        <w:trPr>
          <w:ins w:id="20876" w:author="Author"/>
          <w:del w:id="208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78" w:author="Author"/>
                <w:del w:id="20879" w:author="Author"/>
                <w:rFonts w:cs="Arial"/>
                <w:sz w:val="20"/>
                <w:szCs w:val="20"/>
                <w:lang w:val="en-IE"/>
              </w:rPr>
            </w:pPr>
            <w:ins w:id="20880" w:author="Author">
              <w:del w:id="20881"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2" w:author="Author"/>
                <w:del w:id="20883" w:author="Author"/>
                <w:sz w:val="20"/>
                <w:lang w:val="en-IE"/>
              </w:rPr>
            </w:pPr>
            <w:ins w:id="20884" w:author="Author">
              <w:del w:id="2088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86" w:author="Author"/>
          <w:del w:id="208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88" w:author="Author"/>
                <w:del w:id="20889" w:author="Author"/>
                <w:rFonts w:cs="Arial"/>
                <w:sz w:val="20"/>
                <w:szCs w:val="20"/>
                <w:lang w:val="en-IE"/>
              </w:rPr>
            </w:pPr>
            <w:ins w:id="20890" w:author="Author">
              <w:del w:id="20891"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2" w:author="Author"/>
                <w:del w:id="20893" w:author="Author"/>
                <w:sz w:val="20"/>
                <w:lang w:val="en-IE"/>
              </w:rPr>
            </w:pPr>
            <w:ins w:id="20894" w:author="Author">
              <w:del w:id="20895"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896" w:author="Author"/>
          <w:del w:id="208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898" w:author="Author"/>
                <w:del w:id="20899" w:author="Author"/>
                <w:rFonts w:cs="Arial"/>
                <w:sz w:val="20"/>
                <w:szCs w:val="20"/>
                <w:lang w:val="en-IE"/>
              </w:rPr>
            </w:pPr>
            <w:ins w:id="20900" w:author="Author">
              <w:del w:id="20901"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2" w:author="Author"/>
                <w:del w:id="20903" w:author="Author"/>
                <w:sz w:val="20"/>
                <w:lang w:val="en-IE"/>
              </w:rPr>
            </w:pPr>
            <w:ins w:id="20904" w:author="Author">
              <w:del w:id="20905" w:author="Author">
                <w:r w:rsidDel="00B155C8">
                  <w:rPr>
                    <w:i/>
                    <w:sz w:val="20"/>
                    <w:lang w:val="en-IE"/>
                  </w:rPr>
                  <w:delText>WM_SAL_28</w:delText>
                </w:r>
              </w:del>
            </w:ins>
          </w:p>
        </w:tc>
      </w:tr>
      <w:tr w:rsidR="00277D73" w:rsidRPr="00C3339A" w:rsidDel="00B155C8" w14:paraId="24CC6B2A" w14:textId="3C3D3704" w:rsidTr="00546EDD">
        <w:trPr>
          <w:ins w:id="20906" w:author="Author"/>
          <w:del w:id="209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08" w:author="Author"/>
                <w:del w:id="20909" w:author="Author"/>
                <w:rFonts w:cs="Arial"/>
                <w:sz w:val="20"/>
                <w:szCs w:val="20"/>
                <w:lang w:val="en-IE"/>
              </w:rPr>
            </w:pPr>
            <w:ins w:id="20910" w:author="Author">
              <w:del w:id="20911"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2" w:author="Author"/>
                <w:del w:id="20913" w:author="Author"/>
                <w:sz w:val="20"/>
                <w:lang w:val="en-IE"/>
              </w:rPr>
            </w:pPr>
            <w:ins w:id="20914" w:author="Author">
              <w:del w:id="20915"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16" w:author="Author"/>
          <w:del w:id="209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18" w:author="Author"/>
                <w:del w:id="20919" w:author="Author"/>
                <w:rFonts w:cs="Arial"/>
                <w:sz w:val="20"/>
                <w:szCs w:val="20"/>
                <w:lang w:val="en-IE"/>
              </w:rPr>
            </w:pPr>
            <w:ins w:id="20920" w:author="Author">
              <w:del w:id="20921"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2" w:author="Author"/>
                <w:del w:id="20923" w:author="Author"/>
                <w:sz w:val="20"/>
                <w:lang w:val="en-IE"/>
              </w:rPr>
            </w:pPr>
            <w:ins w:id="20924" w:author="Author">
              <w:del w:id="20925" w:author="Author">
                <w:r w:rsidRPr="00277D73" w:rsidDel="00B155C8">
                  <w:rPr>
                    <w:sz w:val="20"/>
                    <w:lang w:val="en-IE"/>
                  </w:rPr>
                  <w:delText>Save uploaded documents</w:delText>
                </w:r>
              </w:del>
            </w:ins>
          </w:p>
        </w:tc>
      </w:tr>
      <w:tr w:rsidR="00277D73" w:rsidRPr="00C3339A" w:rsidDel="00B155C8" w14:paraId="257748B9" w14:textId="1B1BBE5A" w:rsidTr="00546EDD">
        <w:trPr>
          <w:ins w:id="20926" w:author="Author"/>
          <w:del w:id="2092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28" w:author="Author"/>
                <w:del w:id="20929" w:author="Author"/>
                <w:rFonts w:cs="Arial"/>
                <w:sz w:val="20"/>
                <w:szCs w:val="20"/>
                <w:lang w:val="en-IE"/>
              </w:rPr>
            </w:pPr>
            <w:ins w:id="20930" w:author="Author">
              <w:del w:id="20931"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2" w:author="Author"/>
                <w:del w:id="20933" w:author="Author"/>
                <w:sz w:val="20"/>
                <w:lang w:val="en-IE"/>
              </w:rPr>
            </w:pPr>
            <w:ins w:id="20934" w:author="Author">
              <w:del w:id="2093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36" w:author="Author"/>
          <w:del w:id="209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38" w:author="Author"/>
                <w:del w:id="20939" w:author="Author"/>
                <w:rFonts w:cs="Arial"/>
                <w:sz w:val="20"/>
                <w:szCs w:val="20"/>
                <w:lang w:val="en-IE"/>
              </w:rPr>
            </w:pPr>
            <w:ins w:id="20940" w:author="Author">
              <w:del w:id="20941"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2" w:author="Author"/>
                <w:del w:id="20943" w:author="Author"/>
                <w:sz w:val="20"/>
                <w:lang w:val="en-IE"/>
              </w:rPr>
            </w:pPr>
            <w:ins w:id="20944" w:author="Author">
              <w:del w:id="20945"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46" w:author="Author"/>
          <w:del w:id="20947"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48" w:author="Author"/>
                <w:del w:id="20949" w:author="Author"/>
                <w:rFonts w:cs="Arial"/>
                <w:sz w:val="20"/>
                <w:szCs w:val="20"/>
                <w:lang w:val="en-IE"/>
              </w:rPr>
            </w:pPr>
            <w:ins w:id="20950" w:author="Author">
              <w:del w:id="20951"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2" w:author="Author"/>
                <w:del w:id="20953" w:author="Author"/>
                <w:i/>
                <w:sz w:val="20"/>
                <w:lang w:val="en-IE"/>
              </w:rPr>
            </w:pPr>
            <w:ins w:id="20954" w:author="Author">
              <w:del w:id="20955" w:author="Author">
                <w:r w:rsidDel="00B155C8">
                  <w:rPr>
                    <w:sz w:val="20"/>
                    <w:lang w:val="en-IE"/>
                  </w:rPr>
                  <w:delText>WM_SAL_22</w:delText>
                </w:r>
              </w:del>
            </w:ins>
          </w:p>
        </w:tc>
      </w:tr>
      <w:tr w:rsidR="00554526" w:rsidRPr="00C3339A" w:rsidDel="00B155C8" w14:paraId="289B4C13" w14:textId="4488B9D1" w:rsidTr="00546EDD">
        <w:trPr>
          <w:ins w:id="20956" w:author="Author"/>
          <w:del w:id="20957"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58" w:author="Author"/>
                <w:del w:id="20959" w:author="Author"/>
                <w:rFonts w:cs="Arial"/>
                <w:sz w:val="20"/>
                <w:szCs w:val="20"/>
                <w:lang w:val="en-IE"/>
              </w:rPr>
            </w:pPr>
            <w:ins w:id="20960" w:author="Author">
              <w:del w:id="20961"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2" w:author="Author"/>
                <w:del w:id="20963" w:author="Author"/>
                <w:sz w:val="20"/>
                <w:lang w:val="en-IE"/>
              </w:rPr>
            </w:pPr>
            <w:ins w:id="20964" w:author="Author">
              <w:del w:id="20965"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66" w:author="Author"/>
          <w:del w:id="20967"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68" w:author="Author"/>
                <w:del w:id="20969" w:author="Author"/>
                <w:rFonts w:cs="Arial"/>
                <w:sz w:val="20"/>
                <w:szCs w:val="20"/>
                <w:lang w:val="en-IE"/>
              </w:rPr>
            </w:pPr>
            <w:ins w:id="20970" w:author="Author">
              <w:del w:id="20971"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2" w:author="Author"/>
                <w:del w:id="20973" w:author="Author"/>
                <w:sz w:val="20"/>
                <w:lang w:val="en-IE"/>
              </w:rPr>
            </w:pPr>
            <w:ins w:id="20974" w:author="Author">
              <w:del w:id="20975"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76" w:author="Author"/>
          <w:del w:id="20977"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78" w:author="Author"/>
                <w:del w:id="20979" w:author="Author"/>
                <w:rFonts w:cs="Arial"/>
                <w:sz w:val="20"/>
                <w:szCs w:val="20"/>
                <w:lang w:val="en-IE"/>
              </w:rPr>
            </w:pPr>
            <w:ins w:id="20980" w:author="Author">
              <w:del w:id="20981"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2" w:author="Author"/>
                <w:del w:id="20983" w:author="Author"/>
                <w:sz w:val="20"/>
                <w:lang w:val="en-IE"/>
              </w:rPr>
            </w:pPr>
            <w:ins w:id="20984" w:author="Author">
              <w:del w:id="20985"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86" w:author="Author"/>
          <w:del w:id="20987"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88" w:author="Author"/>
                <w:del w:id="20989" w:author="Author"/>
                <w:rFonts w:cs="Arial"/>
                <w:sz w:val="20"/>
                <w:szCs w:val="20"/>
                <w:lang w:val="en-IE"/>
              </w:rPr>
            </w:pPr>
            <w:ins w:id="20990" w:author="Author">
              <w:del w:id="20991"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2" w:author="Author"/>
                <w:del w:id="20993" w:author="Author"/>
                <w:sz w:val="20"/>
                <w:lang w:val="en-IE"/>
              </w:rPr>
            </w:pPr>
            <w:ins w:id="20994" w:author="Author">
              <w:del w:id="20995"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0996" w:author="Author"/>
          <w:lang w:val="en-IE" w:eastAsia="pt-PT"/>
        </w:rPr>
      </w:pPr>
      <w:del w:id="20997"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0998"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0999" w:author="Author"/>
                <w:rFonts w:cs="Arial"/>
                <w:sz w:val="20"/>
                <w:szCs w:val="22"/>
                <w:lang w:val="en-IE"/>
              </w:rPr>
            </w:pPr>
            <w:del w:id="21000"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1001"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2" w:author="Author"/>
                <w:rFonts w:cs="Arial"/>
                <w:sz w:val="20"/>
                <w:szCs w:val="22"/>
                <w:lang w:val="en-IE"/>
              </w:rPr>
            </w:pPr>
            <w:del w:id="21003"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4" w:author="Author"/>
                <w:rFonts w:cs="Arial"/>
                <w:i/>
                <w:color w:val="000000"/>
                <w:sz w:val="20"/>
                <w:szCs w:val="22"/>
                <w:lang w:val="en-IE"/>
              </w:rPr>
            </w:pPr>
            <w:del w:id="21005"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06"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07" w:author="Author"/>
                <w:rFonts w:cs="Arial"/>
                <w:sz w:val="20"/>
                <w:szCs w:val="22"/>
                <w:lang w:val="en-IE"/>
              </w:rPr>
            </w:pPr>
            <w:del w:id="21008"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9" w:author="Author"/>
                <w:rFonts w:cs="Arial"/>
                <w:color w:val="000000"/>
                <w:sz w:val="20"/>
                <w:szCs w:val="22"/>
                <w:lang w:val="en-IE"/>
              </w:rPr>
            </w:pPr>
            <w:del w:id="21010"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11"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2" w:author="Author"/>
                <w:rFonts w:cs="Arial"/>
                <w:sz w:val="20"/>
                <w:szCs w:val="22"/>
                <w:lang w:val="en-IE"/>
              </w:rPr>
            </w:pPr>
            <w:del w:id="21013"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4" w:author="Author"/>
                <w:rFonts w:cs="Arial"/>
                <w:sz w:val="20"/>
                <w:szCs w:val="22"/>
                <w:lang w:val="en-IE" w:eastAsia="pt-PT"/>
              </w:rPr>
            </w:pPr>
            <w:del w:id="21015"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16"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17" w:author="Author"/>
                <w:rFonts w:cs="Arial"/>
                <w:sz w:val="20"/>
                <w:szCs w:val="22"/>
                <w:lang w:val="en-IE"/>
              </w:rPr>
            </w:pPr>
            <w:del w:id="21018"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9" w:author="Author"/>
                <w:rFonts w:cs="Arial"/>
                <w:sz w:val="20"/>
                <w:szCs w:val="22"/>
                <w:lang w:val="en-IE" w:eastAsia="pt-PT"/>
              </w:rPr>
            </w:pPr>
            <w:del w:id="21020"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21"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2" w:author="Author"/>
                <w:rFonts w:cs="Arial"/>
                <w:sz w:val="20"/>
                <w:szCs w:val="22"/>
                <w:lang w:val="en-IE"/>
              </w:rPr>
            </w:pPr>
            <w:del w:id="21023"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4" w:author="Author"/>
                <w:rFonts w:cs="Arial"/>
                <w:color w:val="000000"/>
                <w:sz w:val="20"/>
                <w:szCs w:val="22"/>
                <w:lang w:val="en-IE"/>
              </w:rPr>
            </w:pPr>
            <w:del w:id="21025"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2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27" w:author="Author"/>
                <w:rFonts w:cs="Arial"/>
                <w:sz w:val="20"/>
                <w:szCs w:val="22"/>
                <w:lang w:val="en-IE"/>
              </w:rPr>
            </w:pPr>
            <w:del w:id="21028"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9" w:author="Author"/>
                <w:rFonts w:cs="Arial"/>
                <w:i/>
                <w:color w:val="000000"/>
                <w:sz w:val="20"/>
                <w:szCs w:val="22"/>
                <w:lang w:val="en-IE"/>
              </w:rPr>
            </w:pPr>
            <w:del w:id="21030"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31"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2" w:author="Author"/>
                <w:rFonts w:cs="Arial"/>
                <w:sz w:val="20"/>
                <w:szCs w:val="22"/>
                <w:lang w:val="en-IE"/>
              </w:rPr>
            </w:pPr>
            <w:del w:id="21033"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4" w:author="Author"/>
                <w:rFonts w:cs="Arial"/>
                <w:sz w:val="20"/>
                <w:szCs w:val="22"/>
                <w:lang w:val="en-IE" w:eastAsia="pt-PT"/>
              </w:rPr>
            </w:pPr>
            <w:del w:id="21035" w:author="Author">
              <w:r w:rsidRPr="00316D1A" w:rsidDel="00B155C8">
                <w:rPr>
                  <w:rFonts w:cs="Arial"/>
                  <w:color w:val="000000"/>
                  <w:sz w:val="20"/>
                  <w:szCs w:val="22"/>
                  <w:lang w:val="en-IE"/>
                </w:rPr>
                <w:delText>Message displayed when the billing customer</w:delText>
              </w:r>
            </w:del>
            <w:ins w:id="21036" w:author="Author">
              <w:del w:id="21037" w:author="Author">
                <w:r w:rsidR="008F030C" w:rsidDel="00B155C8">
                  <w:rPr>
                    <w:rFonts w:cs="Arial"/>
                    <w:color w:val="000000"/>
                    <w:sz w:val="20"/>
                    <w:szCs w:val="22"/>
                    <w:lang w:val="en-IE"/>
                  </w:rPr>
                  <w:delText xml:space="preserve"> and profile</w:delText>
                </w:r>
              </w:del>
            </w:ins>
            <w:del w:id="21038" w:author="Author">
              <w:r w:rsidRPr="00316D1A" w:rsidDel="00B155C8">
                <w:rPr>
                  <w:rFonts w:cs="Arial"/>
                  <w:color w:val="000000"/>
                  <w:sz w:val="20"/>
                  <w:szCs w:val="22"/>
                  <w:lang w:val="en-IE"/>
                </w:rPr>
                <w:delText xml:space="preserve"> ha</w:delText>
              </w:r>
            </w:del>
            <w:ins w:id="21039" w:author="Author">
              <w:del w:id="21040" w:author="Author">
                <w:r w:rsidR="008F030C" w:rsidDel="00B155C8">
                  <w:rPr>
                    <w:rFonts w:cs="Arial"/>
                    <w:color w:val="000000"/>
                    <w:sz w:val="20"/>
                    <w:szCs w:val="22"/>
                    <w:lang w:val="en-IE"/>
                  </w:rPr>
                  <w:delText>ve</w:delText>
                </w:r>
              </w:del>
            </w:ins>
            <w:del w:id="21041"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3" w:author="Author"/>
                <w:rFonts w:cs="Arial"/>
                <w:sz w:val="20"/>
                <w:szCs w:val="22"/>
                <w:lang w:val="en-IE"/>
              </w:rPr>
            </w:pPr>
            <w:del w:id="21044"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5" w:author="Author"/>
                <w:rFonts w:cs="Arial"/>
                <w:sz w:val="20"/>
                <w:szCs w:val="22"/>
                <w:lang w:val="en-IE" w:eastAsia="pt-PT"/>
              </w:rPr>
            </w:pPr>
            <w:del w:id="21046"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48" w:author="Author"/>
                <w:rFonts w:cs="Arial"/>
                <w:sz w:val="20"/>
                <w:szCs w:val="22"/>
                <w:lang w:val="en-IE"/>
              </w:rPr>
            </w:pPr>
            <w:del w:id="21049"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50" w:author="Author"/>
                <w:rFonts w:cs="Arial"/>
                <w:sz w:val="20"/>
                <w:szCs w:val="22"/>
                <w:lang w:val="en-IE" w:eastAsia="pt-PT"/>
              </w:rPr>
            </w:pPr>
            <w:del w:id="21051"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3" w:author="Author"/>
                <w:rFonts w:cs="Arial"/>
                <w:sz w:val="20"/>
                <w:szCs w:val="22"/>
                <w:lang w:val="en-IE"/>
              </w:rPr>
            </w:pPr>
            <w:del w:id="21054"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5" w:author="Author"/>
                <w:rFonts w:cs="Arial"/>
                <w:color w:val="000000"/>
                <w:sz w:val="20"/>
                <w:szCs w:val="22"/>
                <w:lang w:val="en-IE"/>
              </w:rPr>
            </w:pPr>
            <w:del w:id="21056" w:author="Author">
              <w:r w:rsidRPr="00316D1A" w:rsidDel="00B155C8">
                <w:rPr>
                  <w:rFonts w:cs="Arial"/>
                  <w:color w:val="000000"/>
                  <w:sz w:val="20"/>
                  <w:szCs w:val="22"/>
                  <w:lang w:val="en-IE"/>
                </w:rPr>
                <w:delText>The billing customer</w:delText>
              </w:r>
            </w:del>
            <w:ins w:id="21057" w:author="Author">
              <w:del w:id="21058" w:author="Author">
                <w:r w:rsidR="008F030C" w:rsidDel="00B155C8">
                  <w:rPr>
                    <w:rFonts w:cs="Arial"/>
                    <w:color w:val="000000"/>
                    <w:sz w:val="20"/>
                    <w:szCs w:val="22"/>
                    <w:lang w:val="en-IE"/>
                  </w:rPr>
                  <w:delText xml:space="preserve"> and billing profile</w:delText>
                </w:r>
              </w:del>
            </w:ins>
            <w:del w:id="21059"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6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61" w:author="Author"/>
                <w:rFonts w:cs="Arial"/>
                <w:sz w:val="20"/>
                <w:szCs w:val="22"/>
                <w:lang w:val="en-IE"/>
              </w:rPr>
            </w:pPr>
            <w:del w:id="21062"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3" w:author="Author"/>
                <w:rFonts w:cs="Arial"/>
                <w:i/>
                <w:color w:val="000000"/>
                <w:sz w:val="20"/>
                <w:szCs w:val="22"/>
                <w:lang w:val="en-IE"/>
              </w:rPr>
            </w:pPr>
            <w:del w:id="21064"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6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66" w:author="Author"/>
                <w:rFonts w:cs="Arial"/>
                <w:sz w:val="20"/>
                <w:szCs w:val="22"/>
                <w:lang w:val="en-IE"/>
              </w:rPr>
            </w:pPr>
            <w:del w:id="21067"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8" w:author="Author"/>
                <w:rFonts w:cs="Arial"/>
                <w:color w:val="000000"/>
                <w:sz w:val="20"/>
                <w:szCs w:val="22"/>
                <w:lang w:val="en-IE"/>
              </w:rPr>
            </w:pPr>
            <w:del w:id="21069"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7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71" w:author="Author"/>
                <w:rFonts w:cs="Arial"/>
                <w:sz w:val="20"/>
                <w:szCs w:val="22"/>
                <w:lang w:val="en-IE"/>
              </w:rPr>
            </w:pPr>
            <w:del w:id="21072"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3" w:author="Author"/>
                <w:rFonts w:cs="Arial"/>
                <w:sz w:val="20"/>
                <w:szCs w:val="22"/>
                <w:lang w:val="en-IE" w:eastAsia="pt-PT"/>
              </w:rPr>
            </w:pPr>
            <w:del w:id="21074"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7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76" w:author="Author"/>
                <w:rFonts w:cs="Arial"/>
                <w:sz w:val="20"/>
                <w:szCs w:val="22"/>
                <w:lang w:val="en-IE"/>
              </w:rPr>
            </w:pPr>
            <w:del w:id="21077"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8" w:author="Author"/>
                <w:rFonts w:cs="Arial"/>
                <w:sz w:val="20"/>
                <w:szCs w:val="22"/>
                <w:lang w:val="en-IE" w:eastAsia="pt-PT"/>
              </w:rPr>
            </w:pPr>
            <w:del w:id="21079"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8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81" w:author="Author"/>
                <w:rFonts w:cs="Arial"/>
                <w:sz w:val="20"/>
                <w:szCs w:val="22"/>
                <w:lang w:val="en-IE"/>
              </w:rPr>
            </w:pPr>
            <w:del w:id="21082"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3" w:author="Author"/>
                <w:rFonts w:cs="Arial"/>
                <w:color w:val="000000"/>
                <w:sz w:val="20"/>
                <w:szCs w:val="22"/>
                <w:lang w:val="en-IE"/>
              </w:rPr>
            </w:pPr>
            <w:del w:id="21084"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85"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86" w:author="Author"/>
                <w:rFonts w:cs="Arial"/>
                <w:sz w:val="20"/>
                <w:szCs w:val="22"/>
                <w:lang w:val="en-IE"/>
              </w:rPr>
            </w:pPr>
            <w:del w:id="21087"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8" w:author="Author"/>
                <w:rFonts w:cs="Arial"/>
                <w:i/>
                <w:color w:val="000000"/>
                <w:sz w:val="20"/>
                <w:szCs w:val="22"/>
                <w:lang w:val="en-IE"/>
              </w:rPr>
            </w:pPr>
            <w:del w:id="21089"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9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91" w:author="Author"/>
                <w:rFonts w:cs="Arial"/>
                <w:sz w:val="20"/>
                <w:szCs w:val="22"/>
                <w:lang w:val="en-IE"/>
              </w:rPr>
            </w:pPr>
            <w:del w:id="21092"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3" w:author="Author"/>
                <w:rFonts w:cs="Arial"/>
                <w:color w:val="000000"/>
                <w:sz w:val="20"/>
                <w:szCs w:val="22"/>
                <w:lang w:val="en-IE"/>
              </w:rPr>
            </w:pPr>
            <w:del w:id="21094"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09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096" w:author="Author"/>
                <w:rFonts w:cs="Arial"/>
                <w:sz w:val="20"/>
                <w:szCs w:val="22"/>
                <w:lang w:val="en-IE"/>
              </w:rPr>
            </w:pPr>
            <w:del w:id="21097"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8" w:author="Author"/>
                <w:rFonts w:cs="Arial"/>
                <w:sz w:val="20"/>
                <w:szCs w:val="22"/>
                <w:lang w:val="en-IE" w:eastAsia="pt-PT"/>
              </w:rPr>
            </w:pPr>
            <w:del w:id="21099"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10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101" w:author="Author"/>
                <w:rFonts w:cs="Arial"/>
                <w:sz w:val="20"/>
                <w:szCs w:val="22"/>
                <w:lang w:val="en-IE"/>
              </w:rPr>
            </w:pPr>
            <w:del w:id="21102"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3" w:author="Author"/>
                <w:rFonts w:cs="Arial"/>
                <w:sz w:val="20"/>
                <w:szCs w:val="22"/>
                <w:lang w:val="fr-FR" w:eastAsia="pt-PT"/>
              </w:rPr>
            </w:pPr>
            <w:del w:id="21104"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0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06" w:author="Author"/>
                <w:rFonts w:cs="Arial"/>
                <w:sz w:val="20"/>
                <w:szCs w:val="22"/>
                <w:lang w:val="en-IE"/>
              </w:rPr>
            </w:pPr>
            <w:del w:id="21107"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8" w:author="Author"/>
                <w:rFonts w:cs="Arial"/>
                <w:color w:val="000000"/>
                <w:sz w:val="20"/>
                <w:szCs w:val="22"/>
                <w:lang w:val="en-IE"/>
              </w:rPr>
            </w:pPr>
            <w:del w:id="21109"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10"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11" w:author="Author"/>
                <w:rFonts w:cs="Arial"/>
                <w:sz w:val="20"/>
                <w:szCs w:val="22"/>
                <w:lang w:val="en-IE"/>
              </w:rPr>
            </w:pPr>
            <w:del w:id="21112"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3" w:author="Author"/>
                <w:rFonts w:cs="Arial"/>
                <w:i/>
                <w:color w:val="000000"/>
                <w:sz w:val="20"/>
                <w:szCs w:val="22"/>
                <w:lang w:val="en-IE"/>
              </w:rPr>
            </w:pPr>
            <w:del w:id="21114"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1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16" w:author="Author"/>
                <w:rFonts w:cs="Arial"/>
                <w:sz w:val="20"/>
                <w:szCs w:val="22"/>
                <w:lang w:val="en-IE"/>
              </w:rPr>
            </w:pPr>
            <w:del w:id="21117"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8" w:author="Author"/>
                <w:rFonts w:cs="Arial"/>
                <w:color w:val="000000"/>
                <w:sz w:val="20"/>
                <w:szCs w:val="22"/>
                <w:lang w:val="en-IE"/>
              </w:rPr>
            </w:pPr>
            <w:del w:id="21119"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2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21" w:author="Author"/>
                <w:rFonts w:cs="Arial"/>
                <w:sz w:val="20"/>
                <w:szCs w:val="22"/>
                <w:lang w:val="en-IE"/>
              </w:rPr>
            </w:pPr>
            <w:del w:id="21122"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3" w:author="Author"/>
                <w:rFonts w:cs="Arial"/>
                <w:sz w:val="20"/>
                <w:szCs w:val="22"/>
                <w:lang w:val="en-IE" w:eastAsia="pt-PT"/>
              </w:rPr>
            </w:pPr>
            <w:del w:id="21124"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2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26" w:author="Author"/>
                <w:rFonts w:cs="Arial"/>
                <w:sz w:val="20"/>
                <w:szCs w:val="22"/>
                <w:lang w:val="en-IE"/>
              </w:rPr>
            </w:pPr>
            <w:del w:id="21127"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8" w:author="Author"/>
                <w:rFonts w:cs="Arial"/>
                <w:sz w:val="20"/>
                <w:szCs w:val="22"/>
                <w:lang w:val="en-IE" w:eastAsia="pt-PT"/>
              </w:rPr>
            </w:pPr>
            <w:del w:id="21129"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3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31" w:author="Author"/>
                <w:rFonts w:cs="Arial"/>
                <w:sz w:val="20"/>
                <w:szCs w:val="22"/>
                <w:lang w:val="en-IE"/>
              </w:rPr>
            </w:pPr>
            <w:del w:id="21132"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3" w:author="Author"/>
                <w:rFonts w:cs="Arial"/>
                <w:color w:val="000000"/>
                <w:sz w:val="20"/>
                <w:szCs w:val="22"/>
                <w:lang w:val="en-IE"/>
              </w:rPr>
            </w:pPr>
            <w:del w:id="21134"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35" w:author="Author"/>
          <w:del w:id="2113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37" w:author="Author"/>
                <w:del w:id="21138" w:author="Author"/>
                <w:rFonts w:cs="Arial"/>
                <w:sz w:val="20"/>
                <w:szCs w:val="22"/>
                <w:lang w:val="en-IE"/>
              </w:rPr>
            </w:pPr>
            <w:ins w:id="21139" w:author="Author">
              <w:del w:id="21140"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1" w:author="Author"/>
                <w:del w:id="21142" w:author="Author"/>
                <w:rFonts w:cs="Arial"/>
                <w:i/>
                <w:color w:val="000000"/>
                <w:sz w:val="20"/>
                <w:szCs w:val="22"/>
                <w:lang w:val="en-IE"/>
              </w:rPr>
            </w:pPr>
            <w:ins w:id="21143" w:author="Author">
              <w:del w:id="21144" w:author="Author">
                <w:r w:rsidRPr="003709C3" w:rsidDel="00B155C8">
                  <w:rPr>
                    <w:i/>
                    <w:sz w:val="20"/>
                    <w:lang w:val="en-IE"/>
                  </w:rPr>
                  <w:delText>SM_SAL_6</w:delText>
                </w:r>
              </w:del>
            </w:ins>
          </w:p>
        </w:tc>
      </w:tr>
      <w:tr w:rsidR="00E32944" w:rsidRPr="00316D1A" w:rsidDel="00B155C8" w14:paraId="3EBE3FE6" w14:textId="022F2964" w:rsidTr="002A4608">
        <w:trPr>
          <w:ins w:id="21145" w:author="Author"/>
          <w:del w:id="21146"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47" w:author="Author"/>
                <w:del w:id="21148" w:author="Author"/>
                <w:rFonts w:cs="Arial"/>
                <w:sz w:val="20"/>
                <w:szCs w:val="22"/>
                <w:lang w:val="en-IE"/>
              </w:rPr>
            </w:pPr>
            <w:ins w:id="21149" w:author="Author">
              <w:del w:id="21150"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1" w:author="Author"/>
                <w:del w:id="21152" w:author="Author"/>
                <w:rFonts w:cs="Arial"/>
                <w:color w:val="000000"/>
                <w:sz w:val="20"/>
                <w:szCs w:val="22"/>
                <w:lang w:val="en-IE"/>
              </w:rPr>
            </w:pPr>
            <w:ins w:id="21153" w:author="Author">
              <w:del w:id="21154"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55" w:author="Author"/>
          <w:del w:id="21156"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57" w:author="Author"/>
                <w:del w:id="21158" w:author="Author"/>
                <w:rFonts w:cs="Arial"/>
                <w:sz w:val="20"/>
                <w:szCs w:val="22"/>
                <w:lang w:val="en-IE"/>
              </w:rPr>
            </w:pPr>
            <w:ins w:id="21159" w:author="Author">
              <w:del w:id="21160"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1" w:author="Author"/>
                <w:del w:id="21162" w:author="Author"/>
                <w:rFonts w:cs="Arial"/>
                <w:color w:val="000000"/>
                <w:sz w:val="20"/>
                <w:szCs w:val="22"/>
                <w:lang w:val="en-IE"/>
              </w:rPr>
            </w:pPr>
            <w:ins w:id="21163" w:author="Author">
              <w:del w:id="21164"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65" w:author="Author"/>
          <w:del w:id="2116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67" w:author="Author"/>
                <w:del w:id="21168" w:author="Author"/>
                <w:rFonts w:cs="Arial"/>
                <w:sz w:val="20"/>
                <w:szCs w:val="22"/>
                <w:lang w:val="en-IE"/>
              </w:rPr>
            </w:pPr>
            <w:ins w:id="21169" w:author="Author">
              <w:del w:id="21170"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1" w:author="Author"/>
                <w:del w:id="21172" w:author="Author"/>
                <w:rFonts w:cs="Arial"/>
                <w:color w:val="000000"/>
                <w:sz w:val="20"/>
                <w:szCs w:val="22"/>
                <w:lang w:val="en-IE"/>
              </w:rPr>
            </w:pPr>
            <w:ins w:id="21173" w:author="Author">
              <w:del w:id="21174"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75" w:author="Author"/>
          <w:del w:id="2117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77" w:author="Author"/>
                <w:del w:id="21178" w:author="Author"/>
                <w:rFonts w:cs="Arial"/>
                <w:sz w:val="20"/>
                <w:szCs w:val="22"/>
                <w:lang w:val="en-IE"/>
              </w:rPr>
            </w:pPr>
            <w:ins w:id="21179" w:author="Author">
              <w:del w:id="21180"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1" w:author="Author"/>
                <w:del w:id="21182" w:author="Author"/>
                <w:rFonts w:cs="Arial"/>
                <w:color w:val="000000"/>
                <w:sz w:val="20"/>
                <w:szCs w:val="22"/>
                <w:lang w:val="en-IE"/>
              </w:rPr>
            </w:pPr>
            <w:ins w:id="21183" w:author="Author">
              <w:del w:id="21184"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85" w:author="Author"/>
          <w:del w:id="2118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87" w:author="Author"/>
                <w:del w:id="21188" w:author="Author"/>
                <w:rFonts w:cs="Arial"/>
                <w:sz w:val="20"/>
                <w:szCs w:val="22"/>
                <w:lang w:val="en-IE"/>
              </w:rPr>
            </w:pPr>
            <w:ins w:id="21189" w:author="Author">
              <w:del w:id="21190"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1" w:author="Author"/>
                <w:del w:id="21192" w:author="Author"/>
                <w:rFonts w:cs="Arial"/>
                <w:i/>
                <w:color w:val="000000"/>
                <w:sz w:val="20"/>
                <w:szCs w:val="22"/>
                <w:lang w:val="en-IE"/>
              </w:rPr>
            </w:pPr>
            <w:ins w:id="21193" w:author="Author">
              <w:del w:id="21194" w:author="Author">
                <w:r w:rsidRPr="003709C3" w:rsidDel="00B155C8">
                  <w:rPr>
                    <w:i/>
                    <w:sz w:val="20"/>
                    <w:lang w:val="en-IE"/>
                  </w:rPr>
                  <w:delText>SM_SAL_7</w:delText>
                </w:r>
              </w:del>
            </w:ins>
          </w:p>
        </w:tc>
      </w:tr>
      <w:tr w:rsidR="00E32944" w:rsidRPr="00316D1A" w:rsidDel="00B155C8" w14:paraId="29EF3193" w14:textId="1619B824" w:rsidTr="002A4608">
        <w:trPr>
          <w:ins w:id="21195" w:author="Author"/>
          <w:del w:id="21196"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197" w:author="Author"/>
                <w:del w:id="21198" w:author="Author"/>
                <w:rFonts w:cs="Arial"/>
                <w:sz w:val="20"/>
                <w:szCs w:val="22"/>
                <w:lang w:val="en-IE"/>
              </w:rPr>
            </w:pPr>
            <w:ins w:id="21199" w:author="Author">
              <w:del w:id="21200"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1" w:author="Author"/>
                <w:del w:id="21202" w:author="Author"/>
                <w:rFonts w:cs="Arial"/>
                <w:color w:val="000000"/>
                <w:sz w:val="20"/>
                <w:szCs w:val="22"/>
                <w:lang w:val="en-IE"/>
              </w:rPr>
            </w:pPr>
            <w:ins w:id="21203" w:author="Author">
              <w:del w:id="21204"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05" w:author="Author"/>
          <w:del w:id="21206"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07" w:author="Author"/>
                <w:del w:id="21208" w:author="Author"/>
                <w:rFonts w:cs="Arial"/>
                <w:sz w:val="20"/>
                <w:szCs w:val="22"/>
                <w:lang w:val="en-IE"/>
              </w:rPr>
            </w:pPr>
            <w:ins w:id="21209" w:author="Author">
              <w:del w:id="21210"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1" w:author="Author"/>
                <w:del w:id="21212" w:author="Author"/>
                <w:rFonts w:cs="Arial"/>
                <w:color w:val="000000"/>
                <w:sz w:val="20"/>
                <w:szCs w:val="22"/>
                <w:lang w:val="en-IE"/>
              </w:rPr>
            </w:pPr>
            <w:ins w:id="21213" w:author="Author">
              <w:del w:id="21214"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15" w:author="Author"/>
          <w:del w:id="2121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17" w:author="Author"/>
                <w:del w:id="21218" w:author="Author"/>
                <w:rFonts w:cs="Arial"/>
                <w:sz w:val="20"/>
                <w:szCs w:val="22"/>
                <w:lang w:val="en-IE"/>
              </w:rPr>
            </w:pPr>
            <w:ins w:id="21219" w:author="Author">
              <w:del w:id="21220"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1" w:author="Author"/>
                <w:del w:id="21222" w:author="Author"/>
                <w:rFonts w:cs="Arial"/>
                <w:color w:val="000000"/>
                <w:sz w:val="20"/>
                <w:szCs w:val="22"/>
                <w:lang w:val="en-IE"/>
              </w:rPr>
            </w:pPr>
            <w:ins w:id="21223" w:author="Author">
              <w:del w:id="21224"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25" w:author="Author"/>
          <w:del w:id="2122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27" w:author="Author"/>
                <w:del w:id="21228" w:author="Author"/>
                <w:rFonts w:cs="Arial"/>
                <w:sz w:val="20"/>
                <w:szCs w:val="22"/>
                <w:lang w:val="en-IE"/>
              </w:rPr>
            </w:pPr>
            <w:ins w:id="21229" w:author="Author">
              <w:del w:id="21230"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1" w:author="Author"/>
                <w:del w:id="21232" w:author="Author"/>
                <w:rFonts w:cs="Arial"/>
                <w:color w:val="000000"/>
                <w:sz w:val="20"/>
                <w:szCs w:val="22"/>
                <w:lang w:val="en-IE"/>
              </w:rPr>
            </w:pPr>
            <w:ins w:id="21233" w:author="Author">
              <w:del w:id="21234"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35" w:author="Author"/>
          <w:del w:id="2123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37" w:author="Author"/>
                <w:del w:id="21238" w:author="Author"/>
                <w:rFonts w:cs="Arial"/>
                <w:sz w:val="20"/>
                <w:szCs w:val="22"/>
                <w:lang w:val="en-IE"/>
              </w:rPr>
            </w:pPr>
            <w:ins w:id="21239" w:author="Author">
              <w:del w:id="21240"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1" w:author="Author"/>
                <w:del w:id="21242" w:author="Author"/>
                <w:i/>
                <w:sz w:val="20"/>
                <w:lang w:val="en-IE"/>
              </w:rPr>
            </w:pPr>
            <w:ins w:id="21243" w:author="Author">
              <w:del w:id="21244" w:author="Author">
                <w:r w:rsidRPr="003709C3" w:rsidDel="00B155C8">
                  <w:rPr>
                    <w:i/>
                    <w:sz w:val="20"/>
                    <w:lang w:val="en-IE"/>
                  </w:rPr>
                  <w:delText>SM_SAL_8</w:delText>
                </w:r>
              </w:del>
            </w:ins>
          </w:p>
        </w:tc>
      </w:tr>
      <w:tr w:rsidR="003709C3" w:rsidRPr="00316D1A" w:rsidDel="00B155C8" w14:paraId="743A7A17" w14:textId="5FF2B022" w:rsidTr="003709C3">
        <w:trPr>
          <w:ins w:id="21245" w:author="Author"/>
          <w:del w:id="21246"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47" w:author="Author"/>
                <w:del w:id="21248" w:author="Author"/>
                <w:rFonts w:cs="Arial"/>
                <w:sz w:val="20"/>
                <w:szCs w:val="22"/>
                <w:lang w:val="en-IE"/>
              </w:rPr>
            </w:pPr>
            <w:ins w:id="21249" w:author="Author">
              <w:del w:id="21250"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1" w:author="Author"/>
                <w:del w:id="21252" w:author="Author"/>
                <w:sz w:val="20"/>
                <w:lang w:val="en-IE"/>
              </w:rPr>
            </w:pPr>
            <w:ins w:id="21253" w:author="Author">
              <w:del w:id="21254"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55" w:author="Author"/>
          <w:del w:id="21256"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57" w:author="Author"/>
                <w:del w:id="21258" w:author="Author"/>
                <w:rFonts w:cs="Arial"/>
                <w:sz w:val="20"/>
                <w:szCs w:val="22"/>
                <w:lang w:val="en-IE"/>
              </w:rPr>
            </w:pPr>
            <w:ins w:id="21259" w:author="Author">
              <w:del w:id="21260"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1" w:author="Author"/>
                <w:del w:id="21262" w:author="Author"/>
                <w:sz w:val="20"/>
                <w:lang w:val="en-IE"/>
              </w:rPr>
            </w:pPr>
            <w:ins w:id="21263" w:author="Author">
              <w:del w:id="21264"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65" w:author="Author"/>
          <w:del w:id="21266"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67" w:author="Author"/>
                <w:del w:id="21268" w:author="Author"/>
                <w:rFonts w:cs="Arial"/>
                <w:sz w:val="20"/>
                <w:szCs w:val="22"/>
                <w:lang w:val="en-IE"/>
              </w:rPr>
            </w:pPr>
            <w:ins w:id="21269" w:author="Author">
              <w:del w:id="21270"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1" w:author="Author"/>
                <w:del w:id="21272" w:author="Author"/>
                <w:sz w:val="20"/>
                <w:lang w:val="en-IE"/>
              </w:rPr>
            </w:pPr>
            <w:ins w:id="21273" w:author="Author">
              <w:del w:id="21274"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75" w:author="Author"/>
          <w:del w:id="2127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77" w:author="Author"/>
                <w:del w:id="21278" w:author="Author"/>
                <w:rFonts w:cs="Arial"/>
                <w:sz w:val="20"/>
                <w:szCs w:val="22"/>
                <w:lang w:val="en-IE"/>
              </w:rPr>
            </w:pPr>
            <w:ins w:id="21279" w:author="Author">
              <w:del w:id="21280"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1" w:author="Author"/>
                <w:del w:id="21282" w:author="Author"/>
                <w:sz w:val="20"/>
                <w:lang w:val="en-IE"/>
              </w:rPr>
            </w:pPr>
            <w:ins w:id="21283" w:author="Author">
              <w:del w:id="21284"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85" w:author="Author"/>
          <w:del w:id="2128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87" w:author="Author"/>
                <w:del w:id="21288" w:author="Author"/>
                <w:rFonts w:cs="Arial"/>
                <w:sz w:val="20"/>
                <w:szCs w:val="22"/>
                <w:lang w:val="en-IE"/>
              </w:rPr>
            </w:pPr>
            <w:ins w:id="21289" w:author="Author">
              <w:del w:id="21290"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1" w:author="Author"/>
                <w:del w:id="21292" w:author="Author"/>
                <w:sz w:val="20"/>
                <w:lang w:val="en-IE"/>
              </w:rPr>
            </w:pPr>
            <w:ins w:id="21293" w:author="Author">
              <w:del w:id="21294" w:author="Author">
                <w:r w:rsidDel="00B155C8">
                  <w:rPr>
                    <w:i/>
                    <w:sz w:val="20"/>
                    <w:lang w:val="en-IE"/>
                  </w:rPr>
                  <w:delText>SM_SAL_9</w:delText>
                </w:r>
              </w:del>
            </w:ins>
          </w:p>
        </w:tc>
      </w:tr>
      <w:tr w:rsidR="005C3E47" w:rsidRPr="00316D1A" w:rsidDel="00B155C8" w14:paraId="637597A3" w14:textId="4D1E7398" w:rsidTr="005C3E47">
        <w:trPr>
          <w:ins w:id="21295" w:author="Author"/>
          <w:del w:id="21296"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297" w:author="Author"/>
                <w:del w:id="21298" w:author="Author"/>
                <w:rFonts w:cs="Arial"/>
                <w:sz w:val="20"/>
                <w:szCs w:val="22"/>
                <w:lang w:val="en-IE"/>
              </w:rPr>
            </w:pPr>
            <w:ins w:id="21299" w:author="Author">
              <w:del w:id="21300"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1" w:author="Author"/>
                <w:del w:id="21302" w:author="Author"/>
                <w:sz w:val="20"/>
                <w:lang w:val="en-IE"/>
              </w:rPr>
            </w:pPr>
            <w:ins w:id="21303" w:author="Author">
              <w:del w:id="21304"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05" w:author="Author"/>
          <w:del w:id="21306"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07" w:author="Author"/>
                <w:del w:id="21308" w:author="Author"/>
                <w:rFonts w:cs="Arial"/>
                <w:sz w:val="20"/>
                <w:szCs w:val="22"/>
                <w:lang w:val="en-IE"/>
              </w:rPr>
            </w:pPr>
            <w:ins w:id="21309" w:author="Author">
              <w:del w:id="21310"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1" w:author="Author"/>
                <w:del w:id="21312" w:author="Author"/>
                <w:sz w:val="20"/>
                <w:lang w:val="en-IE"/>
              </w:rPr>
            </w:pPr>
            <w:ins w:id="21313" w:author="Author">
              <w:del w:id="21314"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15" w:author="Author"/>
          <w:del w:id="21316"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17" w:author="Author"/>
                <w:del w:id="21318" w:author="Author"/>
                <w:rFonts w:cs="Arial"/>
                <w:sz w:val="20"/>
                <w:szCs w:val="22"/>
                <w:lang w:val="en-IE"/>
              </w:rPr>
            </w:pPr>
            <w:ins w:id="21319" w:author="Author">
              <w:del w:id="21320"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1" w:author="Author"/>
                <w:del w:id="21322" w:author="Author"/>
                <w:sz w:val="20"/>
                <w:lang w:val="en-IE"/>
              </w:rPr>
            </w:pPr>
            <w:ins w:id="21323" w:author="Author">
              <w:del w:id="21324"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25" w:author="Author"/>
          <w:del w:id="2132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27" w:author="Author"/>
                <w:del w:id="21328" w:author="Author"/>
                <w:rFonts w:cs="Arial"/>
                <w:sz w:val="20"/>
                <w:szCs w:val="22"/>
                <w:lang w:val="en-IE"/>
              </w:rPr>
            </w:pPr>
            <w:ins w:id="21329" w:author="Author">
              <w:del w:id="21330"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1" w:author="Author"/>
                <w:del w:id="21332" w:author="Author"/>
                <w:sz w:val="20"/>
                <w:lang w:val="en-IE"/>
              </w:rPr>
            </w:pPr>
            <w:ins w:id="21333" w:author="Author">
              <w:del w:id="21334"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35" w:author="Author"/>
          <w:del w:id="21336"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37" w:author="Author"/>
                <w:del w:id="21338" w:author="Author"/>
                <w:rFonts w:cs="Arial"/>
                <w:sz w:val="20"/>
                <w:szCs w:val="22"/>
                <w:lang w:val="en-IE"/>
              </w:rPr>
            </w:pPr>
            <w:ins w:id="21339" w:author="Author">
              <w:del w:id="21340"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1" w:author="Author"/>
                <w:del w:id="21342" w:author="Author"/>
                <w:i/>
                <w:sz w:val="20"/>
                <w:lang w:val="en-IE"/>
              </w:rPr>
            </w:pPr>
            <w:ins w:id="21343" w:author="Author">
              <w:del w:id="21344" w:author="Author">
                <w:r w:rsidRPr="00717951" w:rsidDel="00B155C8">
                  <w:rPr>
                    <w:i/>
                    <w:sz w:val="20"/>
                    <w:lang w:val="en-IE"/>
                  </w:rPr>
                  <w:delText>SM_SAL_10</w:delText>
                </w:r>
              </w:del>
            </w:ins>
          </w:p>
        </w:tc>
      </w:tr>
      <w:tr w:rsidR="00717951" w:rsidRPr="00316D1A" w:rsidDel="00B155C8" w14:paraId="40BB1814" w14:textId="1DBCEBC5" w:rsidTr="00717951">
        <w:trPr>
          <w:ins w:id="21345" w:author="Author"/>
          <w:del w:id="21346"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47" w:author="Author"/>
                <w:del w:id="21348" w:author="Author"/>
                <w:rFonts w:cs="Arial"/>
                <w:sz w:val="20"/>
                <w:szCs w:val="22"/>
                <w:lang w:val="en-IE"/>
              </w:rPr>
            </w:pPr>
            <w:ins w:id="21349" w:author="Author">
              <w:del w:id="21350"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1" w:author="Author"/>
                <w:del w:id="21352" w:author="Author"/>
                <w:sz w:val="20"/>
                <w:lang w:val="en-IE"/>
              </w:rPr>
            </w:pPr>
            <w:ins w:id="21353" w:author="Author">
              <w:del w:id="21354"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55" w:author="Author"/>
          <w:del w:id="21356"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57" w:author="Author"/>
                <w:del w:id="21358" w:author="Author"/>
                <w:rFonts w:cs="Arial"/>
                <w:sz w:val="20"/>
                <w:szCs w:val="22"/>
                <w:lang w:val="en-IE"/>
              </w:rPr>
            </w:pPr>
            <w:ins w:id="21359" w:author="Author">
              <w:del w:id="21360"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1" w:author="Author"/>
                <w:del w:id="21362" w:author="Author"/>
                <w:sz w:val="20"/>
                <w:lang w:val="en-IE"/>
              </w:rPr>
            </w:pPr>
            <w:ins w:id="21363" w:author="Author">
              <w:del w:id="21364"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65" w:author="Author"/>
          <w:del w:id="21366"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67" w:author="Author"/>
                <w:del w:id="21368" w:author="Author"/>
                <w:rFonts w:cs="Arial"/>
                <w:sz w:val="20"/>
                <w:szCs w:val="22"/>
                <w:lang w:val="en-IE"/>
              </w:rPr>
            </w:pPr>
            <w:ins w:id="21369" w:author="Author">
              <w:del w:id="21370"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1" w:author="Author"/>
                <w:del w:id="21372" w:author="Author"/>
                <w:sz w:val="20"/>
                <w:lang w:val="en-IE"/>
              </w:rPr>
            </w:pPr>
            <w:ins w:id="21373" w:author="Author">
              <w:del w:id="21374"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75" w:author="Author"/>
          <w:del w:id="21376"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77" w:author="Author"/>
                <w:del w:id="21378" w:author="Author"/>
                <w:rFonts w:cs="Arial"/>
                <w:sz w:val="20"/>
                <w:szCs w:val="22"/>
                <w:lang w:val="en-IE"/>
              </w:rPr>
            </w:pPr>
            <w:ins w:id="21379" w:author="Author">
              <w:del w:id="21380"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81" w:author="Author"/>
                <w:del w:id="21382" w:author="Author"/>
                <w:sz w:val="20"/>
                <w:lang w:val="en-IE"/>
              </w:rPr>
            </w:pPr>
            <w:ins w:id="21383" w:author="Author">
              <w:del w:id="21384"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85" w:author="Author"/>
          <w:lang w:val="en-IE"/>
        </w:rPr>
      </w:pPr>
      <w:bookmarkStart w:id="21386" w:name="_Toc471233006"/>
      <w:bookmarkEnd w:id="17196"/>
      <w:ins w:id="21387" w:author="Author">
        <w:r w:rsidRPr="00E73B40">
          <w:rPr>
            <w:lang w:val="en-IE"/>
          </w:rPr>
          <w:t>Users Messages</w:t>
        </w:r>
        <w:bookmarkEnd w:id="21386"/>
      </w:ins>
    </w:p>
    <w:p w14:paraId="7A51641C" w14:textId="77777777" w:rsidR="00B155C8" w:rsidRPr="00E73B40" w:rsidRDefault="00B155C8" w:rsidP="00B155C8">
      <w:pPr>
        <w:tabs>
          <w:tab w:val="clear" w:pos="567"/>
        </w:tabs>
        <w:spacing w:before="0" w:after="0"/>
        <w:jc w:val="left"/>
        <w:rPr>
          <w:ins w:id="21388" w:author="Author"/>
          <w:sz w:val="20"/>
          <w:lang w:val="en-IE" w:eastAsia="pt-PT"/>
        </w:rPr>
      </w:pPr>
      <w:ins w:id="21389"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90" w:author="Author"/>
          <w:lang w:val="en-IE" w:eastAsia="pt-PT"/>
        </w:rPr>
      </w:pPr>
      <w:ins w:id="21391"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2"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3" w:author="Author"/>
                <w:rFonts w:cs="Arial"/>
                <w:sz w:val="20"/>
                <w:szCs w:val="20"/>
                <w:lang w:val="en-IE"/>
              </w:rPr>
            </w:pPr>
            <w:ins w:id="21394" w:author="Author">
              <w:r w:rsidRPr="002937F1">
                <w:rPr>
                  <w:rFonts w:cs="Arial"/>
                  <w:sz w:val="20"/>
                  <w:szCs w:val="20"/>
                  <w:lang w:val="en-IE"/>
                </w:rPr>
                <w:t>Messages</w:t>
              </w:r>
            </w:ins>
          </w:p>
        </w:tc>
      </w:tr>
      <w:tr w:rsidR="00B155C8" w:rsidRPr="002937F1" w14:paraId="270BA21E" w14:textId="77777777" w:rsidTr="00C23BF1">
        <w:trPr>
          <w:ins w:id="21395"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396" w:author="Author"/>
                <w:rFonts w:cs="Arial"/>
                <w:sz w:val="20"/>
                <w:szCs w:val="20"/>
                <w:lang w:val="en-IE"/>
              </w:rPr>
            </w:pPr>
            <w:ins w:id="21397"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8" w:author="Author"/>
                <w:rFonts w:cs="Arial"/>
                <w:i/>
                <w:color w:val="000000"/>
                <w:sz w:val="20"/>
                <w:szCs w:val="20"/>
                <w:lang w:val="en-IE"/>
              </w:rPr>
            </w:pPr>
            <w:ins w:id="21399" w:author="Author">
              <w:r w:rsidRPr="002937F1">
                <w:rPr>
                  <w:rFonts w:cs="Arial"/>
                  <w:i/>
                  <w:color w:val="000000"/>
                  <w:sz w:val="20"/>
                  <w:szCs w:val="20"/>
                  <w:lang w:val="en-IE"/>
                </w:rPr>
                <w:t>EM_SAL_1</w:t>
              </w:r>
            </w:ins>
          </w:p>
        </w:tc>
      </w:tr>
      <w:tr w:rsidR="00B155C8" w:rsidRPr="002937F1" w14:paraId="465D4E05" w14:textId="77777777" w:rsidTr="00C23BF1">
        <w:trPr>
          <w:ins w:id="21400"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401" w:author="Author"/>
                <w:rFonts w:cs="Arial"/>
                <w:sz w:val="20"/>
                <w:szCs w:val="20"/>
                <w:lang w:val="en-IE"/>
              </w:rPr>
            </w:pPr>
            <w:ins w:id="21402"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3" w:author="Author"/>
                <w:rFonts w:cs="Arial"/>
                <w:b/>
                <w:bCs/>
                <w:i/>
                <w:iCs/>
                <w:color w:val="000000"/>
                <w:sz w:val="20"/>
                <w:szCs w:val="20"/>
                <w:lang w:val="en-IE"/>
              </w:rPr>
            </w:pPr>
            <w:ins w:id="21404"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05"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06" w:author="Author"/>
                <w:rFonts w:cs="Arial"/>
                <w:sz w:val="20"/>
                <w:szCs w:val="20"/>
                <w:lang w:val="en-IE"/>
              </w:rPr>
            </w:pPr>
            <w:ins w:id="21407"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08" w:author="Author"/>
                <w:rFonts w:cs="Arial"/>
                <w:sz w:val="20"/>
                <w:szCs w:val="20"/>
                <w:lang w:val="en-IE" w:eastAsia="pt-PT"/>
              </w:rPr>
            </w:pPr>
            <w:ins w:id="21409"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11" w:author="Author"/>
                <w:rFonts w:cs="Arial"/>
                <w:sz w:val="20"/>
                <w:szCs w:val="20"/>
                <w:lang w:val="en-IE"/>
              </w:rPr>
            </w:pPr>
            <w:ins w:id="21412"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3" w:author="Author"/>
                <w:rFonts w:cs="Arial"/>
                <w:sz w:val="20"/>
                <w:szCs w:val="20"/>
                <w:lang w:val="en-IE" w:eastAsia="pt-PT"/>
              </w:rPr>
            </w:pPr>
            <w:ins w:id="21414"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16" w:author="Author"/>
                <w:rFonts w:cs="Arial"/>
                <w:sz w:val="20"/>
                <w:szCs w:val="20"/>
                <w:lang w:val="en-IE"/>
              </w:rPr>
            </w:pPr>
            <w:ins w:id="21417"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8" w:author="Author"/>
                <w:rFonts w:cs="Arial"/>
                <w:color w:val="000000"/>
                <w:sz w:val="20"/>
                <w:szCs w:val="20"/>
                <w:lang w:val="en-IE"/>
              </w:rPr>
            </w:pPr>
            <w:ins w:id="21419"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21" w:author="Author"/>
                <w:rFonts w:cs="Arial"/>
                <w:sz w:val="20"/>
                <w:szCs w:val="20"/>
                <w:lang w:val="en-IE"/>
              </w:rPr>
            </w:pPr>
            <w:ins w:id="21422"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3" w:author="Author"/>
                <w:rFonts w:cs="Arial"/>
                <w:i/>
                <w:color w:val="000000"/>
                <w:sz w:val="20"/>
                <w:szCs w:val="20"/>
                <w:lang w:val="en-IE"/>
              </w:rPr>
            </w:pPr>
            <w:ins w:id="21424" w:author="Author">
              <w:r w:rsidRPr="002937F1">
                <w:rPr>
                  <w:rFonts w:cs="Arial"/>
                  <w:i/>
                  <w:color w:val="000000"/>
                  <w:sz w:val="20"/>
                  <w:szCs w:val="20"/>
                  <w:lang w:val="en-IE"/>
                </w:rPr>
                <w:t>EM_SAL_2</w:t>
              </w:r>
            </w:ins>
          </w:p>
        </w:tc>
      </w:tr>
      <w:tr w:rsidR="00B155C8" w:rsidRPr="002937F1" w14:paraId="73A9BD8F" w14:textId="77777777" w:rsidTr="00C23BF1">
        <w:trPr>
          <w:ins w:id="21425"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26" w:author="Author"/>
                <w:rFonts w:cs="Arial"/>
                <w:sz w:val="20"/>
                <w:szCs w:val="20"/>
                <w:lang w:val="en-IE"/>
              </w:rPr>
            </w:pPr>
            <w:ins w:id="21427"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8" w:author="Author"/>
                <w:rFonts w:cs="Arial"/>
                <w:color w:val="000000"/>
                <w:sz w:val="20"/>
                <w:szCs w:val="20"/>
                <w:lang w:val="en-IE"/>
              </w:rPr>
            </w:pPr>
            <w:ins w:id="21429"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30"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31" w:author="Author"/>
                <w:rFonts w:cs="Arial"/>
                <w:sz w:val="20"/>
                <w:szCs w:val="20"/>
                <w:lang w:val="en-IE"/>
              </w:rPr>
            </w:pPr>
            <w:ins w:id="21432"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3" w:author="Author"/>
                <w:rFonts w:cs="Arial"/>
                <w:sz w:val="20"/>
                <w:szCs w:val="20"/>
                <w:lang w:val="en-IE" w:eastAsia="pt-PT"/>
              </w:rPr>
            </w:pPr>
            <w:ins w:id="21434" w:author="Author">
              <w:r w:rsidRPr="002937F1">
                <w:rPr>
                  <w:rFonts w:cs="Arial"/>
                  <w:sz w:val="20"/>
                  <w:szCs w:val="20"/>
                  <w:lang w:val="en-IE" w:eastAsia="pt-PT"/>
                </w:rPr>
                <w:t>Choosing offer to subscribe</w:t>
              </w:r>
            </w:ins>
          </w:p>
        </w:tc>
      </w:tr>
      <w:tr w:rsidR="00B155C8" w:rsidRPr="002937F1" w14:paraId="38E9BA2A" w14:textId="77777777" w:rsidTr="00C23BF1">
        <w:trPr>
          <w:ins w:id="214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36" w:author="Author"/>
                <w:rFonts w:cs="Arial"/>
                <w:sz w:val="20"/>
                <w:szCs w:val="20"/>
                <w:lang w:val="en-IE"/>
              </w:rPr>
            </w:pPr>
            <w:ins w:id="21437"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8" w:author="Author"/>
                <w:rFonts w:cs="Arial"/>
                <w:sz w:val="20"/>
                <w:szCs w:val="20"/>
                <w:lang w:val="en-IE" w:eastAsia="pt-PT"/>
              </w:rPr>
            </w:pPr>
            <w:ins w:id="21439"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41" w:author="Author"/>
                <w:rFonts w:cs="Arial"/>
                <w:sz w:val="20"/>
                <w:szCs w:val="20"/>
                <w:lang w:val="en-IE"/>
              </w:rPr>
            </w:pPr>
            <w:ins w:id="21442"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3" w:author="Author"/>
                <w:rFonts w:cs="Arial"/>
                <w:color w:val="000000"/>
                <w:sz w:val="20"/>
                <w:szCs w:val="20"/>
                <w:lang w:val="en-IE"/>
              </w:rPr>
            </w:pPr>
            <w:ins w:id="21444" w:author="Author">
              <w:r w:rsidRPr="00FA586C">
                <w:rPr>
                  <w:sz w:val="20"/>
                  <w:lang w:val="en-IE"/>
                </w:rPr>
                <w:t>It was not possible to reserve the specified MSISDN. Please try again.</w:t>
              </w:r>
            </w:ins>
          </w:p>
        </w:tc>
      </w:tr>
      <w:tr w:rsidR="00B155C8" w:rsidRPr="002937F1" w14:paraId="56AAC9BC" w14:textId="77777777" w:rsidTr="00C23BF1">
        <w:trPr>
          <w:ins w:id="214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46" w:author="Author"/>
                <w:rFonts w:cs="Arial"/>
                <w:sz w:val="20"/>
                <w:szCs w:val="20"/>
                <w:lang w:val="en-IE"/>
              </w:rPr>
            </w:pPr>
            <w:ins w:id="21447"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8" w:author="Author"/>
                <w:rFonts w:cs="Arial"/>
                <w:i/>
                <w:color w:val="000000"/>
                <w:sz w:val="20"/>
                <w:szCs w:val="20"/>
                <w:lang w:val="en-IE"/>
              </w:rPr>
            </w:pPr>
            <w:ins w:id="21449" w:author="Author">
              <w:r w:rsidRPr="002937F1">
                <w:rPr>
                  <w:rFonts w:cs="Arial"/>
                  <w:i/>
                  <w:color w:val="000000"/>
                  <w:sz w:val="20"/>
                  <w:szCs w:val="20"/>
                  <w:lang w:val="en-IE"/>
                </w:rPr>
                <w:t>EM_SAL_3</w:t>
              </w:r>
            </w:ins>
          </w:p>
        </w:tc>
      </w:tr>
      <w:tr w:rsidR="00B155C8" w:rsidRPr="002937F1" w14:paraId="7AE202FA" w14:textId="77777777" w:rsidTr="00C23BF1">
        <w:trPr>
          <w:ins w:id="21450"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51" w:author="Author"/>
                <w:rFonts w:cs="Arial"/>
                <w:sz w:val="20"/>
                <w:szCs w:val="20"/>
                <w:lang w:val="en-IE"/>
              </w:rPr>
            </w:pPr>
            <w:ins w:id="21452"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3" w:author="Author"/>
                <w:rFonts w:cs="Arial"/>
                <w:b/>
                <w:bCs/>
                <w:i/>
                <w:iCs/>
                <w:color w:val="000000"/>
                <w:sz w:val="20"/>
                <w:szCs w:val="20"/>
                <w:lang w:val="en-IE"/>
              </w:rPr>
            </w:pPr>
            <w:ins w:id="21454"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55"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56" w:author="Author"/>
                <w:rFonts w:cs="Arial"/>
                <w:sz w:val="20"/>
                <w:szCs w:val="20"/>
                <w:lang w:val="en-IE"/>
              </w:rPr>
            </w:pPr>
            <w:ins w:id="21457"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8" w:author="Author"/>
                <w:rFonts w:cs="Arial"/>
                <w:sz w:val="20"/>
                <w:szCs w:val="20"/>
                <w:lang w:val="en-IE" w:eastAsia="pt-PT"/>
              </w:rPr>
            </w:pPr>
            <w:ins w:id="21459" w:author="Author">
              <w:r w:rsidRPr="002937F1">
                <w:rPr>
                  <w:rFonts w:cs="Arial"/>
                  <w:sz w:val="20"/>
                  <w:szCs w:val="20"/>
                  <w:lang w:val="en-IE" w:eastAsia="pt-PT"/>
                </w:rPr>
                <w:t>Choosing another MSISDN</w:t>
              </w:r>
            </w:ins>
          </w:p>
        </w:tc>
      </w:tr>
      <w:tr w:rsidR="00B155C8" w:rsidRPr="002937F1" w14:paraId="4AA376B9" w14:textId="77777777" w:rsidTr="00C23BF1">
        <w:trPr>
          <w:ins w:id="21460"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61" w:author="Author"/>
                <w:rFonts w:cs="Arial"/>
                <w:sz w:val="20"/>
                <w:szCs w:val="20"/>
                <w:lang w:val="en-IE"/>
              </w:rPr>
            </w:pPr>
            <w:ins w:id="21462"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3" w:author="Author"/>
                <w:rFonts w:cs="Arial"/>
                <w:sz w:val="20"/>
                <w:szCs w:val="20"/>
                <w:lang w:val="en-IE" w:eastAsia="pt-PT"/>
              </w:rPr>
            </w:pPr>
            <w:ins w:id="21464"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66" w:author="Author"/>
                <w:rFonts w:cs="Arial"/>
                <w:sz w:val="20"/>
                <w:szCs w:val="20"/>
                <w:lang w:val="en-IE"/>
              </w:rPr>
            </w:pPr>
            <w:ins w:id="21467"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8" w:author="Author"/>
                <w:rFonts w:cs="Arial"/>
                <w:color w:val="000000"/>
                <w:sz w:val="20"/>
                <w:szCs w:val="20"/>
                <w:lang w:val="en-IE"/>
              </w:rPr>
            </w:pPr>
            <w:ins w:id="21469" w:author="Author">
              <w:r w:rsidRPr="00E73B40">
                <w:rPr>
                  <w:sz w:val="20"/>
                  <w:lang w:val="en-IE"/>
                </w:rPr>
                <w:t>The chosen MSISDN is not available. Please choose/search for another MSISDN.</w:t>
              </w:r>
            </w:ins>
          </w:p>
        </w:tc>
      </w:tr>
      <w:tr w:rsidR="00B155C8" w:rsidRPr="002937F1" w14:paraId="1526916F" w14:textId="77777777" w:rsidTr="00C23BF1">
        <w:trPr>
          <w:ins w:id="214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71" w:author="Author"/>
                <w:rFonts w:cs="Arial"/>
                <w:sz w:val="20"/>
                <w:szCs w:val="20"/>
                <w:lang w:val="en-IE"/>
              </w:rPr>
            </w:pPr>
            <w:ins w:id="21472"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3" w:author="Author"/>
                <w:rFonts w:cs="Arial"/>
                <w:i/>
                <w:color w:val="000000"/>
                <w:sz w:val="20"/>
                <w:szCs w:val="20"/>
                <w:lang w:val="en-IE"/>
              </w:rPr>
            </w:pPr>
            <w:ins w:id="21474" w:author="Author">
              <w:r w:rsidRPr="002937F1">
                <w:rPr>
                  <w:rFonts w:cs="Arial"/>
                  <w:i/>
                  <w:color w:val="000000"/>
                  <w:sz w:val="20"/>
                  <w:szCs w:val="20"/>
                  <w:lang w:val="en-IE"/>
                </w:rPr>
                <w:t>EM_SAL_4</w:t>
              </w:r>
            </w:ins>
          </w:p>
        </w:tc>
      </w:tr>
      <w:tr w:rsidR="00B155C8" w:rsidRPr="002937F1" w14:paraId="51514D31" w14:textId="77777777" w:rsidTr="00C23BF1">
        <w:trPr>
          <w:ins w:id="21475"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76" w:author="Author"/>
                <w:rFonts w:cs="Arial"/>
                <w:sz w:val="20"/>
                <w:szCs w:val="20"/>
                <w:lang w:val="en-IE"/>
              </w:rPr>
            </w:pPr>
            <w:ins w:id="21477"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8" w:author="Author"/>
                <w:rFonts w:cs="Arial"/>
                <w:color w:val="000000"/>
                <w:sz w:val="20"/>
                <w:szCs w:val="20"/>
                <w:lang w:val="en-IE"/>
              </w:rPr>
            </w:pPr>
            <w:ins w:id="21479"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80"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81" w:author="Author"/>
                <w:rFonts w:cs="Arial"/>
                <w:sz w:val="20"/>
                <w:szCs w:val="20"/>
                <w:lang w:val="en-IE"/>
              </w:rPr>
            </w:pPr>
            <w:ins w:id="21482"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3" w:author="Author"/>
                <w:rFonts w:cs="Arial"/>
                <w:sz w:val="20"/>
                <w:szCs w:val="20"/>
                <w:lang w:val="en-IE" w:eastAsia="pt-PT"/>
              </w:rPr>
            </w:pPr>
            <w:ins w:id="21484" w:author="Author">
              <w:r w:rsidRPr="002937F1">
                <w:rPr>
                  <w:rFonts w:cs="Arial"/>
                  <w:sz w:val="20"/>
                  <w:szCs w:val="20"/>
                  <w:lang w:val="en-IE" w:eastAsia="pt-PT"/>
                </w:rPr>
                <w:t>Providing SIM card</w:t>
              </w:r>
            </w:ins>
          </w:p>
        </w:tc>
      </w:tr>
      <w:tr w:rsidR="00B155C8" w:rsidRPr="002937F1" w14:paraId="0585F665" w14:textId="77777777" w:rsidTr="00C23BF1">
        <w:trPr>
          <w:ins w:id="21485"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86" w:author="Author"/>
                <w:rFonts w:cs="Arial"/>
                <w:sz w:val="20"/>
                <w:szCs w:val="20"/>
                <w:lang w:val="en-IE"/>
              </w:rPr>
            </w:pPr>
            <w:ins w:id="21487"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8" w:author="Author"/>
                <w:rFonts w:cs="Arial"/>
                <w:sz w:val="20"/>
                <w:szCs w:val="20"/>
                <w:lang w:val="en-IE" w:eastAsia="pt-PT"/>
              </w:rPr>
            </w:pPr>
            <w:ins w:id="21489"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91" w:author="Author"/>
                <w:rFonts w:cs="Arial"/>
                <w:sz w:val="20"/>
                <w:szCs w:val="20"/>
                <w:lang w:val="en-IE"/>
              </w:rPr>
            </w:pPr>
            <w:ins w:id="21492"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3" w:author="Author"/>
                <w:rFonts w:cs="Arial"/>
                <w:color w:val="000000"/>
                <w:sz w:val="20"/>
                <w:szCs w:val="20"/>
                <w:lang w:val="en-IE"/>
              </w:rPr>
            </w:pPr>
            <w:ins w:id="21494" w:author="Author">
              <w:r w:rsidRPr="00E73B40">
                <w:rPr>
                  <w:sz w:val="20"/>
                  <w:lang w:val="en-IE"/>
                </w:rPr>
                <w:t>It was not possible to get the SIM card details. Please try again.</w:t>
              </w:r>
            </w:ins>
          </w:p>
        </w:tc>
      </w:tr>
      <w:tr w:rsidR="00B155C8" w:rsidRPr="002937F1" w14:paraId="30E16D85" w14:textId="77777777" w:rsidTr="00C23BF1">
        <w:trPr>
          <w:ins w:id="214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496" w:author="Author"/>
                <w:rFonts w:cs="Arial"/>
                <w:sz w:val="20"/>
                <w:szCs w:val="20"/>
                <w:lang w:val="en-IE"/>
              </w:rPr>
            </w:pPr>
            <w:ins w:id="21497"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8" w:author="Author"/>
                <w:rFonts w:cs="Arial"/>
                <w:i/>
                <w:color w:val="000000"/>
                <w:sz w:val="20"/>
                <w:szCs w:val="20"/>
                <w:lang w:val="en-IE"/>
              </w:rPr>
            </w:pPr>
            <w:ins w:id="21499" w:author="Author">
              <w:r w:rsidRPr="002937F1">
                <w:rPr>
                  <w:rFonts w:cs="Arial"/>
                  <w:i/>
                  <w:color w:val="000000"/>
                  <w:sz w:val="20"/>
                  <w:szCs w:val="20"/>
                  <w:lang w:val="en-IE"/>
                </w:rPr>
                <w:t>EM_SAL_5</w:t>
              </w:r>
            </w:ins>
          </w:p>
        </w:tc>
      </w:tr>
      <w:tr w:rsidR="00B155C8" w:rsidRPr="002937F1" w14:paraId="3BECC3C4" w14:textId="77777777" w:rsidTr="00C23BF1">
        <w:trPr>
          <w:ins w:id="21500"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501" w:author="Author"/>
                <w:rFonts w:cs="Arial"/>
                <w:sz w:val="20"/>
                <w:szCs w:val="20"/>
                <w:lang w:val="en-IE"/>
              </w:rPr>
            </w:pPr>
            <w:ins w:id="21502"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3" w:author="Author"/>
                <w:rFonts w:cs="Arial"/>
                <w:color w:val="000000"/>
                <w:sz w:val="20"/>
                <w:szCs w:val="20"/>
                <w:lang w:val="en-IE"/>
              </w:rPr>
            </w:pPr>
            <w:ins w:id="21504"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05"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06" w:author="Author"/>
                <w:rFonts w:cs="Arial"/>
                <w:sz w:val="20"/>
                <w:szCs w:val="20"/>
                <w:lang w:val="en-IE"/>
              </w:rPr>
            </w:pPr>
            <w:ins w:id="21507"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8" w:author="Author"/>
                <w:rFonts w:cs="Arial"/>
                <w:sz w:val="20"/>
                <w:szCs w:val="20"/>
                <w:lang w:val="en-IE" w:eastAsia="pt-PT"/>
              </w:rPr>
            </w:pPr>
            <w:ins w:id="21509" w:author="Author">
              <w:r w:rsidRPr="002937F1">
                <w:rPr>
                  <w:rFonts w:cs="Arial"/>
                  <w:sz w:val="20"/>
                  <w:szCs w:val="20"/>
                  <w:lang w:val="en-IE" w:eastAsia="pt-PT"/>
                </w:rPr>
                <w:t>Providing SIM card</w:t>
              </w:r>
            </w:ins>
          </w:p>
        </w:tc>
      </w:tr>
      <w:tr w:rsidR="00B155C8" w:rsidRPr="002937F1" w14:paraId="02E6E8A8" w14:textId="77777777" w:rsidTr="00C23BF1">
        <w:trPr>
          <w:ins w:id="21510"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11" w:author="Author"/>
                <w:rFonts w:cs="Arial"/>
                <w:sz w:val="20"/>
                <w:szCs w:val="20"/>
                <w:lang w:val="en-IE"/>
              </w:rPr>
            </w:pPr>
            <w:ins w:id="21512"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3" w:author="Author"/>
                <w:rFonts w:cs="Arial"/>
                <w:sz w:val="20"/>
                <w:szCs w:val="20"/>
                <w:lang w:val="en-IE" w:eastAsia="pt-PT"/>
              </w:rPr>
            </w:pPr>
            <w:ins w:id="21514"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16" w:author="Author"/>
                <w:rFonts w:cs="Arial"/>
                <w:sz w:val="20"/>
                <w:szCs w:val="20"/>
                <w:lang w:val="en-IE"/>
              </w:rPr>
            </w:pPr>
            <w:ins w:id="21517"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8" w:author="Author"/>
                <w:rFonts w:cs="Arial"/>
                <w:color w:val="000000"/>
                <w:sz w:val="20"/>
                <w:szCs w:val="20"/>
                <w:lang w:val="en-IE"/>
              </w:rPr>
            </w:pPr>
            <w:ins w:id="21519" w:author="Author">
              <w:r w:rsidRPr="00E73B40">
                <w:rPr>
                  <w:sz w:val="20"/>
                  <w:lang w:val="en-IE"/>
                </w:rPr>
                <w:t>The provided SIM card is not available. Please provide another one.</w:t>
              </w:r>
            </w:ins>
          </w:p>
        </w:tc>
      </w:tr>
      <w:tr w:rsidR="00B155C8" w:rsidRPr="002937F1" w14:paraId="25DF3ECD" w14:textId="77777777" w:rsidTr="00C23BF1">
        <w:trPr>
          <w:ins w:id="215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21" w:author="Author"/>
                <w:rFonts w:cs="Arial"/>
                <w:sz w:val="20"/>
                <w:szCs w:val="20"/>
                <w:lang w:val="en-IE"/>
              </w:rPr>
            </w:pPr>
            <w:ins w:id="21522"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3" w:author="Author"/>
                <w:rFonts w:cs="Arial"/>
                <w:i/>
                <w:color w:val="000000"/>
                <w:sz w:val="20"/>
                <w:szCs w:val="20"/>
                <w:lang w:val="en-IE"/>
              </w:rPr>
            </w:pPr>
            <w:ins w:id="21524" w:author="Author">
              <w:r w:rsidRPr="002937F1">
                <w:rPr>
                  <w:rFonts w:cs="Arial"/>
                  <w:i/>
                  <w:color w:val="000000"/>
                  <w:sz w:val="20"/>
                  <w:szCs w:val="20"/>
                  <w:lang w:val="en-IE"/>
                </w:rPr>
                <w:t>EM_SAL_6</w:t>
              </w:r>
            </w:ins>
          </w:p>
        </w:tc>
      </w:tr>
      <w:tr w:rsidR="00B155C8" w:rsidRPr="002937F1" w14:paraId="488BB4F7" w14:textId="77777777" w:rsidTr="00C23BF1">
        <w:trPr>
          <w:ins w:id="21525"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26" w:author="Author"/>
                <w:rFonts w:cs="Arial"/>
                <w:sz w:val="20"/>
                <w:szCs w:val="20"/>
                <w:lang w:val="en-IE"/>
              </w:rPr>
            </w:pPr>
            <w:ins w:id="21527"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8" w:author="Author"/>
                <w:rFonts w:cs="Arial"/>
                <w:b/>
                <w:bCs/>
                <w:i/>
                <w:iCs/>
                <w:color w:val="000000"/>
                <w:sz w:val="20"/>
                <w:szCs w:val="20"/>
                <w:lang w:val="en-IE"/>
              </w:rPr>
            </w:pPr>
            <w:ins w:id="21529"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30"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31" w:author="Author"/>
                <w:rFonts w:cs="Arial"/>
                <w:sz w:val="20"/>
                <w:szCs w:val="20"/>
                <w:lang w:val="en-IE"/>
              </w:rPr>
            </w:pPr>
            <w:ins w:id="21532"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3" w:author="Author"/>
                <w:rFonts w:cs="Arial"/>
                <w:sz w:val="20"/>
                <w:szCs w:val="20"/>
                <w:lang w:val="en-IE" w:eastAsia="pt-PT"/>
              </w:rPr>
            </w:pPr>
            <w:ins w:id="21534" w:author="Author">
              <w:r w:rsidRPr="002937F1">
                <w:rPr>
                  <w:rFonts w:cs="Arial"/>
                  <w:sz w:val="20"/>
                  <w:szCs w:val="20"/>
                  <w:lang w:val="en-IE" w:eastAsia="pt-PT"/>
                </w:rPr>
                <w:t>Providing SIM card</w:t>
              </w:r>
            </w:ins>
          </w:p>
        </w:tc>
      </w:tr>
      <w:tr w:rsidR="00B155C8" w:rsidRPr="002937F1" w14:paraId="2D738C3E" w14:textId="77777777" w:rsidTr="00C23BF1">
        <w:trPr>
          <w:ins w:id="21535"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36" w:author="Author"/>
                <w:rFonts w:cs="Arial"/>
                <w:sz w:val="20"/>
                <w:szCs w:val="20"/>
                <w:lang w:val="en-IE"/>
              </w:rPr>
            </w:pPr>
            <w:ins w:id="21537"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8" w:author="Author"/>
                <w:rFonts w:cs="Arial"/>
                <w:sz w:val="20"/>
                <w:szCs w:val="20"/>
                <w:lang w:val="en-IE" w:eastAsia="pt-PT"/>
              </w:rPr>
            </w:pPr>
            <w:ins w:id="21539"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41" w:author="Author"/>
                <w:rFonts w:cs="Arial"/>
                <w:sz w:val="20"/>
                <w:szCs w:val="20"/>
                <w:lang w:val="en-IE"/>
              </w:rPr>
            </w:pPr>
            <w:ins w:id="21542"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3" w:author="Author"/>
                <w:rFonts w:cs="Arial"/>
                <w:color w:val="000000"/>
                <w:sz w:val="20"/>
                <w:szCs w:val="20"/>
                <w:lang w:val="en-IE"/>
              </w:rPr>
            </w:pPr>
            <w:ins w:id="21544" w:author="Author">
              <w:r w:rsidRPr="00E73B40">
                <w:rPr>
                  <w:sz w:val="20"/>
                  <w:lang w:val="en-IE"/>
                </w:rPr>
                <w:t>It was not possible to reserve the SIM card. Please try again.</w:t>
              </w:r>
            </w:ins>
          </w:p>
        </w:tc>
      </w:tr>
      <w:tr w:rsidR="00B155C8" w:rsidRPr="002937F1" w14:paraId="58B8EC07" w14:textId="77777777" w:rsidTr="00C23BF1">
        <w:trPr>
          <w:ins w:id="215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46" w:author="Author"/>
                <w:rFonts w:cs="Arial"/>
                <w:sz w:val="20"/>
                <w:szCs w:val="20"/>
                <w:lang w:val="en-IE"/>
              </w:rPr>
            </w:pPr>
            <w:ins w:id="21547"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8" w:author="Author"/>
                <w:rFonts w:cs="Arial"/>
                <w:i/>
                <w:color w:val="000000"/>
                <w:sz w:val="20"/>
                <w:szCs w:val="20"/>
                <w:lang w:val="en-IE"/>
              </w:rPr>
            </w:pPr>
            <w:ins w:id="21549" w:author="Author">
              <w:r w:rsidRPr="002937F1">
                <w:rPr>
                  <w:rFonts w:cs="Arial"/>
                  <w:i/>
                  <w:color w:val="000000"/>
                  <w:sz w:val="20"/>
                  <w:szCs w:val="20"/>
                  <w:lang w:val="en-IE"/>
                </w:rPr>
                <w:t>EM_SAL_7</w:t>
              </w:r>
            </w:ins>
          </w:p>
        </w:tc>
      </w:tr>
      <w:tr w:rsidR="00B155C8" w:rsidRPr="002937F1" w14:paraId="183B43FA" w14:textId="77777777" w:rsidTr="00C23BF1">
        <w:trPr>
          <w:ins w:id="21550"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51" w:author="Author"/>
                <w:rFonts w:cs="Arial"/>
                <w:sz w:val="20"/>
                <w:szCs w:val="20"/>
                <w:lang w:val="en-IE"/>
              </w:rPr>
            </w:pPr>
            <w:ins w:id="21552"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3" w:author="Author"/>
                <w:rFonts w:cs="Arial"/>
                <w:color w:val="000000"/>
                <w:sz w:val="20"/>
                <w:szCs w:val="20"/>
                <w:lang w:val="en-IE"/>
              </w:rPr>
            </w:pPr>
            <w:ins w:id="21554"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55"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56" w:author="Author"/>
                <w:rFonts w:cs="Arial"/>
                <w:sz w:val="20"/>
                <w:szCs w:val="20"/>
                <w:lang w:val="en-IE"/>
              </w:rPr>
            </w:pPr>
            <w:ins w:id="21557"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8" w:author="Author"/>
                <w:rFonts w:cs="Arial"/>
                <w:sz w:val="20"/>
                <w:szCs w:val="20"/>
                <w:lang w:val="en-IE" w:eastAsia="pt-PT"/>
              </w:rPr>
            </w:pPr>
            <w:ins w:id="21559" w:author="Author">
              <w:r w:rsidRPr="002937F1">
                <w:rPr>
                  <w:rFonts w:cs="Arial"/>
                  <w:sz w:val="20"/>
                  <w:szCs w:val="20"/>
                  <w:lang w:val="en-IE" w:eastAsia="pt-PT"/>
                </w:rPr>
                <w:t>Choosing portability</w:t>
              </w:r>
            </w:ins>
          </w:p>
        </w:tc>
      </w:tr>
      <w:tr w:rsidR="00B155C8" w:rsidRPr="002937F1" w14:paraId="0E2C88FD" w14:textId="77777777" w:rsidTr="00C23BF1">
        <w:trPr>
          <w:ins w:id="21560"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61" w:author="Author"/>
                <w:rFonts w:cs="Arial"/>
                <w:sz w:val="20"/>
                <w:szCs w:val="20"/>
                <w:lang w:val="en-IE"/>
              </w:rPr>
            </w:pPr>
            <w:ins w:id="21562"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3" w:author="Author"/>
                <w:rFonts w:cs="Arial"/>
                <w:sz w:val="20"/>
                <w:szCs w:val="20"/>
                <w:lang w:val="en-IE" w:eastAsia="pt-PT"/>
              </w:rPr>
            </w:pPr>
            <w:ins w:id="21564"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66" w:author="Author"/>
                <w:rFonts w:cs="Arial"/>
                <w:sz w:val="20"/>
                <w:szCs w:val="20"/>
                <w:lang w:val="en-IE"/>
              </w:rPr>
            </w:pPr>
            <w:ins w:id="21567"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8" w:author="Author"/>
                <w:rFonts w:cs="Arial"/>
                <w:color w:val="000000"/>
                <w:sz w:val="20"/>
                <w:szCs w:val="20"/>
                <w:lang w:val="en-IE"/>
              </w:rPr>
            </w:pPr>
            <w:ins w:id="21569" w:author="Author">
              <w:r w:rsidRPr="00E73B40">
                <w:rPr>
                  <w:sz w:val="20"/>
                  <w:lang w:val="en-IE"/>
                </w:rPr>
                <w:t>The provided port-in number is already a VFIE number.</w:t>
              </w:r>
            </w:ins>
          </w:p>
        </w:tc>
      </w:tr>
      <w:tr w:rsidR="00B155C8" w:rsidRPr="002937F1" w14:paraId="23AB0EDA" w14:textId="77777777" w:rsidTr="00C23BF1">
        <w:trPr>
          <w:ins w:id="215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71" w:author="Author"/>
                <w:rFonts w:cs="Arial"/>
                <w:sz w:val="20"/>
                <w:szCs w:val="20"/>
                <w:lang w:val="en-IE"/>
              </w:rPr>
            </w:pPr>
            <w:ins w:id="21572"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3" w:author="Author"/>
                <w:rFonts w:cs="Arial"/>
                <w:i/>
                <w:color w:val="000000"/>
                <w:sz w:val="20"/>
                <w:szCs w:val="20"/>
                <w:lang w:val="en-IE"/>
              </w:rPr>
            </w:pPr>
            <w:ins w:id="21574" w:author="Author">
              <w:r w:rsidRPr="002937F1">
                <w:rPr>
                  <w:rFonts w:cs="Arial"/>
                  <w:i/>
                  <w:color w:val="000000"/>
                  <w:sz w:val="20"/>
                  <w:szCs w:val="20"/>
                  <w:lang w:val="en-IE"/>
                </w:rPr>
                <w:t>EM_SAL_8</w:t>
              </w:r>
            </w:ins>
          </w:p>
        </w:tc>
      </w:tr>
      <w:tr w:rsidR="00B155C8" w:rsidRPr="002937F1" w14:paraId="7D0E5742" w14:textId="77777777" w:rsidTr="00C23BF1">
        <w:trPr>
          <w:ins w:id="21575"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76" w:author="Author"/>
                <w:rFonts w:cs="Arial"/>
                <w:sz w:val="20"/>
                <w:szCs w:val="20"/>
                <w:lang w:val="en-IE"/>
              </w:rPr>
            </w:pPr>
            <w:ins w:id="21577"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8" w:author="Author"/>
                <w:rFonts w:cs="Arial"/>
                <w:color w:val="000000"/>
                <w:sz w:val="20"/>
                <w:szCs w:val="20"/>
                <w:lang w:val="en-IE"/>
              </w:rPr>
            </w:pPr>
            <w:ins w:id="21579"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80"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81" w:author="Author"/>
                <w:rFonts w:cs="Arial"/>
                <w:sz w:val="20"/>
                <w:szCs w:val="20"/>
                <w:lang w:val="en-IE"/>
              </w:rPr>
            </w:pPr>
            <w:ins w:id="21582"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3" w:author="Author"/>
                <w:rFonts w:cs="Arial"/>
                <w:sz w:val="20"/>
                <w:szCs w:val="20"/>
                <w:lang w:val="en-IE" w:eastAsia="pt-PT"/>
              </w:rPr>
            </w:pPr>
            <w:ins w:id="21584" w:author="Author">
              <w:r w:rsidRPr="002937F1">
                <w:rPr>
                  <w:rFonts w:cs="Arial"/>
                  <w:sz w:val="20"/>
                  <w:szCs w:val="20"/>
                  <w:lang w:val="en-IE" w:eastAsia="pt-PT"/>
                </w:rPr>
                <w:t>Choosing portability</w:t>
              </w:r>
            </w:ins>
          </w:p>
        </w:tc>
      </w:tr>
      <w:tr w:rsidR="00B155C8" w:rsidRPr="002937F1" w14:paraId="153E6CAD" w14:textId="77777777" w:rsidTr="00C23BF1">
        <w:trPr>
          <w:ins w:id="21585"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86" w:author="Author"/>
                <w:rFonts w:cs="Arial"/>
                <w:sz w:val="20"/>
                <w:szCs w:val="20"/>
                <w:lang w:val="en-IE"/>
              </w:rPr>
            </w:pPr>
            <w:ins w:id="21587"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8" w:author="Author"/>
                <w:rFonts w:cs="Arial"/>
                <w:sz w:val="20"/>
                <w:szCs w:val="20"/>
                <w:lang w:val="en-IE" w:eastAsia="pt-PT"/>
              </w:rPr>
            </w:pPr>
            <w:ins w:id="21589"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91" w:author="Author"/>
                <w:rFonts w:cs="Arial"/>
                <w:sz w:val="20"/>
                <w:szCs w:val="20"/>
                <w:lang w:val="en-IE"/>
              </w:rPr>
            </w:pPr>
            <w:ins w:id="21592"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3" w:author="Author"/>
                <w:rFonts w:cs="Arial"/>
                <w:color w:val="000000"/>
                <w:sz w:val="20"/>
                <w:szCs w:val="20"/>
                <w:lang w:val="en-IE"/>
              </w:rPr>
            </w:pPr>
            <w:ins w:id="21594" w:author="Author">
              <w:r w:rsidRPr="00E73B40">
                <w:rPr>
                  <w:sz w:val="20"/>
                  <w:lang w:val="en-IE"/>
                </w:rPr>
                <w:t>It was not possible to validate the port-in number. Please try again.</w:t>
              </w:r>
            </w:ins>
          </w:p>
        </w:tc>
      </w:tr>
      <w:tr w:rsidR="00B155C8" w:rsidRPr="002937F1" w14:paraId="24909F2C" w14:textId="77777777" w:rsidTr="00C23BF1">
        <w:trPr>
          <w:ins w:id="215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596" w:author="Author"/>
                <w:rFonts w:cs="Arial"/>
                <w:sz w:val="20"/>
                <w:szCs w:val="20"/>
                <w:lang w:val="en-IE"/>
              </w:rPr>
            </w:pPr>
            <w:ins w:id="21597"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8" w:author="Author"/>
                <w:rFonts w:cs="Arial"/>
                <w:i/>
                <w:color w:val="000000"/>
                <w:sz w:val="20"/>
                <w:szCs w:val="20"/>
                <w:lang w:val="en-IE"/>
              </w:rPr>
            </w:pPr>
            <w:ins w:id="21599" w:author="Author">
              <w:r w:rsidRPr="002937F1">
                <w:rPr>
                  <w:rFonts w:cs="Arial"/>
                  <w:i/>
                  <w:color w:val="000000"/>
                  <w:sz w:val="20"/>
                  <w:szCs w:val="20"/>
                  <w:lang w:val="en-IE"/>
                </w:rPr>
                <w:t>EM_SAL_9</w:t>
              </w:r>
            </w:ins>
          </w:p>
        </w:tc>
      </w:tr>
      <w:tr w:rsidR="00B155C8" w:rsidRPr="002937F1" w14:paraId="6C0BE281" w14:textId="77777777" w:rsidTr="00C23BF1">
        <w:trPr>
          <w:ins w:id="21600"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601" w:author="Author"/>
                <w:rFonts w:cs="Arial"/>
                <w:sz w:val="20"/>
                <w:szCs w:val="20"/>
                <w:lang w:val="en-IE"/>
              </w:rPr>
            </w:pPr>
            <w:ins w:id="21602"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3" w:author="Author"/>
                <w:rFonts w:cs="Arial"/>
                <w:color w:val="000000"/>
                <w:sz w:val="20"/>
                <w:szCs w:val="20"/>
                <w:lang w:val="en-IE"/>
              </w:rPr>
            </w:pPr>
            <w:ins w:id="21604"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05"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06" w:author="Author"/>
                <w:rFonts w:cs="Arial"/>
                <w:sz w:val="20"/>
                <w:szCs w:val="20"/>
                <w:lang w:val="en-IE"/>
              </w:rPr>
            </w:pPr>
            <w:ins w:id="21607"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8" w:author="Author"/>
                <w:rFonts w:cs="Arial"/>
                <w:sz w:val="20"/>
                <w:szCs w:val="20"/>
                <w:lang w:val="en-IE" w:eastAsia="pt-PT"/>
              </w:rPr>
            </w:pPr>
            <w:ins w:id="21609" w:author="Author">
              <w:r w:rsidRPr="002937F1">
                <w:rPr>
                  <w:rFonts w:cs="Arial"/>
                  <w:sz w:val="20"/>
                  <w:szCs w:val="20"/>
                  <w:lang w:val="en-IE" w:eastAsia="pt-PT"/>
                </w:rPr>
                <w:t>Choosing portability</w:t>
              </w:r>
            </w:ins>
          </w:p>
        </w:tc>
      </w:tr>
      <w:tr w:rsidR="00B155C8" w:rsidRPr="002937F1" w14:paraId="288257C3" w14:textId="77777777" w:rsidTr="00C23BF1">
        <w:trPr>
          <w:ins w:id="21610"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11" w:author="Author"/>
                <w:rFonts w:cs="Arial"/>
                <w:sz w:val="20"/>
                <w:szCs w:val="20"/>
                <w:lang w:val="en-IE"/>
              </w:rPr>
            </w:pPr>
            <w:ins w:id="21612"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3" w:author="Author"/>
                <w:rFonts w:cs="Arial"/>
                <w:sz w:val="20"/>
                <w:szCs w:val="20"/>
                <w:lang w:val="en-IE" w:eastAsia="pt-PT"/>
              </w:rPr>
            </w:pPr>
            <w:ins w:id="21614"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16" w:author="Author"/>
                <w:rFonts w:cs="Arial"/>
                <w:sz w:val="20"/>
                <w:szCs w:val="20"/>
                <w:lang w:val="en-IE"/>
              </w:rPr>
            </w:pPr>
            <w:ins w:id="21617"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8" w:author="Author"/>
                <w:rFonts w:cs="Arial"/>
                <w:color w:val="000000"/>
                <w:sz w:val="20"/>
                <w:szCs w:val="20"/>
                <w:lang w:val="en-IE"/>
              </w:rPr>
            </w:pPr>
            <w:ins w:id="21619"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21" w:author="Author"/>
                <w:rFonts w:cs="Arial"/>
                <w:sz w:val="20"/>
                <w:szCs w:val="20"/>
                <w:lang w:val="en-IE"/>
              </w:rPr>
            </w:pPr>
            <w:ins w:id="21622"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3" w:author="Author"/>
                <w:rFonts w:cs="Arial"/>
                <w:i/>
                <w:color w:val="000000"/>
                <w:sz w:val="20"/>
                <w:szCs w:val="20"/>
                <w:lang w:val="en-IE"/>
              </w:rPr>
            </w:pPr>
            <w:ins w:id="21624" w:author="Author">
              <w:r w:rsidRPr="002937F1">
                <w:rPr>
                  <w:rFonts w:cs="Arial"/>
                  <w:i/>
                  <w:color w:val="000000"/>
                  <w:sz w:val="20"/>
                  <w:szCs w:val="20"/>
                  <w:lang w:val="en-IE"/>
                </w:rPr>
                <w:t>EM_SAL_10</w:t>
              </w:r>
            </w:ins>
          </w:p>
        </w:tc>
      </w:tr>
      <w:tr w:rsidR="00B155C8" w:rsidRPr="002937F1" w14:paraId="2021D8FD" w14:textId="77777777" w:rsidTr="00C23BF1">
        <w:trPr>
          <w:ins w:id="21625"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26" w:author="Author"/>
                <w:rFonts w:cs="Arial"/>
                <w:sz w:val="20"/>
                <w:szCs w:val="20"/>
                <w:lang w:val="en-IE"/>
              </w:rPr>
            </w:pPr>
            <w:ins w:id="21627"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8" w:author="Author"/>
                <w:rFonts w:cs="Arial"/>
                <w:color w:val="000000"/>
                <w:sz w:val="20"/>
                <w:szCs w:val="20"/>
                <w:lang w:val="en-IE"/>
              </w:rPr>
            </w:pPr>
            <w:ins w:id="21629"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30"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31" w:author="Author"/>
                <w:rFonts w:cs="Arial"/>
                <w:sz w:val="20"/>
                <w:szCs w:val="20"/>
                <w:lang w:val="en-IE"/>
              </w:rPr>
            </w:pPr>
            <w:ins w:id="21632"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3" w:author="Author"/>
                <w:rFonts w:cs="Arial"/>
                <w:sz w:val="20"/>
                <w:szCs w:val="20"/>
                <w:lang w:val="en-IE" w:eastAsia="pt-PT"/>
              </w:rPr>
            </w:pPr>
            <w:ins w:id="21634" w:author="Author">
              <w:r w:rsidRPr="002937F1">
                <w:rPr>
                  <w:rFonts w:cs="Arial"/>
                  <w:sz w:val="20"/>
                  <w:szCs w:val="20"/>
                  <w:lang w:val="en-IE" w:eastAsia="pt-PT"/>
                </w:rPr>
                <w:t>Adding/associating mobile equipment</w:t>
              </w:r>
            </w:ins>
          </w:p>
        </w:tc>
      </w:tr>
      <w:tr w:rsidR="00B155C8" w:rsidRPr="002937F1" w14:paraId="721A31D1" w14:textId="77777777" w:rsidTr="00C23BF1">
        <w:trPr>
          <w:ins w:id="21635"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36" w:author="Author"/>
                <w:rFonts w:cs="Arial"/>
                <w:sz w:val="20"/>
                <w:szCs w:val="20"/>
                <w:lang w:val="en-IE"/>
              </w:rPr>
            </w:pPr>
            <w:ins w:id="21637"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8" w:author="Author"/>
                <w:rFonts w:cs="Arial"/>
                <w:sz w:val="20"/>
                <w:szCs w:val="20"/>
                <w:lang w:val="en-IE" w:eastAsia="pt-PT"/>
              </w:rPr>
            </w:pPr>
            <w:ins w:id="21639"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41" w:author="Author"/>
                <w:rFonts w:cs="Arial"/>
                <w:sz w:val="20"/>
                <w:szCs w:val="20"/>
                <w:lang w:val="en-IE"/>
              </w:rPr>
            </w:pPr>
            <w:ins w:id="21642"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3" w:author="Author"/>
                <w:rFonts w:cs="Arial"/>
                <w:color w:val="000000"/>
                <w:sz w:val="20"/>
                <w:szCs w:val="20"/>
                <w:lang w:val="en-IE"/>
              </w:rPr>
            </w:pPr>
            <w:ins w:id="21644" w:author="Author">
              <w:r w:rsidRPr="00E73B40">
                <w:rPr>
                  <w:sz w:val="20"/>
                  <w:lang w:val="en-IE"/>
                </w:rPr>
                <w:t>It was not possible to get the product details. Please try again.</w:t>
              </w:r>
            </w:ins>
          </w:p>
        </w:tc>
      </w:tr>
      <w:tr w:rsidR="00B155C8" w:rsidRPr="002937F1" w14:paraId="0730A23A" w14:textId="77777777" w:rsidTr="00C23BF1">
        <w:trPr>
          <w:ins w:id="216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46" w:author="Author"/>
                <w:rFonts w:cs="Arial"/>
                <w:sz w:val="20"/>
                <w:szCs w:val="20"/>
                <w:lang w:val="en-IE"/>
              </w:rPr>
            </w:pPr>
            <w:ins w:id="21647"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8" w:author="Author"/>
                <w:rFonts w:cs="Arial"/>
                <w:i/>
                <w:color w:val="000000"/>
                <w:sz w:val="20"/>
                <w:szCs w:val="20"/>
                <w:lang w:val="en-IE"/>
              </w:rPr>
            </w:pPr>
            <w:ins w:id="21649" w:author="Author">
              <w:r w:rsidRPr="002937F1">
                <w:rPr>
                  <w:rFonts w:cs="Arial"/>
                  <w:i/>
                  <w:color w:val="000000"/>
                  <w:sz w:val="20"/>
                  <w:szCs w:val="20"/>
                  <w:lang w:val="en-IE"/>
                </w:rPr>
                <w:t>EM_SAL_11</w:t>
              </w:r>
            </w:ins>
          </w:p>
        </w:tc>
      </w:tr>
      <w:tr w:rsidR="00B155C8" w:rsidRPr="002937F1" w14:paraId="0ABA74A4" w14:textId="77777777" w:rsidTr="00C23BF1">
        <w:trPr>
          <w:ins w:id="21650"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51" w:author="Author"/>
                <w:rFonts w:cs="Arial"/>
                <w:sz w:val="20"/>
                <w:szCs w:val="20"/>
                <w:lang w:val="en-IE"/>
              </w:rPr>
            </w:pPr>
            <w:ins w:id="21652"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3" w:author="Author"/>
                <w:rFonts w:cs="Arial"/>
                <w:color w:val="000000"/>
                <w:sz w:val="20"/>
                <w:szCs w:val="20"/>
                <w:lang w:val="en-IE"/>
              </w:rPr>
            </w:pPr>
            <w:ins w:id="21654"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55"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56" w:author="Author"/>
                <w:rFonts w:cs="Arial"/>
                <w:sz w:val="20"/>
                <w:szCs w:val="20"/>
                <w:lang w:val="en-IE"/>
              </w:rPr>
            </w:pPr>
            <w:ins w:id="21657"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8" w:author="Author"/>
                <w:rFonts w:cs="Arial"/>
                <w:sz w:val="20"/>
                <w:szCs w:val="20"/>
                <w:lang w:val="en-IE" w:eastAsia="pt-PT"/>
              </w:rPr>
            </w:pPr>
            <w:ins w:id="21659" w:author="Author">
              <w:r w:rsidRPr="002937F1">
                <w:rPr>
                  <w:rFonts w:cs="Arial"/>
                  <w:bCs/>
                  <w:iCs/>
                  <w:sz w:val="20"/>
                  <w:szCs w:val="20"/>
                  <w:lang w:val="en-IE"/>
                </w:rPr>
                <w:t>Requesting basket quotation</w:t>
              </w:r>
            </w:ins>
          </w:p>
        </w:tc>
      </w:tr>
      <w:tr w:rsidR="00B155C8" w:rsidRPr="002937F1" w14:paraId="76B0D348" w14:textId="77777777" w:rsidTr="00C23BF1">
        <w:trPr>
          <w:ins w:id="21660"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61" w:author="Author"/>
                <w:rFonts w:cs="Arial"/>
                <w:sz w:val="20"/>
                <w:szCs w:val="20"/>
                <w:lang w:val="en-IE"/>
              </w:rPr>
            </w:pPr>
            <w:ins w:id="21662"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3" w:author="Author"/>
                <w:rFonts w:cs="Arial"/>
                <w:sz w:val="20"/>
                <w:szCs w:val="20"/>
                <w:lang w:val="en-IE" w:eastAsia="pt-PT"/>
              </w:rPr>
            </w:pPr>
            <w:ins w:id="21664"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66" w:author="Author"/>
                <w:rFonts w:cs="Arial"/>
                <w:sz w:val="20"/>
                <w:szCs w:val="20"/>
                <w:lang w:val="en-IE"/>
              </w:rPr>
            </w:pPr>
            <w:ins w:id="21667"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8" w:author="Author"/>
                <w:rFonts w:cs="Arial"/>
                <w:color w:val="000000"/>
                <w:sz w:val="20"/>
                <w:szCs w:val="20"/>
                <w:lang w:val="en-IE"/>
              </w:rPr>
            </w:pPr>
            <w:ins w:id="21669" w:author="Author">
              <w:r w:rsidRPr="00E73B40">
                <w:rPr>
                  <w:sz w:val="20"/>
                  <w:lang w:val="en-IE"/>
                </w:rPr>
                <w:t>It was not possible to calculate the basket final value. Please try again.</w:t>
              </w:r>
            </w:ins>
          </w:p>
        </w:tc>
      </w:tr>
      <w:tr w:rsidR="00B155C8" w:rsidRPr="002937F1" w14:paraId="2AB6F5D4" w14:textId="77777777" w:rsidTr="00C23BF1">
        <w:trPr>
          <w:ins w:id="216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71" w:author="Author"/>
                <w:rFonts w:cs="Arial"/>
                <w:sz w:val="20"/>
                <w:szCs w:val="20"/>
                <w:lang w:val="en-IE"/>
              </w:rPr>
            </w:pPr>
            <w:ins w:id="21672"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3" w:author="Author"/>
                <w:rFonts w:cs="Arial"/>
                <w:i/>
                <w:color w:val="000000"/>
                <w:sz w:val="20"/>
                <w:szCs w:val="20"/>
                <w:lang w:val="en-IE"/>
              </w:rPr>
            </w:pPr>
            <w:ins w:id="21674" w:author="Author">
              <w:r w:rsidRPr="002937F1">
                <w:rPr>
                  <w:rFonts w:cs="Arial"/>
                  <w:i/>
                  <w:color w:val="000000"/>
                  <w:sz w:val="20"/>
                  <w:szCs w:val="20"/>
                  <w:lang w:val="en-IE"/>
                </w:rPr>
                <w:t>EM_SAL_12</w:t>
              </w:r>
            </w:ins>
          </w:p>
        </w:tc>
      </w:tr>
      <w:tr w:rsidR="00B155C8" w:rsidRPr="002937F1" w14:paraId="78E55D2E" w14:textId="77777777" w:rsidTr="00C23BF1">
        <w:trPr>
          <w:ins w:id="21675"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76" w:author="Author"/>
                <w:rFonts w:cs="Arial"/>
                <w:sz w:val="20"/>
                <w:szCs w:val="20"/>
                <w:lang w:val="en-IE"/>
              </w:rPr>
            </w:pPr>
            <w:ins w:id="21677"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8" w:author="Author"/>
                <w:rFonts w:cs="Arial"/>
                <w:color w:val="000000"/>
                <w:sz w:val="20"/>
                <w:szCs w:val="20"/>
                <w:lang w:val="en-IE"/>
              </w:rPr>
            </w:pPr>
            <w:ins w:id="21679"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80"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81" w:author="Author"/>
                <w:rFonts w:cs="Arial"/>
                <w:sz w:val="20"/>
                <w:szCs w:val="20"/>
                <w:lang w:val="en-IE"/>
              </w:rPr>
            </w:pPr>
            <w:ins w:id="21682"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3" w:author="Author"/>
                <w:rFonts w:cs="Arial"/>
                <w:sz w:val="20"/>
                <w:szCs w:val="20"/>
                <w:lang w:val="en-IE" w:eastAsia="pt-PT"/>
              </w:rPr>
            </w:pPr>
            <w:ins w:id="21684"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85"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86" w:author="Author"/>
                <w:rFonts w:cs="Arial"/>
                <w:sz w:val="20"/>
                <w:szCs w:val="20"/>
                <w:lang w:val="en-IE"/>
              </w:rPr>
            </w:pPr>
            <w:ins w:id="21687"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8" w:author="Author"/>
                <w:rFonts w:cs="Arial"/>
                <w:sz w:val="20"/>
                <w:szCs w:val="20"/>
                <w:lang w:val="en-IE" w:eastAsia="pt-PT"/>
              </w:rPr>
            </w:pPr>
            <w:ins w:id="21689"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91" w:author="Author"/>
                <w:rFonts w:cs="Arial"/>
                <w:sz w:val="20"/>
                <w:szCs w:val="20"/>
                <w:lang w:val="en-IE"/>
              </w:rPr>
            </w:pPr>
            <w:ins w:id="21692"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3" w:author="Author"/>
                <w:rFonts w:cs="Arial"/>
                <w:color w:val="000000"/>
                <w:sz w:val="20"/>
                <w:szCs w:val="20"/>
                <w:lang w:val="en-IE"/>
              </w:rPr>
            </w:pPr>
            <w:ins w:id="21694" w:author="Author">
              <w:r w:rsidRPr="00E73B40">
                <w:rPr>
                  <w:sz w:val="20"/>
                  <w:lang w:val="en-IE"/>
                </w:rPr>
                <w:t>It was not possible to check credit vetting. Please try again.</w:t>
              </w:r>
            </w:ins>
          </w:p>
        </w:tc>
      </w:tr>
      <w:tr w:rsidR="00B155C8" w:rsidRPr="002937F1" w14:paraId="6F4AF635" w14:textId="77777777" w:rsidTr="00C23BF1">
        <w:trPr>
          <w:ins w:id="216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696" w:author="Author"/>
                <w:rFonts w:cs="Arial"/>
                <w:sz w:val="20"/>
                <w:szCs w:val="20"/>
                <w:lang w:val="en-IE"/>
              </w:rPr>
            </w:pPr>
            <w:ins w:id="21697"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8" w:author="Author"/>
                <w:rFonts w:cs="Arial"/>
                <w:i/>
                <w:color w:val="000000"/>
                <w:sz w:val="20"/>
                <w:szCs w:val="20"/>
                <w:lang w:val="en-IE"/>
              </w:rPr>
            </w:pPr>
            <w:ins w:id="21699" w:author="Author">
              <w:r w:rsidRPr="002937F1">
                <w:rPr>
                  <w:rFonts w:cs="Arial"/>
                  <w:i/>
                  <w:color w:val="000000"/>
                  <w:sz w:val="20"/>
                  <w:szCs w:val="20"/>
                  <w:lang w:val="en-IE"/>
                </w:rPr>
                <w:t>EM_SAL_13</w:t>
              </w:r>
            </w:ins>
          </w:p>
        </w:tc>
      </w:tr>
      <w:tr w:rsidR="00B155C8" w:rsidRPr="002937F1" w14:paraId="24FD5F2C" w14:textId="77777777" w:rsidTr="00C23BF1">
        <w:trPr>
          <w:ins w:id="21700"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701" w:author="Author"/>
                <w:rFonts w:cs="Arial"/>
                <w:sz w:val="20"/>
                <w:szCs w:val="20"/>
                <w:lang w:val="en-IE"/>
              </w:rPr>
            </w:pPr>
            <w:ins w:id="21702"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3" w:author="Author"/>
                <w:rFonts w:cs="Arial"/>
                <w:color w:val="000000"/>
                <w:sz w:val="20"/>
                <w:szCs w:val="20"/>
                <w:lang w:val="en-IE"/>
              </w:rPr>
            </w:pPr>
            <w:ins w:id="21704"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05"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06" w:author="Author"/>
                <w:rFonts w:cs="Arial"/>
                <w:sz w:val="20"/>
                <w:szCs w:val="20"/>
                <w:lang w:val="en-IE"/>
              </w:rPr>
            </w:pPr>
            <w:ins w:id="21707"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8" w:author="Author"/>
                <w:rFonts w:cs="Arial"/>
                <w:sz w:val="20"/>
                <w:szCs w:val="20"/>
                <w:lang w:val="en-IE" w:eastAsia="pt-PT"/>
              </w:rPr>
            </w:pPr>
            <w:ins w:id="21709"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10"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11" w:author="Author"/>
                <w:rFonts w:cs="Arial"/>
                <w:sz w:val="20"/>
                <w:szCs w:val="20"/>
                <w:lang w:val="en-IE"/>
              </w:rPr>
            </w:pPr>
            <w:ins w:id="21712"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3" w:author="Author"/>
                <w:rFonts w:cs="Arial"/>
                <w:sz w:val="20"/>
                <w:szCs w:val="20"/>
                <w:lang w:val="en-IE" w:eastAsia="pt-PT"/>
              </w:rPr>
            </w:pPr>
            <w:ins w:id="21714"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16" w:author="Author"/>
                <w:rFonts w:cs="Arial"/>
                <w:sz w:val="20"/>
                <w:szCs w:val="20"/>
                <w:lang w:val="en-IE"/>
              </w:rPr>
            </w:pPr>
            <w:ins w:id="21717"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8" w:author="Author"/>
                <w:rFonts w:cs="Arial"/>
                <w:color w:val="000000"/>
                <w:sz w:val="20"/>
                <w:szCs w:val="20"/>
                <w:lang w:val="en-IE"/>
              </w:rPr>
            </w:pPr>
            <w:ins w:id="21719" w:author="Author">
              <w:r w:rsidRPr="00E73B40">
                <w:rPr>
                  <w:sz w:val="20"/>
                  <w:lang w:val="en-IE"/>
                </w:rPr>
                <w:t>The credit vetting was rejected. Please inform the customer.</w:t>
              </w:r>
            </w:ins>
          </w:p>
        </w:tc>
      </w:tr>
      <w:tr w:rsidR="00B155C8" w:rsidRPr="002937F1" w14:paraId="20E32F0B" w14:textId="77777777" w:rsidTr="00C23BF1">
        <w:trPr>
          <w:ins w:id="217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21" w:author="Author"/>
                <w:rFonts w:cs="Arial"/>
                <w:sz w:val="20"/>
                <w:szCs w:val="20"/>
                <w:lang w:val="en-IE"/>
              </w:rPr>
            </w:pPr>
            <w:ins w:id="21722"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3" w:author="Author"/>
                <w:rFonts w:cs="Arial"/>
                <w:i/>
                <w:color w:val="000000"/>
                <w:sz w:val="20"/>
                <w:szCs w:val="20"/>
                <w:lang w:val="en-IE"/>
              </w:rPr>
            </w:pPr>
            <w:ins w:id="21724" w:author="Author">
              <w:r w:rsidRPr="002937F1">
                <w:rPr>
                  <w:rFonts w:cs="Arial"/>
                  <w:i/>
                  <w:color w:val="000000"/>
                  <w:sz w:val="20"/>
                  <w:szCs w:val="20"/>
                  <w:lang w:val="en-IE"/>
                </w:rPr>
                <w:t>EM_SAL_14</w:t>
              </w:r>
            </w:ins>
          </w:p>
        </w:tc>
      </w:tr>
      <w:tr w:rsidR="00B155C8" w:rsidRPr="002937F1" w14:paraId="0AD78CDB" w14:textId="77777777" w:rsidTr="00C23BF1">
        <w:trPr>
          <w:ins w:id="21725"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26" w:author="Author"/>
                <w:rFonts w:cs="Arial"/>
                <w:sz w:val="20"/>
                <w:szCs w:val="20"/>
                <w:lang w:val="en-IE"/>
              </w:rPr>
            </w:pPr>
            <w:ins w:id="21727"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8" w:author="Author"/>
                <w:rFonts w:cs="Arial"/>
                <w:color w:val="000000"/>
                <w:sz w:val="20"/>
                <w:szCs w:val="20"/>
                <w:lang w:val="en-IE"/>
              </w:rPr>
            </w:pPr>
            <w:ins w:id="21729"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30"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31" w:author="Author"/>
                <w:rFonts w:cs="Arial"/>
                <w:sz w:val="20"/>
                <w:szCs w:val="20"/>
                <w:lang w:val="en-IE"/>
              </w:rPr>
            </w:pPr>
            <w:ins w:id="21732"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3" w:author="Author"/>
                <w:rFonts w:cs="Arial"/>
                <w:sz w:val="20"/>
                <w:szCs w:val="20"/>
                <w:lang w:val="en-IE" w:eastAsia="pt-PT"/>
              </w:rPr>
            </w:pPr>
            <w:ins w:id="21734"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35"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36" w:author="Author"/>
                <w:rFonts w:cs="Arial"/>
                <w:sz w:val="20"/>
                <w:szCs w:val="20"/>
                <w:lang w:val="en-IE"/>
              </w:rPr>
            </w:pPr>
            <w:ins w:id="21737"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8" w:author="Author"/>
                <w:rFonts w:cs="Arial"/>
                <w:sz w:val="20"/>
                <w:szCs w:val="20"/>
                <w:lang w:val="en-IE" w:eastAsia="pt-PT"/>
              </w:rPr>
            </w:pPr>
            <w:ins w:id="21739"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41" w:author="Author"/>
                <w:rFonts w:cs="Arial"/>
                <w:sz w:val="20"/>
                <w:szCs w:val="20"/>
                <w:lang w:val="en-IE"/>
              </w:rPr>
            </w:pPr>
            <w:ins w:id="21742"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3" w:author="Author"/>
                <w:rFonts w:cs="Arial"/>
                <w:color w:val="000000"/>
                <w:sz w:val="20"/>
                <w:szCs w:val="20"/>
                <w:lang w:val="en-IE"/>
              </w:rPr>
            </w:pPr>
            <w:ins w:id="21744" w:author="Author">
              <w:r w:rsidRPr="00E73B40">
                <w:rPr>
                  <w:sz w:val="20"/>
                  <w:lang w:val="en-IE"/>
                </w:rPr>
                <w:t>It was not possible to generate the contracts. Please try again.</w:t>
              </w:r>
            </w:ins>
          </w:p>
        </w:tc>
      </w:tr>
      <w:tr w:rsidR="00B155C8" w:rsidRPr="002937F1" w14:paraId="625C6A66" w14:textId="77777777" w:rsidTr="00C23BF1">
        <w:trPr>
          <w:ins w:id="217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46" w:author="Author"/>
                <w:rFonts w:cs="Arial"/>
                <w:sz w:val="20"/>
                <w:szCs w:val="20"/>
                <w:lang w:val="en-IE"/>
              </w:rPr>
            </w:pPr>
            <w:ins w:id="21747"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8" w:author="Author"/>
                <w:rFonts w:cs="Arial"/>
                <w:i/>
                <w:color w:val="000000"/>
                <w:sz w:val="20"/>
                <w:szCs w:val="20"/>
                <w:lang w:val="en-IE"/>
              </w:rPr>
            </w:pPr>
            <w:ins w:id="21749" w:author="Author">
              <w:r w:rsidRPr="002937F1">
                <w:rPr>
                  <w:rFonts w:cs="Arial"/>
                  <w:i/>
                  <w:color w:val="000000"/>
                  <w:sz w:val="20"/>
                  <w:szCs w:val="20"/>
                  <w:lang w:val="en-IE"/>
                </w:rPr>
                <w:t>EM_SAL_15</w:t>
              </w:r>
            </w:ins>
          </w:p>
        </w:tc>
      </w:tr>
      <w:tr w:rsidR="00B155C8" w:rsidRPr="002937F1" w14:paraId="79FAC670" w14:textId="77777777" w:rsidTr="00C23BF1">
        <w:trPr>
          <w:ins w:id="21750"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51" w:author="Author"/>
                <w:rFonts w:cs="Arial"/>
                <w:sz w:val="20"/>
                <w:szCs w:val="20"/>
                <w:lang w:val="en-IE"/>
              </w:rPr>
            </w:pPr>
            <w:ins w:id="21752"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3" w:author="Author"/>
                <w:rFonts w:cs="Arial"/>
                <w:color w:val="000000"/>
                <w:sz w:val="20"/>
                <w:szCs w:val="20"/>
                <w:lang w:val="en-IE"/>
              </w:rPr>
            </w:pPr>
            <w:ins w:id="21754"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55"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56" w:author="Author"/>
                <w:rFonts w:cs="Arial"/>
                <w:sz w:val="20"/>
                <w:szCs w:val="20"/>
                <w:lang w:val="en-IE"/>
              </w:rPr>
            </w:pPr>
            <w:ins w:id="21757"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8" w:author="Author"/>
                <w:rFonts w:cs="Arial"/>
                <w:sz w:val="20"/>
                <w:szCs w:val="20"/>
                <w:lang w:val="en-IE" w:eastAsia="pt-PT"/>
              </w:rPr>
            </w:pPr>
            <w:ins w:id="21759"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60"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61" w:author="Author"/>
                <w:rFonts w:cs="Arial"/>
                <w:sz w:val="20"/>
                <w:szCs w:val="20"/>
                <w:lang w:val="en-IE"/>
              </w:rPr>
            </w:pPr>
            <w:ins w:id="21762"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3" w:author="Author"/>
                <w:rFonts w:cs="Arial"/>
                <w:sz w:val="20"/>
                <w:szCs w:val="20"/>
                <w:lang w:val="en-IE" w:eastAsia="pt-PT"/>
              </w:rPr>
            </w:pPr>
            <w:ins w:id="21764"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66" w:author="Author"/>
                <w:rFonts w:cs="Arial"/>
                <w:sz w:val="20"/>
                <w:szCs w:val="20"/>
                <w:lang w:val="en-IE"/>
              </w:rPr>
            </w:pPr>
            <w:ins w:id="21767"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8" w:author="Author"/>
                <w:rFonts w:cs="Arial"/>
                <w:color w:val="000000"/>
                <w:sz w:val="20"/>
                <w:szCs w:val="20"/>
                <w:lang w:val="en-IE"/>
              </w:rPr>
            </w:pPr>
            <w:ins w:id="21769"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71" w:author="Author"/>
                <w:rFonts w:cs="Arial"/>
                <w:sz w:val="20"/>
                <w:szCs w:val="20"/>
                <w:lang w:val="en-IE"/>
              </w:rPr>
            </w:pPr>
            <w:ins w:id="21772"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3" w:author="Author"/>
                <w:rFonts w:cs="Arial"/>
                <w:i/>
                <w:color w:val="000000"/>
                <w:sz w:val="20"/>
                <w:szCs w:val="20"/>
                <w:lang w:val="en-IE"/>
              </w:rPr>
            </w:pPr>
            <w:ins w:id="21774" w:author="Author">
              <w:r w:rsidRPr="002937F1">
                <w:rPr>
                  <w:rFonts w:cs="Arial"/>
                  <w:i/>
                  <w:color w:val="000000"/>
                  <w:sz w:val="20"/>
                  <w:szCs w:val="20"/>
                  <w:lang w:val="en-IE"/>
                </w:rPr>
                <w:t>EM_SAL_16</w:t>
              </w:r>
            </w:ins>
          </w:p>
        </w:tc>
      </w:tr>
      <w:tr w:rsidR="00B155C8" w:rsidRPr="002937F1" w14:paraId="4E2C4923" w14:textId="77777777" w:rsidTr="00C23BF1">
        <w:trPr>
          <w:ins w:id="21775"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76" w:author="Author"/>
                <w:rFonts w:cs="Arial"/>
                <w:sz w:val="20"/>
                <w:szCs w:val="20"/>
                <w:lang w:val="en-IE"/>
              </w:rPr>
            </w:pPr>
            <w:ins w:id="21777"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8" w:author="Author"/>
                <w:rFonts w:cs="Arial"/>
                <w:color w:val="000000"/>
                <w:sz w:val="20"/>
                <w:szCs w:val="20"/>
                <w:lang w:val="en-IE"/>
              </w:rPr>
            </w:pPr>
            <w:ins w:id="21779"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80"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81" w:author="Author"/>
                <w:rFonts w:cs="Arial"/>
                <w:sz w:val="20"/>
                <w:szCs w:val="20"/>
                <w:lang w:val="en-IE"/>
              </w:rPr>
            </w:pPr>
            <w:ins w:id="21782"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3" w:author="Author"/>
                <w:rFonts w:cs="Arial"/>
                <w:sz w:val="20"/>
                <w:szCs w:val="20"/>
                <w:lang w:val="en-IE" w:eastAsia="pt-PT"/>
              </w:rPr>
            </w:pPr>
            <w:ins w:id="21784" w:author="Author">
              <w:r w:rsidRPr="002937F1">
                <w:rPr>
                  <w:rFonts w:cs="Arial"/>
                  <w:sz w:val="20"/>
                  <w:szCs w:val="20"/>
                  <w:lang w:val="en-IE" w:eastAsia="pt-PT"/>
                </w:rPr>
                <w:t>Creating billing profile</w:t>
              </w:r>
            </w:ins>
          </w:p>
        </w:tc>
      </w:tr>
      <w:tr w:rsidR="00B155C8" w:rsidRPr="002937F1" w14:paraId="77FEE565" w14:textId="77777777" w:rsidTr="00C23BF1">
        <w:trPr>
          <w:ins w:id="21785"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86" w:author="Author"/>
                <w:rFonts w:cs="Arial"/>
                <w:sz w:val="20"/>
                <w:szCs w:val="20"/>
                <w:lang w:val="en-IE"/>
              </w:rPr>
            </w:pPr>
            <w:ins w:id="21787"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8" w:author="Author"/>
                <w:rFonts w:cs="Arial"/>
                <w:sz w:val="20"/>
                <w:szCs w:val="20"/>
                <w:lang w:val="en-IE" w:eastAsia="pt-PT"/>
              </w:rPr>
            </w:pPr>
            <w:ins w:id="21789"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91" w:author="Author"/>
                <w:rFonts w:cs="Arial"/>
                <w:sz w:val="20"/>
                <w:szCs w:val="20"/>
                <w:lang w:val="en-IE"/>
              </w:rPr>
            </w:pPr>
            <w:ins w:id="21792"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3" w:author="Author"/>
                <w:rFonts w:cs="Arial"/>
                <w:color w:val="000000"/>
                <w:sz w:val="20"/>
                <w:szCs w:val="20"/>
                <w:lang w:val="en-IE"/>
              </w:rPr>
            </w:pPr>
            <w:ins w:id="21794" w:author="Author">
              <w:r w:rsidRPr="00E73B40">
                <w:rPr>
                  <w:sz w:val="20"/>
                  <w:lang w:val="en-IE"/>
                </w:rPr>
                <w:t>It was not possible to create the billing profile. The order was not submitted.</w:t>
              </w:r>
            </w:ins>
          </w:p>
        </w:tc>
      </w:tr>
      <w:tr w:rsidR="00B155C8" w:rsidRPr="002937F1" w14:paraId="5675D1FF" w14:textId="77777777" w:rsidTr="00C23BF1">
        <w:trPr>
          <w:ins w:id="217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796" w:author="Author"/>
                <w:rFonts w:cs="Arial"/>
                <w:sz w:val="20"/>
                <w:szCs w:val="20"/>
                <w:lang w:val="en-IE"/>
              </w:rPr>
            </w:pPr>
            <w:ins w:id="21797"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8" w:author="Author"/>
                <w:rFonts w:cs="Arial"/>
                <w:i/>
                <w:color w:val="000000"/>
                <w:sz w:val="20"/>
                <w:szCs w:val="20"/>
                <w:lang w:val="en-IE"/>
              </w:rPr>
            </w:pPr>
            <w:ins w:id="21799" w:author="Author">
              <w:r w:rsidRPr="002937F1">
                <w:rPr>
                  <w:rFonts w:cs="Arial"/>
                  <w:i/>
                  <w:color w:val="000000"/>
                  <w:sz w:val="20"/>
                  <w:szCs w:val="20"/>
                  <w:lang w:val="en-IE"/>
                </w:rPr>
                <w:t>EM_SAL_17</w:t>
              </w:r>
            </w:ins>
          </w:p>
        </w:tc>
      </w:tr>
      <w:tr w:rsidR="00B155C8" w:rsidRPr="002937F1" w14:paraId="16EFDC9A" w14:textId="77777777" w:rsidTr="00C23BF1">
        <w:trPr>
          <w:ins w:id="21800"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801" w:author="Author"/>
                <w:rFonts w:cs="Arial"/>
                <w:sz w:val="20"/>
                <w:szCs w:val="20"/>
                <w:lang w:val="en-IE"/>
              </w:rPr>
            </w:pPr>
            <w:ins w:id="21802"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3" w:author="Author"/>
                <w:rFonts w:cs="Arial"/>
                <w:color w:val="000000"/>
                <w:sz w:val="20"/>
                <w:szCs w:val="20"/>
                <w:lang w:val="en-IE"/>
              </w:rPr>
            </w:pPr>
            <w:ins w:id="21804"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05"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06" w:author="Author"/>
                <w:rFonts w:cs="Arial"/>
                <w:sz w:val="20"/>
                <w:szCs w:val="20"/>
                <w:lang w:val="en-IE"/>
              </w:rPr>
            </w:pPr>
            <w:ins w:id="21807"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8" w:author="Author"/>
                <w:rFonts w:cs="Arial"/>
                <w:sz w:val="20"/>
                <w:szCs w:val="20"/>
                <w:lang w:val="en-IE" w:eastAsia="pt-PT"/>
              </w:rPr>
            </w:pPr>
            <w:ins w:id="21809" w:author="Author">
              <w:r w:rsidRPr="002937F1">
                <w:rPr>
                  <w:rFonts w:cs="Arial"/>
                  <w:sz w:val="20"/>
                  <w:szCs w:val="20"/>
                  <w:lang w:val="en-IE" w:eastAsia="pt-PT"/>
                </w:rPr>
                <w:t>Submitting a subscription</w:t>
              </w:r>
            </w:ins>
          </w:p>
        </w:tc>
      </w:tr>
      <w:tr w:rsidR="00B155C8" w:rsidRPr="002937F1" w14:paraId="0E3A684E" w14:textId="77777777" w:rsidTr="00C23BF1">
        <w:trPr>
          <w:ins w:id="21810"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11" w:author="Author"/>
                <w:rFonts w:cs="Arial"/>
                <w:sz w:val="20"/>
                <w:szCs w:val="20"/>
                <w:lang w:val="en-IE"/>
              </w:rPr>
            </w:pPr>
            <w:ins w:id="21812"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3" w:author="Author"/>
                <w:rFonts w:cs="Arial"/>
                <w:sz w:val="20"/>
                <w:szCs w:val="20"/>
                <w:lang w:val="en-IE" w:eastAsia="pt-PT"/>
              </w:rPr>
            </w:pPr>
            <w:ins w:id="21814"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16" w:author="Author"/>
                <w:rFonts w:cs="Arial"/>
                <w:sz w:val="20"/>
                <w:szCs w:val="20"/>
                <w:lang w:val="en-IE"/>
              </w:rPr>
            </w:pPr>
            <w:ins w:id="21817"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8" w:author="Author"/>
                <w:rFonts w:cs="Arial"/>
                <w:color w:val="000000"/>
                <w:sz w:val="20"/>
                <w:szCs w:val="20"/>
                <w:lang w:val="en-IE"/>
              </w:rPr>
            </w:pPr>
            <w:ins w:id="21819"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21" w:author="Author"/>
                <w:rFonts w:cs="Arial"/>
                <w:sz w:val="20"/>
                <w:szCs w:val="20"/>
                <w:lang w:val="en-IE"/>
              </w:rPr>
            </w:pPr>
            <w:ins w:id="21822"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3" w:author="Author"/>
                <w:rFonts w:cs="Arial"/>
                <w:i/>
                <w:color w:val="000000"/>
                <w:sz w:val="20"/>
                <w:szCs w:val="20"/>
                <w:lang w:val="en-IE"/>
              </w:rPr>
            </w:pPr>
            <w:ins w:id="21824" w:author="Author">
              <w:r w:rsidRPr="002937F1">
                <w:rPr>
                  <w:rFonts w:cs="Arial"/>
                  <w:i/>
                  <w:color w:val="000000"/>
                  <w:sz w:val="20"/>
                  <w:szCs w:val="20"/>
                  <w:lang w:val="en-IE"/>
                </w:rPr>
                <w:t>EM_SAL_18</w:t>
              </w:r>
            </w:ins>
          </w:p>
        </w:tc>
      </w:tr>
      <w:tr w:rsidR="00B155C8" w:rsidRPr="002937F1" w14:paraId="3CE21973" w14:textId="77777777" w:rsidTr="00C23BF1">
        <w:trPr>
          <w:ins w:id="21825"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26" w:author="Author"/>
                <w:rFonts w:cs="Arial"/>
                <w:sz w:val="20"/>
                <w:szCs w:val="20"/>
                <w:lang w:val="en-IE"/>
              </w:rPr>
            </w:pPr>
            <w:ins w:id="21827"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8" w:author="Author"/>
                <w:rFonts w:cs="Arial"/>
                <w:color w:val="000000"/>
                <w:sz w:val="20"/>
                <w:szCs w:val="20"/>
                <w:lang w:val="en-IE"/>
              </w:rPr>
            </w:pPr>
            <w:ins w:id="21829"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30"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31" w:author="Author"/>
                <w:rFonts w:cs="Arial"/>
                <w:sz w:val="20"/>
                <w:szCs w:val="20"/>
                <w:lang w:val="en-IE"/>
              </w:rPr>
            </w:pPr>
            <w:ins w:id="21832"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3" w:author="Author"/>
                <w:rFonts w:cs="Arial"/>
                <w:sz w:val="20"/>
                <w:szCs w:val="20"/>
                <w:lang w:val="en-IE" w:eastAsia="pt-PT"/>
              </w:rPr>
            </w:pPr>
            <w:ins w:id="21834" w:author="Author">
              <w:r w:rsidRPr="002937F1">
                <w:rPr>
                  <w:rFonts w:cs="Arial"/>
                  <w:sz w:val="20"/>
                  <w:szCs w:val="20"/>
                  <w:lang w:val="en-IE" w:eastAsia="pt-PT"/>
                </w:rPr>
                <w:t>Submitting a subscription</w:t>
              </w:r>
            </w:ins>
          </w:p>
        </w:tc>
      </w:tr>
      <w:tr w:rsidR="00B155C8" w:rsidRPr="002937F1" w14:paraId="641C6B7B" w14:textId="77777777" w:rsidTr="00C23BF1">
        <w:trPr>
          <w:ins w:id="21835"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36" w:author="Author"/>
                <w:rFonts w:cs="Arial"/>
                <w:sz w:val="20"/>
                <w:szCs w:val="20"/>
                <w:lang w:val="en-IE"/>
              </w:rPr>
            </w:pPr>
            <w:ins w:id="21837"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8" w:author="Author"/>
                <w:rFonts w:cs="Arial"/>
                <w:sz w:val="20"/>
                <w:szCs w:val="20"/>
                <w:lang w:val="en-IE" w:eastAsia="pt-PT"/>
              </w:rPr>
            </w:pPr>
            <w:ins w:id="21839"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41" w:author="Author"/>
                <w:rFonts w:cs="Arial"/>
                <w:sz w:val="20"/>
                <w:szCs w:val="20"/>
                <w:lang w:val="en-IE"/>
              </w:rPr>
            </w:pPr>
            <w:ins w:id="21842"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3" w:author="Author"/>
                <w:rFonts w:cs="Arial"/>
                <w:color w:val="000000"/>
                <w:sz w:val="20"/>
                <w:szCs w:val="20"/>
                <w:lang w:val="en-IE"/>
              </w:rPr>
            </w:pPr>
            <w:ins w:id="21844"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46" w:author="Author"/>
                <w:rFonts w:cs="Arial"/>
                <w:sz w:val="20"/>
                <w:szCs w:val="20"/>
                <w:lang w:val="en-IE"/>
              </w:rPr>
            </w:pPr>
            <w:ins w:id="21847"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8" w:author="Author"/>
                <w:rFonts w:cs="Arial"/>
                <w:i/>
                <w:color w:val="000000"/>
                <w:sz w:val="20"/>
                <w:szCs w:val="20"/>
                <w:lang w:val="en-IE"/>
              </w:rPr>
            </w:pPr>
            <w:ins w:id="21849" w:author="Author">
              <w:r w:rsidRPr="002937F1">
                <w:rPr>
                  <w:rFonts w:cs="Arial"/>
                  <w:i/>
                  <w:color w:val="000000"/>
                  <w:sz w:val="20"/>
                  <w:szCs w:val="20"/>
                  <w:lang w:val="en-IE"/>
                </w:rPr>
                <w:t>EM_SAL_19</w:t>
              </w:r>
            </w:ins>
          </w:p>
        </w:tc>
      </w:tr>
      <w:tr w:rsidR="00B155C8" w:rsidRPr="002937F1" w14:paraId="33555560" w14:textId="77777777" w:rsidTr="00C23BF1">
        <w:trPr>
          <w:ins w:id="21850"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51" w:author="Author"/>
                <w:rFonts w:cs="Arial"/>
                <w:sz w:val="20"/>
                <w:szCs w:val="20"/>
                <w:lang w:val="en-IE"/>
              </w:rPr>
            </w:pPr>
            <w:ins w:id="21852"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3" w:author="Author"/>
                <w:rFonts w:cs="Arial"/>
                <w:b/>
                <w:bCs/>
                <w:i/>
                <w:iCs/>
                <w:color w:val="000000"/>
                <w:sz w:val="20"/>
                <w:szCs w:val="20"/>
                <w:lang w:val="en-IE"/>
              </w:rPr>
            </w:pPr>
            <w:ins w:id="21854"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55"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56" w:author="Author"/>
                <w:rFonts w:cs="Arial"/>
                <w:sz w:val="20"/>
                <w:szCs w:val="20"/>
                <w:lang w:val="en-IE"/>
              </w:rPr>
            </w:pPr>
            <w:ins w:id="21857"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8" w:author="Author"/>
                <w:rFonts w:cs="Arial"/>
                <w:sz w:val="20"/>
                <w:szCs w:val="20"/>
                <w:lang w:val="en-IE" w:eastAsia="pt-PT"/>
              </w:rPr>
            </w:pPr>
            <w:ins w:id="21859" w:author="Author">
              <w:r w:rsidRPr="002937F1">
                <w:rPr>
                  <w:rFonts w:cs="Arial"/>
                  <w:sz w:val="20"/>
                  <w:szCs w:val="20"/>
                  <w:lang w:val="en-IE" w:eastAsia="pt-PT"/>
                </w:rPr>
                <w:t>Choosing fixed or convergent offer</w:t>
              </w:r>
            </w:ins>
          </w:p>
        </w:tc>
      </w:tr>
      <w:tr w:rsidR="00B155C8" w:rsidRPr="002937F1" w14:paraId="220CFB36" w14:textId="77777777" w:rsidTr="00C23BF1">
        <w:trPr>
          <w:ins w:id="21860"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61" w:author="Author"/>
                <w:rFonts w:cs="Arial"/>
                <w:sz w:val="20"/>
                <w:szCs w:val="20"/>
                <w:lang w:val="en-IE"/>
              </w:rPr>
            </w:pPr>
            <w:ins w:id="21862"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3" w:author="Author"/>
                <w:rFonts w:cs="Arial"/>
                <w:sz w:val="20"/>
                <w:szCs w:val="20"/>
                <w:lang w:val="en-IE" w:eastAsia="pt-PT"/>
              </w:rPr>
            </w:pPr>
            <w:ins w:id="21864"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66" w:author="Author"/>
                <w:rFonts w:cs="Arial"/>
                <w:sz w:val="20"/>
                <w:szCs w:val="20"/>
                <w:lang w:val="en-IE"/>
              </w:rPr>
            </w:pPr>
            <w:ins w:id="21867"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8" w:author="Author"/>
                <w:rFonts w:cs="Arial"/>
                <w:color w:val="000000"/>
                <w:sz w:val="20"/>
                <w:szCs w:val="20"/>
                <w:lang w:val="en-IE"/>
              </w:rPr>
            </w:pPr>
            <w:ins w:id="21869" w:author="Author">
              <w:r w:rsidRPr="00E73B40">
                <w:rPr>
                  <w:sz w:val="20"/>
                  <w:lang w:val="en-IE"/>
                </w:rPr>
                <w:t>It was not possible to get the available fixed phone number. Please try again.</w:t>
              </w:r>
            </w:ins>
          </w:p>
        </w:tc>
      </w:tr>
      <w:tr w:rsidR="00B155C8" w:rsidRPr="002937F1" w14:paraId="1D461D3A" w14:textId="77777777" w:rsidTr="00C23BF1">
        <w:trPr>
          <w:ins w:id="218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71" w:author="Author"/>
                <w:rFonts w:cs="Arial"/>
                <w:sz w:val="20"/>
                <w:szCs w:val="20"/>
                <w:lang w:val="en-IE"/>
              </w:rPr>
            </w:pPr>
            <w:ins w:id="21872"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3" w:author="Author"/>
                <w:rFonts w:cs="Arial"/>
                <w:i/>
                <w:color w:val="000000"/>
                <w:sz w:val="20"/>
                <w:szCs w:val="20"/>
                <w:lang w:val="en-IE"/>
              </w:rPr>
            </w:pPr>
            <w:ins w:id="21874" w:author="Author">
              <w:r w:rsidRPr="002937F1">
                <w:rPr>
                  <w:rFonts w:cs="Arial"/>
                  <w:i/>
                  <w:color w:val="000000"/>
                  <w:sz w:val="20"/>
                  <w:szCs w:val="20"/>
                  <w:lang w:val="en-IE"/>
                </w:rPr>
                <w:t>EM_SAL_20</w:t>
              </w:r>
            </w:ins>
          </w:p>
        </w:tc>
      </w:tr>
      <w:tr w:rsidR="00B155C8" w:rsidRPr="002937F1" w14:paraId="3FBE214D" w14:textId="77777777" w:rsidTr="00C23BF1">
        <w:trPr>
          <w:ins w:id="21875"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76" w:author="Author"/>
                <w:rFonts w:cs="Arial"/>
                <w:sz w:val="20"/>
                <w:szCs w:val="20"/>
                <w:lang w:val="en-IE"/>
              </w:rPr>
            </w:pPr>
            <w:ins w:id="21877"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8" w:author="Author"/>
                <w:rFonts w:cs="Arial"/>
                <w:color w:val="000000"/>
                <w:sz w:val="20"/>
                <w:szCs w:val="20"/>
                <w:lang w:val="en-IE"/>
              </w:rPr>
            </w:pPr>
            <w:ins w:id="21879"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80"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81" w:author="Author"/>
                <w:rFonts w:cs="Arial"/>
                <w:sz w:val="20"/>
                <w:szCs w:val="20"/>
                <w:lang w:val="en-IE"/>
              </w:rPr>
            </w:pPr>
            <w:ins w:id="21882"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3" w:author="Author"/>
                <w:rFonts w:cs="Arial"/>
                <w:sz w:val="20"/>
                <w:szCs w:val="20"/>
                <w:lang w:val="en-IE" w:eastAsia="pt-PT"/>
              </w:rPr>
            </w:pPr>
            <w:ins w:id="21884" w:author="Author">
              <w:r w:rsidRPr="002937F1">
                <w:rPr>
                  <w:rFonts w:cs="Arial"/>
                  <w:sz w:val="20"/>
                  <w:szCs w:val="20"/>
                  <w:lang w:val="en-IE" w:eastAsia="pt-PT"/>
                </w:rPr>
                <w:t>Choosing fixed or convergent offer</w:t>
              </w:r>
            </w:ins>
          </w:p>
        </w:tc>
      </w:tr>
      <w:tr w:rsidR="00B155C8" w:rsidRPr="002937F1" w14:paraId="73C65CD2" w14:textId="77777777" w:rsidTr="00C23BF1">
        <w:trPr>
          <w:ins w:id="21885"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86" w:author="Author"/>
                <w:rFonts w:cs="Arial"/>
                <w:sz w:val="20"/>
                <w:szCs w:val="20"/>
                <w:lang w:val="en-IE"/>
              </w:rPr>
            </w:pPr>
            <w:ins w:id="21887"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8" w:author="Author"/>
                <w:rFonts w:cs="Arial"/>
                <w:sz w:val="20"/>
                <w:szCs w:val="20"/>
                <w:lang w:val="en-IE" w:eastAsia="pt-PT"/>
              </w:rPr>
            </w:pPr>
            <w:ins w:id="21889"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91" w:author="Author"/>
                <w:rFonts w:cs="Arial"/>
                <w:sz w:val="20"/>
                <w:szCs w:val="20"/>
                <w:lang w:val="en-IE"/>
              </w:rPr>
            </w:pPr>
            <w:ins w:id="21892"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3" w:author="Author"/>
                <w:rFonts w:cs="Arial"/>
                <w:color w:val="000000"/>
                <w:sz w:val="20"/>
                <w:szCs w:val="20"/>
                <w:lang w:val="en-IE"/>
              </w:rPr>
            </w:pPr>
            <w:ins w:id="21894" w:author="Author">
              <w:r w:rsidRPr="00E73B40">
                <w:rPr>
                  <w:sz w:val="20"/>
                  <w:lang w:val="en-IE"/>
                </w:rPr>
                <w:t>It was not possible to reserve an available fixed phone number. Please try again.</w:t>
              </w:r>
            </w:ins>
          </w:p>
        </w:tc>
      </w:tr>
      <w:tr w:rsidR="00B155C8" w:rsidRPr="002937F1" w14:paraId="0E294B5B" w14:textId="77777777" w:rsidTr="00C23BF1">
        <w:trPr>
          <w:ins w:id="218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896" w:author="Author"/>
                <w:rFonts w:cs="Arial"/>
                <w:sz w:val="20"/>
                <w:szCs w:val="20"/>
                <w:lang w:val="en-IE"/>
              </w:rPr>
            </w:pPr>
            <w:ins w:id="21897"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8" w:author="Author"/>
                <w:rFonts w:cs="Arial"/>
                <w:i/>
                <w:color w:val="000000"/>
                <w:sz w:val="20"/>
                <w:szCs w:val="20"/>
                <w:lang w:val="en-IE"/>
              </w:rPr>
            </w:pPr>
            <w:ins w:id="21899" w:author="Author">
              <w:r w:rsidRPr="002937F1">
                <w:rPr>
                  <w:rFonts w:cs="Arial"/>
                  <w:i/>
                  <w:color w:val="000000"/>
                  <w:sz w:val="20"/>
                  <w:szCs w:val="20"/>
                  <w:lang w:val="en-IE"/>
                </w:rPr>
                <w:t>EM_SAL_22</w:t>
              </w:r>
            </w:ins>
          </w:p>
        </w:tc>
      </w:tr>
      <w:tr w:rsidR="00B155C8" w:rsidRPr="002937F1" w14:paraId="0BC71004" w14:textId="77777777" w:rsidTr="00C23BF1">
        <w:trPr>
          <w:ins w:id="21900"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901" w:author="Author"/>
                <w:rFonts w:cs="Arial"/>
                <w:sz w:val="20"/>
                <w:szCs w:val="20"/>
                <w:lang w:val="en-IE"/>
              </w:rPr>
            </w:pPr>
            <w:ins w:id="21902"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3" w:author="Author"/>
                <w:rFonts w:cs="Arial"/>
                <w:color w:val="000000"/>
                <w:sz w:val="20"/>
                <w:szCs w:val="20"/>
                <w:lang w:val="en-IE"/>
              </w:rPr>
            </w:pPr>
            <w:ins w:id="21904"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05"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06" w:author="Author"/>
                <w:rFonts w:cs="Arial"/>
                <w:sz w:val="20"/>
                <w:szCs w:val="20"/>
                <w:lang w:val="en-IE"/>
              </w:rPr>
            </w:pPr>
            <w:ins w:id="21907"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8" w:author="Author"/>
                <w:rFonts w:cs="Arial"/>
                <w:sz w:val="20"/>
                <w:szCs w:val="20"/>
                <w:lang w:val="en-IE" w:eastAsia="pt-PT"/>
              </w:rPr>
            </w:pPr>
            <w:ins w:id="21909" w:author="Author">
              <w:r w:rsidRPr="002937F1">
                <w:rPr>
                  <w:rFonts w:cs="Arial"/>
                  <w:sz w:val="20"/>
                  <w:szCs w:val="20"/>
                  <w:lang w:val="en-IE" w:eastAsia="pt-PT"/>
                </w:rPr>
                <w:t>Choosing fixed or convergent offer</w:t>
              </w:r>
            </w:ins>
          </w:p>
        </w:tc>
      </w:tr>
      <w:tr w:rsidR="00B155C8" w:rsidRPr="002937F1" w14:paraId="3DFCB9C6" w14:textId="77777777" w:rsidTr="00C23BF1">
        <w:trPr>
          <w:ins w:id="21910"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11" w:author="Author"/>
                <w:rFonts w:cs="Arial"/>
                <w:sz w:val="20"/>
                <w:szCs w:val="20"/>
                <w:lang w:val="en-IE"/>
              </w:rPr>
            </w:pPr>
            <w:ins w:id="21912"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3" w:author="Author"/>
                <w:rFonts w:cs="Arial"/>
                <w:sz w:val="20"/>
                <w:szCs w:val="20"/>
                <w:lang w:val="en-IE" w:eastAsia="pt-PT"/>
              </w:rPr>
            </w:pPr>
            <w:ins w:id="21914"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16" w:author="Author"/>
                <w:rFonts w:cs="Arial"/>
                <w:sz w:val="20"/>
                <w:szCs w:val="20"/>
                <w:lang w:val="en-IE"/>
              </w:rPr>
            </w:pPr>
            <w:ins w:id="21917"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8" w:author="Author"/>
                <w:rFonts w:cs="Arial"/>
                <w:color w:val="000000"/>
                <w:sz w:val="20"/>
                <w:szCs w:val="20"/>
                <w:lang w:val="en-IE"/>
              </w:rPr>
            </w:pPr>
            <w:ins w:id="21919"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21" w:author="Author"/>
                <w:rFonts w:cs="Arial"/>
                <w:sz w:val="20"/>
                <w:szCs w:val="20"/>
                <w:lang w:val="en-IE"/>
              </w:rPr>
            </w:pPr>
            <w:ins w:id="21922"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3" w:author="Author"/>
                <w:rFonts w:cs="Arial"/>
                <w:i/>
                <w:color w:val="000000"/>
                <w:sz w:val="20"/>
                <w:szCs w:val="20"/>
                <w:lang w:val="en-IE"/>
              </w:rPr>
            </w:pPr>
            <w:ins w:id="21924" w:author="Author">
              <w:r w:rsidRPr="002937F1">
                <w:rPr>
                  <w:rFonts w:cs="Arial"/>
                  <w:i/>
                  <w:color w:val="000000"/>
                  <w:sz w:val="20"/>
                  <w:szCs w:val="20"/>
                  <w:lang w:val="en-IE"/>
                </w:rPr>
                <w:t>EM_SAL_23</w:t>
              </w:r>
            </w:ins>
          </w:p>
        </w:tc>
      </w:tr>
      <w:tr w:rsidR="00B155C8" w:rsidRPr="002937F1" w14:paraId="19B7436B" w14:textId="77777777" w:rsidTr="00C23BF1">
        <w:trPr>
          <w:ins w:id="21925"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26" w:author="Author"/>
                <w:rFonts w:cs="Arial"/>
                <w:sz w:val="20"/>
                <w:szCs w:val="20"/>
                <w:lang w:val="en-IE"/>
              </w:rPr>
            </w:pPr>
            <w:ins w:id="21927"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8" w:author="Author"/>
                <w:rFonts w:cs="Arial"/>
                <w:color w:val="000000"/>
                <w:sz w:val="20"/>
                <w:szCs w:val="20"/>
                <w:lang w:val="en-IE"/>
              </w:rPr>
            </w:pPr>
            <w:ins w:id="21929"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30"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31" w:author="Author"/>
                <w:rFonts w:cs="Arial"/>
                <w:sz w:val="20"/>
                <w:szCs w:val="20"/>
                <w:lang w:val="en-IE"/>
              </w:rPr>
            </w:pPr>
            <w:ins w:id="21932"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3" w:author="Author"/>
                <w:rFonts w:cs="Arial"/>
                <w:sz w:val="20"/>
                <w:szCs w:val="20"/>
                <w:lang w:val="en-IE" w:eastAsia="pt-PT"/>
              </w:rPr>
            </w:pPr>
            <w:ins w:id="21934" w:author="Author">
              <w:r w:rsidRPr="002937F1">
                <w:rPr>
                  <w:rFonts w:cs="Arial"/>
                  <w:sz w:val="20"/>
                  <w:szCs w:val="20"/>
                  <w:lang w:val="en-IE" w:eastAsia="pt-PT"/>
                </w:rPr>
                <w:t>Choosing fixed or convergent offer</w:t>
              </w:r>
            </w:ins>
          </w:p>
        </w:tc>
      </w:tr>
      <w:tr w:rsidR="00B155C8" w:rsidRPr="002937F1" w14:paraId="06E3C50E" w14:textId="77777777" w:rsidTr="00C23BF1">
        <w:trPr>
          <w:ins w:id="21935"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36" w:author="Author"/>
                <w:rFonts w:cs="Arial"/>
                <w:sz w:val="20"/>
                <w:szCs w:val="20"/>
                <w:lang w:val="en-IE"/>
              </w:rPr>
            </w:pPr>
            <w:ins w:id="21937"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8" w:author="Author"/>
                <w:rFonts w:cs="Arial"/>
                <w:sz w:val="20"/>
                <w:szCs w:val="20"/>
                <w:lang w:val="en-IE" w:eastAsia="pt-PT"/>
              </w:rPr>
            </w:pPr>
            <w:ins w:id="21939"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41" w:author="Author"/>
                <w:rFonts w:cs="Arial"/>
                <w:sz w:val="20"/>
                <w:szCs w:val="20"/>
                <w:lang w:val="en-IE"/>
              </w:rPr>
            </w:pPr>
            <w:ins w:id="21942"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3" w:author="Author"/>
                <w:rFonts w:cs="Arial"/>
                <w:color w:val="000000"/>
                <w:sz w:val="20"/>
                <w:szCs w:val="20"/>
                <w:lang w:val="en-IE"/>
              </w:rPr>
            </w:pPr>
            <w:ins w:id="21944" w:author="Author">
              <w:r w:rsidRPr="00E73B40">
                <w:rPr>
                  <w:sz w:val="20"/>
                  <w:lang w:val="en-IE"/>
                </w:rPr>
                <w:t>It was not possible to reserve the chosen slot. Please try again.</w:t>
              </w:r>
            </w:ins>
          </w:p>
        </w:tc>
      </w:tr>
      <w:tr w:rsidR="00B155C8" w:rsidRPr="002937F1" w14:paraId="7D97C98D" w14:textId="77777777" w:rsidTr="00C23BF1">
        <w:trPr>
          <w:ins w:id="219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46" w:author="Author"/>
                <w:rFonts w:cs="Arial"/>
                <w:sz w:val="20"/>
                <w:szCs w:val="20"/>
                <w:lang w:val="en-IE"/>
              </w:rPr>
            </w:pPr>
            <w:ins w:id="21947"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8" w:author="Author"/>
                <w:rFonts w:cs="Arial"/>
                <w:i/>
                <w:color w:val="000000"/>
                <w:sz w:val="20"/>
                <w:szCs w:val="20"/>
                <w:lang w:val="en-IE"/>
              </w:rPr>
            </w:pPr>
            <w:ins w:id="21949" w:author="Author">
              <w:r w:rsidRPr="002937F1">
                <w:rPr>
                  <w:rFonts w:cs="Arial"/>
                  <w:i/>
                  <w:color w:val="000000"/>
                  <w:sz w:val="20"/>
                  <w:szCs w:val="20"/>
                  <w:lang w:val="en-IE"/>
                </w:rPr>
                <w:t>EM_SAL_24</w:t>
              </w:r>
            </w:ins>
          </w:p>
        </w:tc>
      </w:tr>
      <w:tr w:rsidR="00B155C8" w:rsidRPr="002937F1" w14:paraId="415D58CD" w14:textId="77777777" w:rsidTr="00C23BF1">
        <w:trPr>
          <w:ins w:id="21950"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51" w:author="Author"/>
                <w:rFonts w:cs="Arial"/>
                <w:sz w:val="20"/>
                <w:szCs w:val="20"/>
                <w:lang w:val="en-IE"/>
              </w:rPr>
            </w:pPr>
            <w:ins w:id="21952"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3" w:author="Author"/>
                <w:rFonts w:cs="Arial"/>
                <w:color w:val="000000"/>
                <w:sz w:val="20"/>
                <w:szCs w:val="20"/>
                <w:lang w:val="en-IE"/>
              </w:rPr>
            </w:pPr>
            <w:ins w:id="21954"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55"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56" w:author="Author"/>
                <w:rFonts w:cs="Arial"/>
                <w:sz w:val="20"/>
                <w:szCs w:val="20"/>
                <w:lang w:val="en-IE"/>
              </w:rPr>
            </w:pPr>
            <w:ins w:id="21957"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8" w:author="Author"/>
                <w:rFonts w:cs="Arial"/>
                <w:sz w:val="20"/>
                <w:szCs w:val="20"/>
                <w:lang w:val="en-IE" w:eastAsia="pt-PT"/>
              </w:rPr>
            </w:pPr>
            <w:ins w:id="21959" w:author="Author">
              <w:r w:rsidRPr="002937F1">
                <w:rPr>
                  <w:rFonts w:cs="Arial"/>
                  <w:sz w:val="20"/>
                  <w:szCs w:val="20"/>
                  <w:lang w:val="en-IE" w:eastAsia="pt-PT"/>
                </w:rPr>
                <w:t>Viewing accessory details</w:t>
              </w:r>
            </w:ins>
          </w:p>
        </w:tc>
      </w:tr>
      <w:tr w:rsidR="00B155C8" w:rsidRPr="002937F1" w14:paraId="35C87B1D" w14:textId="77777777" w:rsidTr="00C23BF1">
        <w:trPr>
          <w:ins w:id="21960"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61" w:author="Author"/>
                <w:rFonts w:cs="Arial"/>
                <w:sz w:val="20"/>
                <w:szCs w:val="20"/>
                <w:lang w:val="en-IE"/>
              </w:rPr>
            </w:pPr>
            <w:ins w:id="21962"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3" w:author="Author"/>
                <w:rFonts w:cs="Arial"/>
                <w:sz w:val="20"/>
                <w:szCs w:val="20"/>
                <w:lang w:val="en-IE" w:eastAsia="pt-PT"/>
              </w:rPr>
            </w:pPr>
            <w:ins w:id="21964"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66" w:author="Author"/>
                <w:rFonts w:cs="Arial"/>
                <w:sz w:val="20"/>
                <w:szCs w:val="20"/>
                <w:lang w:val="en-IE"/>
              </w:rPr>
            </w:pPr>
            <w:ins w:id="21967"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8" w:author="Author"/>
                <w:rFonts w:cs="Arial"/>
                <w:color w:val="000000"/>
                <w:sz w:val="20"/>
                <w:szCs w:val="20"/>
                <w:lang w:val="en-IE"/>
              </w:rPr>
            </w:pPr>
            <w:ins w:id="21969" w:author="Author">
              <w:r w:rsidRPr="00E73B40">
                <w:rPr>
                  <w:sz w:val="20"/>
                  <w:lang w:val="en-IE"/>
                </w:rPr>
                <w:t>It was not possible to get the accessory details. Please try again.</w:t>
              </w:r>
            </w:ins>
          </w:p>
        </w:tc>
      </w:tr>
      <w:tr w:rsidR="00B155C8" w:rsidRPr="002937F1" w14:paraId="0C66CDD1" w14:textId="77777777" w:rsidTr="00C23BF1">
        <w:trPr>
          <w:ins w:id="219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71" w:author="Author"/>
                <w:rFonts w:cs="Arial"/>
                <w:sz w:val="20"/>
                <w:szCs w:val="20"/>
                <w:lang w:val="en-IE"/>
              </w:rPr>
            </w:pPr>
            <w:ins w:id="21972"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3" w:author="Author"/>
                <w:rFonts w:cs="Arial"/>
                <w:i/>
                <w:color w:val="000000"/>
                <w:sz w:val="20"/>
                <w:szCs w:val="20"/>
                <w:lang w:val="en-IE"/>
              </w:rPr>
            </w:pPr>
            <w:ins w:id="21974" w:author="Author">
              <w:r w:rsidRPr="002937F1">
                <w:rPr>
                  <w:rFonts w:cs="Arial"/>
                  <w:i/>
                  <w:color w:val="000000"/>
                  <w:sz w:val="20"/>
                  <w:szCs w:val="20"/>
                  <w:lang w:val="en-IE"/>
                </w:rPr>
                <w:t>EM_SAL_25</w:t>
              </w:r>
            </w:ins>
          </w:p>
        </w:tc>
      </w:tr>
      <w:tr w:rsidR="00B155C8" w:rsidRPr="002937F1" w14:paraId="6E2E4094" w14:textId="77777777" w:rsidTr="00C23BF1">
        <w:trPr>
          <w:ins w:id="21975"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76" w:author="Author"/>
                <w:rFonts w:cs="Arial"/>
                <w:sz w:val="20"/>
                <w:szCs w:val="20"/>
                <w:lang w:val="en-IE"/>
              </w:rPr>
            </w:pPr>
            <w:ins w:id="21977"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8" w:author="Author"/>
                <w:rFonts w:cs="Arial"/>
                <w:color w:val="000000"/>
                <w:sz w:val="20"/>
                <w:szCs w:val="20"/>
                <w:lang w:val="en-IE"/>
              </w:rPr>
            </w:pPr>
            <w:ins w:id="21979"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80"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81" w:author="Author"/>
                <w:rFonts w:cs="Arial"/>
                <w:sz w:val="20"/>
                <w:szCs w:val="20"/>
                <w:lang w:val="en-IE"/>
              </w:rPr>
            </w:pPr>
            <w:ins w:id="21982"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3" w:author="Author"/>
                <w:rFonts w:cs="Arial"/>
                <w:sz w:val="20"/>
                <w:szCs w:val="20"/>
                <w:lang w:val="en-IE" w:eastAsia="pt-PT"/>
              </w:rPr>
            </w:pPr>
            <w:ins w:id="21984" w:author="Author">
              <w:r w:rsidRPr="002937F1">
                <w:rPr>
                  <w:rFonts w:cs="Arial"/>
                  <w:sz w:val="20"/>
                  <w:szCs w:val="20"/>
                  <w:lang w:val="en-IE"/>
                </w:rPr>
                <w:t>Scheduling installation</w:t>
              </w:r>
            </w:ins>
          </w:p>
        </w:tc>
      </w:tr>
      <w:tr w:rsidR="00B155C8" w:rsidRPr="002937F1" w14:paraId="3C21B418" w14:textId="77777777" w:rsidTr="00C23BF1">
        <w:trPr>
          <w:ins w:id="21985"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86" w:author="Author"/>
                <w:rFonts w:cs="Arial"/>
                <w:sz w:val="20"/>
                <w:szCs w:val="20"/>
                <w:lang w:val="en-IE"/>
              </w:rPr>
            </w:pPr>
            <w:ins w:id="21987"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8" w:author="Author"/>
                <w:rFonts w:cs="Arial"/>
                <w:sz w:val="20"/>
                <w:szCs w:val="20"/>
                <w:lang w:val="en-IE" w:eastAsia="pt-PT"/>
              </w:rPr>
            </w:pPr>
            <w:ins w:id="21989"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91" w:author="Author"/>
                <w:rFonts w:cs="Arial"/>
                <w:sz w:val="20"/>
                <w:szCs w:val="20"/>
                <w:lang w:val="en-IE"/>
              </w:rPr>
            </w:pPr>
            <w:ins w:id="21992"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3" w:author="Author"/>
                <w:rFonts w:cs="Arial"/>
                <w:color w:val="000000"/>
                <w:sz w:val="20"/>
                <w:szCs w:val="20"/>
                <w:lang w:val="en-IE"/>
              </w:rPr>
            </w:pPr>
            <w:ins w:id="21994"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19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1996" w:author="Author"/>
                <w:rFonts w:cs="Arial"/>
                <w:sz w:val="20"/>
                <w:szCs w:val="20"/>
                <w:lang w:val="en-IE"/>
              </w:rPr>
            </w:pPr>
            <w:ins w:id="21997"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8" w:author="Author"/>
                <w:rFonts w:cs="Arial"/>
                <w:i/>
                <w:color w:val="000000"/>
                <w:sz w:val="20"/>
                <w:szCs w:val="20"/>
                <w:lang w:val="en-IE"/>
              </w:rPr>
            </w:pPr>
            <w:ins w:id="21999" w:author="Author">
              <w:r w:rsidRPr="002937F1">
                <w:rPr>
                  <w:rFonts w:cs="Arial"/>
                  <w:i/>
                  <w:color w:val="000000"/>
                  <w:sz w:val="20"/>
                  <w:szCs w:val="20"/>
                  <w:lang w:val="en-IE"/>
                </w:rPr>
                <w:t>EM_SAL_26</w:t>
              </w:r>
            </w:ins>
          </w:p>
        </w:tc>
      </w:tr>
      <w:tr w:rsidR="00B155C8" w:rsidRPr="002937F1" w14:paraId="4678FD1B" w14:textId="77777777" w:rsidTr="00C23BF1">
        <w:trPr>
          <w:ins w:id="22000"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2001" w:author="Author"/>
                <w:rFonts w:cs="Arial"/>
                <w:sz w:val="20"/>
                <w:szCs w:val="20"/>
                <w:lang w:val="en-IE"/>
              </w:rPr>
            </w:pPr>
            <w:ins w:id="22002"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3" w:author="Author"/>
                <w:rFonts w:cs="Arial"/>
                <w:color w:val="000000"/>
                <w:sz w:val="20"/>
                <w:szCs w:val="20"/>
                <w:lang w:val="en-IE"/>
              </w:rPr>
            </w:pPr>
            <w:ins w:id="22004"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05"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06" w:author="Author"/>
                <w:rFonts w:cs="Arial"/>
                <w:sz w:val="20"/>
                <w:szCs w:val="20"/>
                <w:lang w:val="en-IE"/>
              </w:rPr>
            </w:pPr>
            <w:ins w:id="22007"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8" w:author="Author"/>
                <w:rFonts w:cs="Arial"/>
                <w:sz w:val="20"/>
                <w:szCs w:val="20"/>
                <w:lang w:val="en-IE" w:eastAsia="pt-PT"/>
              </w:rPr>
            </w:pPr>
            <w:ins w:id="22009" w:author="Author">
              <w:r w:rsidRPr="002937F1">
                <w:rPr>
                  <w:rFonts w:cs="Arial"/>
                  <w:sz w:val="20"/>
                  <w:szCs w:val="20"/>
                  <w:lang w:val="en-IE" w:eastAsia="pt-PT"/>
                </w:rPr>
                <w:t>Adding top up voucher to basket</w:t>
              </w:r>
            </w:ins>
          </w:p>
        </w:tc>
      </w:tr>
      <w:tr w:rsidR="00B155C8" w:rsidRPr="002937F1" w14:paraId="55601DBE" w14:textId="77777777" w:rsidTr="00C23BF1">
        <w:trPr>
          <w:ins w:id="22010"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11" w:author="Author"/>
                <w:rFonts w:cs="Arial"/>
                <w:sz w:val="20"/>
                <w:szCs w:val="20"/>
                <w:lang w:val="en-IE"/>
              </w:rPr>
            </w:pPr>
            <w:ins w:id="22012"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3" w:author="Author"/>
                <w:rFonts w:cs="Arial"/>
                <w:sz w:val="20"/>
                <w:szCs w:val="20"/>
                <w:lang w:val="en-IE" w:eastAsia="pt-PT"/>
              </w:rPr>
            </w:pPr>
            <w:ins w:id="22014"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16" w:author="Author"/>
                <w:rFonts w:cs="Arial"/>
                <w:sz w:val="20"/>
                <w:szCs w:val="20"/>
                <w:lang w:val="en-IE"/>
              </w:rPr>
            </w:pPr>
            <w:ins w:id="22017"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8" w:author="Author"/>
                <w:rFonts w:cs="Arial"/>
                <w:color w:val="000000"/>
                <w:sz w:val="20"/>
                <w:szCs w:val="20"/>
                <w:lang w:val="en-IE"/>
              </w:rPr>
            </w:pPr>
            <w:ins w:id="22019"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21" w:author="Author"/>
                <w:rFonts w:cs="Arial"/>
                <w:sz w:val="20"/>
                <w:szCs w:val="20"/>
                <w:lang w:val="en-IE"/>
              </w:rPr>
            </w:pPr>
            <w:ins w:id="22022"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3" w:author="Author"/>
                <w:rFonts w:cs="Arial"/>
                <w:i/>
                <w:color w:val="000000"/>
                <w:sz w:val="20"/>
                <w:szCs w:val="20"/>
                <w:lang w:val="en-IE"/>
              </w:rPr>
            </w:pPr>
            <w:ins w:id="22024" w:author="Author">
              <w:r w:rsidRPr="002937F1">
                <w:rPr>
                  <w:rFonts w:cs="Arial"/>
                  <w:i/>
                  <w:color w:val="000000"/>
                  <w:sz w:val="20"/>
                  <w:szCs w:val="20"/>
                  <w:lang w:val="en-IE"/>
                </w:rPr>
                <w:t>EM_SAL_27</w:t>
              </w:r>
            </w:ins>
          </w:p>
        </w:tc>
      </w:tr>
      <w:tr w:rsidR="00B155C8" w:rsidRPr="002937F1" w14:paraId="103474E8" w14:textId="77777777" w:rsidTr="00C23BF1">
        <w:trPr>
          <w:ins w:id="22025"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26" w:author="Author"/>
                <w:rFonts w:cs="Arial"/>
                <w:sz w:val="20"/>
                <w:szCs w:val="20"/>
                <w:lang w:val="en-IE"/>
              </w:rPr>
            </w:pPr>
            <w:ins w:id="22027"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8" w:author="Author"/>
                <w:rFonts w:cs="Arial"/>
                <w:b/>
                <w:bCs/>
                <w:i/>
                <w:iCs/>
                <w:color w:val="000000"/>
                <w:sz w:val="20"/>
                <w:szCs w:val="20"/>
                <w:lang w:val="en-IE"/>
              </w:rPr>
            </w:pPr>
            <w:ins w:id="22029"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30"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31" w:author="Author"/>
                <w:rFonts w:cs="Arial"/>
                <w:sz w:val="20"/>
                <w:szCs w:val="20"/>
                <w:lang w:val="en-IE"/>
              </w:rPr>
            </w:pPr>
            <w:ins w:id="22032"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3" w:author="Author"/>
                <w:rFonts w:cs="Arial"/>
                <w:sz w:val="20"/>
                <w:szCs w:val="20"/>
                <w:lang w:val="en-IE" w:eastAsia="pt-PT"/>
              </w:rPr>
            </w:pPr>
            <w:ins w:id="22034" w:author="Author">
              <w:r w:rsidRPr="002937F1">
                <w:rPr>
                  <w:rFonts w:cs="Arial"/>
                  <w:sz w:val="20"/>
                  <w:szCs w:val="20"/>
                  <w:lang w:val="en-IE" w:eastAsia="pt-PT"/>
                </w:rPr>
                <w:t>Adding buyback to basket</w:t>
              </w:r>
            </w:ins>
          </w:p>
        </w:tc>
      </w:tr>
      <w:tr w:rsidR="00B155C8" w:rsidRPr="002937F1" w14:paraId="61E293FB" w14:textId="77777777" w:rsidTr="00C23BF1">
        <w:trPr>
          <w:ins w:id="22035"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36" w:author="Author"/>
                <w:rFonts w:cs="Arial"/>
                <w:sz w:val="20"/>
                <w:szCs w:val="20"/>
                <w:lang w:val="en-IE"/>
              </w:rPr>
            </w:pPr>
            <w:ins w:id="22037"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8" w:author="Author"/>
                <w:rFonts w:cs="Arial"/>
                <w:sz w:val="20"/>
                <w:szCs w:val="20"/>
                <w:lang w:val="en-IE" w:eastAsia="pt-PT"/>
              </w:rPr>
            </w:pPr>
            <w:ins w:id="22039"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41" w:author="Author"/>
                <w:rFonts w:cs="Arial"/>
                <w:sz w:val="20"/>
                <w:szCs w:val="20"/>
                <w:lang w:val="en-IE"/>
              </w:rPr>
            </w:pPr>
            <w:ins w:id="22042"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3" w:author="Author"/>
                <w:rFonts w:cs="Arial"/>
                <w:color w:val="000000"/>
                <w:sz w:val="20"/>
                <w:szCs w:val="20"/>
                <w:lang w:val="en-IE"/>
              </w:rPr>
            </w:pPr>
            <w:ins w:id="22044" w:author="Author">
              <w:r w:rsidRPr="00E73B40">
                <w:rPr>
                  <w:sz w:val="20"/>
                  <w:lang w:val="en-IE"/>
                </w:rPr>
                <w:t>It was not possible to get the buyback from the catalogue. Please try again.</w:t>
              </w:r>
            </w:ins>
          </w:p>
        </w:tc>
      </w:tr>
      <w:tr w:rsidR="00B155C8" w:rsidRPr="002937F1" w14:paraId="59BB571F" w14:textId="77777777" w:rsidTr="00C23BF1">
        <w:trPr>
          <w:ins w:id="220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46" w:author="Author"/>
                <w:rFonts w:cs="Arial"/>
                <w:sz w:val="20"/>
                <w:szCs w:val="20"/>
                <w:lang w:val="en-IE"/>
              </w:rPr>
            </w:pPr>
            <w:ins w:id="22047"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8" w:author="Author"/>
                <w:sz w:val="20"/>
                <w:lang w:val="en-IE"/>
              </w:rPr>
            </w:pPr>
            <w:ins w:id="22049" w:author="Author">
              <w:r>
                <w:rPr>
                  <w:rFonts w:cs="Arial"/>
                  <w:i/>
                  <w:color w:val="000000"/>
                  <w:sz w:val="20"/>
                  <w:szCs w:val="20"/>
                  <w:lang w:val="en-IE"/>
                </w:rPr>
                <w:t>EM_SAL_28</w:t>
              </w:r>
            </w:ins>
          </w:p>
        </w:tc>
      </w:tr>
      <w:tr w:rsidR="00B155C8" w:rsidRPr="002937F1" w14:paraId="0A07136B" w14:textId="77777777" w:rsidTr="00C23BF1">
        <w:trPr>
          <w:ins w:id="220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51" w:author="Author"/>
                <w:rFonts w:cs="Arial"/>
                <w:sz w:val="20"/>
                <w:szCs w:val="20"/>
                <w:lang w:val="en-IE"/>
              </w:rPr>
            </w:pPr>
            <w:ins w:id="22052"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3" w:author="Author"/>
                <w:sz w:val="20"/>
                <w:lang w:val="en-IE"/>
              </w:rPr>
            </w:pPr>
            <w:ins w:id="22054"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56" w:author="Author"/>
                <w:rFonts w:cs="Arial"/>
                <w:sz w:val="20"/>
                <w:szCs w:val="20"/>
                <w:lang w:val="en-IE"/>
              </w:rPr>
            </w:pPr>
            <w:ins w:id="22057"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8" w:author="Author"/>
                <w:sz w:val="20"/>
                <w:lang w:val="en-IE"/>
              </w:rPr>
            </w:pPr>
            <w:ins w:id="22059" w:author="Author">
              <w:r>
                <w:rPr>
                  <w:sz w:val="20"/>
                  <w:lang w:val="en-IE"/>
                </w:rPr>
                <w:t>Buying  equipment / accessory</w:t>
              </w:r>
            </w:ins>
          </w:p>
        </w:tc>
      </w:tr>
      <w:tr w:rsidR="00B155C8" w:rsidRPr="002937F1" w14:paraId="030B8045" w14:textId="77777777" w:rsidTr="00C23BF1">
        <w:trPr>
          <w:ins w:id="220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61" w:author="Author"/>
                <w:rFonts w:cs="Arial"/>
                <w:sz w:val="20"/>
                <w:szCs w:val="20"/>
                <w:lang w:val="en-IE"/>
              </w:rPr>
            </w:pPr>
            <w:ins w:id="22062"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3" w:author="Author"/>
                <w:sz w:val="20"/>
                <w:lang w:val="en-IE"/>
              </w:rPr>
            </w:pPr>
            <w:ins w:id="22064"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66" w:author="Author"/>
                <w:rFonts w:cs="Arial"/>
                <w:sz w:val="20"/>
                <w:szCs w:val="20"/>
                <w:lang w:val="en-IE"/>
              </w:rPr>
            </w:pPr>
            <w:ins w:id="22067"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8" w:author="Author"/>
                <w:sz w:val="20"/>
                <w:lang w:val="en-IE"/>
              </w:rPr>
            </w:pPr>
            <w:ins w:id="22069" w:author="Author">
              <w:r>
                <w:rPr>
                  <w:sz w:val="20"/>
                  <w:lang w:val="en-IE"/>
                </w:rPr>
                <w:t>Please contextualize a customer in order to proceed or go to POS.</w:t>
              </w:r>
            </w:ins>
          </w:p>
        </w:tc>
      </w:tr>
      <w:tr w:rsidR="00B155C8" w:rsidRPr="002937F1" w14:paraId="03A978C4" w14:textId="77777777" w:rsidTr="00C23BF1">
        <w:trPr>
          <w:ins w:id="220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71" w:author="Author"/>
                <w:rFonts w:cs="Arial"/>
                <w:sz w:val="20"/>
                <w:szCs w:val="20"/>
                <w:lang w:val="en-IE"/>
              </w:rPr>
            </w:pPr>
            <w:ins w:id="22072"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3" w:author="Author"/>
                <w:rFonts w:cs="Arial"/>
                <w:i/>
                <w:color w:val="000000"/>
                <w:sz w:val="20"/>
                <w:szCs w:val="20"/>
                <w:lang w:val="en-IE"/>
              </w:rPr>
            </w:pPr>
            <w:ins w:id="22074" w:author="Author">
              <w:r w:rsidRPr="002937F1">
                <w:rPr>
                  <w:rFonts w:cs="Arial"/>
                  <w:i/>
                  <w:color w:val="000000"/>
                  <w:sz w:val="20"/>
                  <w:szCs w:val="20"/>
                  <w:lang w:val="en-IE"/>
                </w:rPr>
                <w:t>EM_SAL_29</w:t>
              </w:r>
            </w:ins>
          </w:p>
        </w:tc>
      </w:tr>
      <w:tr w:rsidR="00B155C8" w:rsidRPr="002937F1" w14:paraId="232C3B14" w14:textId="77777777" w:rsidTr="00C23BF1">
        <w:trPr>
          <w:ins w:id="22075"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76" w:author="Author"/>
                <w:rFonts w:cs="Arial"/>
                <w:sz w:val="20"/>
                <w:szCs w:val="20"/>
                <w:lang w:val="en-IE"/>
              </w:rPr>
            </w:pPr>
            <w:ins w:id="22077"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8" w:author="Author"/>
                <w:rFonts w:cs="Arial"/>
                <w:color w:val="000000"/>
                <w:sz w:val="20"/>
                <w:szCs w:val="20"/>
                <w:lang w:val="en-IE"/>
              </w:rPr>
            </w:pPr>
            <w:ins w:id="22079"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80"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81" w:author="Author"/>
                <w:rFonts w:cs="Arial"/>
                <w:sz w:val="20"/>
                <w:szCs w:val="20"/>
                <w:lang w:val="en-IE"/>
              </w:rPr>
            </w:pPr>
            <w:ins w:id="22082"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3" w:author="Author"/>
                <w:rFonts w:cs="Arial"/>
                <w:sz w:val="20"/>
                <w:szCs w:val="20"/>
                <w:lang w:val="en-IE" w:eastAsia="pt-PT"/>
              </w:rPr>
            </w:pPr>
            <w:ins w:id="22084" w:author="Author">
              <w:r w:rsidRPr="002937F1">
                <w:rPr>
                  <w:rFonts w:cs="Arial"/>
                  <w:sz w:val="20"/>
                  <w:szCs w:val="20"/>
                  <w:lang w:val="en-IE" w:eastAsia="pt-PT"/>
                </w:rPr>
                <w:t>Getting NBA campaigns</w:t>
              </w:r>
            </w:ins>
          </w:p>
        </w:tc>
      </w:tr>
      <w:tr w:rsidR="00B155C8" w:rsidRPr="002937F1" w14:paraId="63233AFA" w14:textId="77777777" w:rsidTr="00C23BF1">
        <w:trPr>
          <w:ins w:id="22085"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86" w:author="Author"/>
                <w:rFonts w:cs="Arial"/>
                <w:sz w:val="20"/>
                <w:szCs w:val="20"/>
                <w:lang w:val="en-IE"/>
              </w:rPr>
            </w:pPr>
            <w:ins w:id="22087"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8" w:author="Author"/>
                <w:rFonts w:cs="Arial"/>
                <w:sz w:val="20"/>
                <w:szCs w:val="20"/>
                <w:lang w:val="en-IE" w:eastAsia="pt-PT"/>
              </w:rPr>
            </w:pPr>
            <w:ins w:id="22089"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91" w:author="Author"/>
                <w:rFonts w:cs="Arial"/>
                <w:sz w:val="20"/>
                <w:szCs w:val="20"/>
                <w:lang w:val="en-IE"/>
              </w:rPr>
            </w:pPr>
            <w:ins w:id="22092"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3" w:author="Author"/>
                <w:rFonts w:cs="Arial"/>
                <w:color w:val="000000"/>
                <w:sz w:val="20"/>
                <w:szCs w:val="20"/>
                <w:lang w:val="en-IE"/>
              </w:rPr>
            </w:pPr>
            <w:ins w:id="22094"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0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096" w:author="Author"/>
                <w:rFonts w:cs="Arial"/>
                <w:sz w:val="20"/>
                <w:szCs w:val="20"/>
                <w:lang w:val="en-IE"/>
              </w:rPr>
            </w:pPr>
            <w:ins w:id="22097"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8" w:author="Author"/>
                <w:rFonts w:cs="Arial"/>
                <w:i/>
                <w:color w:val="000000"/>
                <w:sz w:val="20"/>
                <w:szCs w:val="20"/>
                <w:lang w:val="en-IE"/>
              </w:rPr>
            </w:pPr>
            <w:ins w:id="22099" w:author="Author">
              <w:r w:rsidRPr="002937F1">
                <w:rPr>
                  <w:rFonts w:cs="Arial"/>
                  <w:i/>
                  <w:color w:val="000000"/>
                  <w:sz w:val="20"/>
                  <w:szCs w:val="20"/>
                  <w:lang w:val="en-IE"/>
                </w:rPr>
                <w:t>EM_SAL_30</w:t>
              </w:r>
            </w:ins>
          </w:p>
        </w:tc>
      </w:tr>
      <w:tr w:rsidR="00B155C8" w:rsidRPr="002937F1" w14:paraId="0D1AA5E7" w14:textId="77777777" w:rsidTr="00C23BF1">
        <w:trPr>
          <w:ins w:id="22100"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101" w:author="Author"/>
                <w:rFonts w:cs="Arial"/>
                <w:sz w:val="20"/>
                <w:szCs w:val="20"/>
                <w:lang w:val="en-IE"/>
              </w:rPr>
            </w:pPr>
            <w:ins w:id="22102"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3" w:author="Author"/>
                <w:rFonts w:cs="Arial"/>
                <w:b/>
                <w:bCs/>
                <w:i/>
                <w:iCs/>
                <w:color w:val="000000"/>
                <w:sz w:val="20"/>
                <w:szCs w:val="20"/>
                <w:lang w:val="en-IE"/>
              </w:rPr>
            </w:pPr>
            <w:ins w:id="22104"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05"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06" w:author="Author"/>
                <w:rFonts w:cs="Arial"/>
                <w:sz w:val="20"/>
                <w:szCs w:val="20"/>
                <w:lang w:val="en-IE"/>
              </w:rPr>
            </w:pPr>
            <w:ins w:id="22107"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8" w:author="Author"/>
                <w:rFonts w:cs="Arial"/>
                <w:sz w:val="20"/>
                <w:szCs w:val="20"/>
                <w:lang w:val="en-IE" w:eastAsia="pt-PT"/>
              </w:rPr>
            </w:pPr>
            <w:ins w:id="22109"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11" w:author="Author"/>
                <w:rFonts w:cs="Arial"/>
                <w:sz w:val="20"/>
                <w:szCs w:val="20"/>
                <w:lang w:val="en-IE"/>
              </w:rPr>
            </w:pPr>
            <w:ins w:id="22112"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3" w:author="Author"/>
                <w:rFonts w:cs="Arial"/>
                <w:sz w:val="20"/>
                <w:szCs w:val="20"/>
                <w:lang w:val="en-IE" w:eastAsia="pt-PT"/>
              </w:rPr>
            </w:pPr>
            <w:ins w:id="22114"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16" w:author="Author"/>
                <w:rFonts w:cs="Arial"/>
                <w:sz w:val="20"/>
                <w:szCs w:val="20"/>
                <w:lang w:val="en-IE"/>
              </w:rPr>
            </w:pPr>
            <w:ins w:id="22117"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8" w:author="Author"/>
                <w:rFonts w:cs="Arial"/>
                <w:color w:val="000000"/>
                <w:sz w:val="20"/>
                <w:szCs w:val="20"/>
                <w:lang w:val="en-IE"/>
              </w:rPr>
            </w:pPr>
            <w:ins w:id="22119" w:author="Author">
              <w:r w:rsidRPr="00E73B40">
                <w:rPr>
                  <w:sz w:val="20"/>
                  <w:lang w:val="en-IE"/>
                </w:rPr>
                <w:t xml:space="preserve">The product was not found in the catalogue. </w:t>
              </w:r>
            </w:ins>
          </w:p>
        </w:tc>
      </w:tr>
      <w:tr w:rsidR="00B155C8" w:rsidRPr="002937F1" w14:paraId="00AF1E31" w14:textId="77777777" w:rsidTr="00C23BF1">
        <w:trPr>
          <w:ins w:id="221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21" w:author="Author"/>
                <w:rFonts w:cs="Arial"/>
                <w:sz w:val="20"/>
                <w:szCs w:val="20"/>
                <w:lang w:val="en-IE"/>
              </w:rPr>
            </w:pPr>
            <w:ins w:id="22122"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3" w:author="Author"/>
                <w:rFonts w:cs="Arial"/>
                <w:i/>
                <w:color w:val="000000"/>
                <w:sz w:val="20"/>
                <w:szCs w:val="20"/>
                <w:lang w:val="en-IE"/>
              </w:rPr>
            </w:pPr>
            <w:ins w:id="22124" w:author="Author">
              <w:r w:rsidRPr="002937F1">
                <w:rPr>
                  <w:rFonts w:cs="Arial"/>
                  <w:i/>
                  <w:color w:val="000000"/>
                  <w:sz w:val="20"/>
                  <w:szCs w:val="20"/>
                  <w:lang w:val="en-IE"/>
                </w:rPr>
                <w:t>EM_SAL_31</w:t>
              </w:r>
            </w:ins>
          </w:p>
        </w:tc>
      </w:tr>
      <w:tr w:rsidR="00B155C8" w:rsidRPr="002937F1" w14:paraId="7056A87F" w14:textId="77777777" w:rsidTr="00C23BF1">
        <w:trPr>
          <w:ins w:id="22125"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26" w:author="Author"/>
                <w:rFonts w:cs="Arial"/>
                <w:sz w:val="20"/>
                <w:szCs w:val="20"/>
                <w:lang w:val="en-IE"/>
              </w:rPr>
            </w:pPr>
            <w:ins w:id="22127"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8" w:author="Author"/>
                <w:rFonts w:cs="Arial"/>
                <w:color w:val="000000"/>
                <w:sz w:val="20"/>
                <w:szCs w:val="20"/>
                <w:lang w:val="en-IE"/>
              </w:rPr>
            </w:pPr>
            <w:ins w:id="22129"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30"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31" w:author="Author"/>
                <w:rFonts w:cs="Arial"/>
                <w:sz w:val="20"/>
                <w:szCs w:val="20"/>
                <w:lang w:val="en-IE"/>
              </w:rPr>
            </w:pPr>
            <w:ins w:id="22132"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3" w:author="Author"/>
                <w:rFonts w:cs="Arial"/>
                <w:color w:val="000000"/>
                <w:sz w:val="20"/>
                <w:szCs w:val="20"/>
                <w:lang w:val="en-IE"/>
              </w:rPr>
            </w:pPr>
            <w:ins w:id="22134" w:author="Author">
              <w:r w:rsidRPr="002937F1">
                <w:rPr>
                  <w:rFonts w:cs="Arial"/>
                  <w:color w:val="000000"/>
                  <w:sz w:val="20"/>
                  <w:szCs w:val="20"/>
                  <w:lang w:val="en-IE"/>
                </w:rPr>
                <w:t>Providing shipping details</w:t>
              </w:r>
            </w:ins>
          </w:p>
        </w:tc>
      </w:tr>
      <w:tr w:rsidR="00B155C8" w:rsidRPr="002937F1" w14:paraId="0A2D3D28" w14:textId="77777777" w:rsidTr="00C23BF1">
        <w:trPr>
          <w:ins w:id="221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36" w:author="Author"/>
                <w:rFonts w:cs="Arial"/>
                <w:sz w:val="20"/>
                <w:szCs w:val="20"/>
                <w:lang w:val="en-IE"/>
              </w:rPr>
            </w:pPr>
            <w:ins w:id="22137"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8" w:author="Author"/>
                <w:rFonts w:cs="Arial"/>
                <w:color w:val="000000"/>
                <w:sz w:val="20"/>
                <w:szCs w:val="20"/>
                <w:lang w:val="en-IE"/>
              </w:rPr>
            </w:pPr>
            <w:ins w:id="22139"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41" w:author="Author"/>
                <w:rFonts w:cs="Arial"/>
                <w:sz w:val="20"/>
                <w:szCs w:val="20"/>
                <w:lang w:val="en-IE"/>
              </w:rPr>
            </w:pPr>
            <w:ins w:id="22142"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3" w:author="Author"/>
                <w:rFonts w:cs="Arial"/>
                <w:color w:val="000000"/>
                <w:sz w:val="20"/>
                <w:szCs w:val="20"/>
                <w:lang w:val="en-IE"/>
              </w:rPr>
            </w:pPr>
            <w:ins w:id="22144"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46" w:author="Author"/>
                <w:rFonts w:cs="Arial"/>
                <w:sz w:val="20"/>
                <w:szCs w:val="20"/>
                <w:lang w:val="en-IE"/>
              </w:rPr>
            </w:pPr>
            <w:ins w:id="22147"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8" w:author="Author"/>
                <w:rFonts w:cs="Arial"/>
                <w:i/>
                <w:color w:val="000000"/>
                <w:sz w:val="20"/>
                <w:szCs w:val="20"/>
                <w:lang w:val="en-IE"/>
              </w:rPr>
            </w:pPr>
            <w:ins w:id="22149" w:author="Author">
              <w:r w:rsidRPr="002937F1">
                <w:rPr>
                  <w:rFonts w:cs="Arial"/>
                  <w:i/>
                  <w:sz w:val="20"/>
                  <w:szCs w:val="20"/>
                  <w:lang w:val="en-IE"/>
                </w:rPr>
                <w:t>EM_SAL_32</w:t>
              </w:r>
            </w:ins>
          </w:p>
        </w:tc>
      </w:tr>
      <w:tr w:rsidR="00B155C8" w:rsidRPr="002937F1" w14:paraId="3D211EAC" w14:textId="77777777" w:rsidTr="00C23BF1">
        <w:trPr>
          <w:ins w:id="22150"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51" w:author="Author"/>
                <w:rFonts w:cs="Arial"/>
                <w:sz w:val="20"/>
                <w:szCs w:val="20"/>
                <w:lang w:val="en-IE"/>
              </w:rPr>
            </w:pPr>
            <w:ins w:id="22152"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3" w:author="Author"/>
                <w:rFonts w:cs="Arial"/>
                <w:color w:val="000000"/>
                <w:sz w:val="20"/>
                <w:szCs w:val="20"/>
                <w:lang w:val="en-IE"/>
              </w:rPr>
            </w:pPr>
            <w:ins w:id="22154"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55"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56" w:author="Author"/>
                <w:rFonts w:cs="Arial"/>
                <w:sz w:val="20"/>
                <w:szCs w:val="20"/>
                <w:lang w:val="en-IE"/>
              </w:rPr>
            </w:pPr>
            <w:ins w:id="22157"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8" w:author="Author"/>
                <w:rFonts w:cs="Arial"/>
                <w:color w:val="000000"/>
                <w:sz w:val="20"/>
                <w:szCs w:val="20"/>
                <w:lang w:val="en-IE"/>
              </w:rPr>
            </w:pPr>
            <w:ins w:id="22159" w:author="Author">
              <w:r w:rsidRPr="002937F1">
                <w:rPr>
                  <w:rFonts w:cs="Arial"/>
                  <w:sz w:val="20"/>
                  <w:szCs w:val="20"/>
                  <w:lang w:val="en-IE"/>
                </w:rPr>
                <w:t>Providing shipping details</w:t>
              </w:r>
            </w:ins>
          </w:p>
        </w:tc>
      </w:tr>
      <w:tr w:rsidR="00B155C8" w:rsidRPr="002937F1" w14:paraId="4F88DE4B" w14:textId="77777777" w:rsidTr="00C23BF1">
        <w:trPr>
          <w:ins w:id="221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61" w:author="Author"/>
                <w:rFonts w:cs="Arial"/>
                <w:sz w:val="20"/>
                <w:szCs w:val="20"/>
                <w:lang w:val="en-IE"/>
              </w:rPr>
            </w:pPr>
            <w:ins w:id="22162"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3" w:author="Author"/>
                <w:rFonts w:cs="Arial"/>
                <w:color w:val="000000"/>
                <w:sz w:val="20"/>
                <w:szCs w:val="20"/>
                <w:lang w:val="en-IE"/>
              </w:rPr>
            </w:pPr>
            <w:ins w:id="22164" w:author="Author">
              <w:r w:rsidRPr="002937F1">
                <w:rPr>
                  <w:rFonts w:cs="Arial"/>
                  <w:sz w:val="20"/>
                  <w:szCs w:val="20"/>
                  <w:lang w:val="en-IE"/>
                </w:rPr>
                <w:t>sales.messages.error.ERROR_CHECKING_AVAILABLE_STOCK</w:t>
              </w:r>
            </w:ins>
          </w:p>
        </w:tc>
      </w:tr>
      <w:tr w:rsidR="00B155C8" w:rsidRPr="002937F1" w14:paraId="14836942" w14:textId="77777777" w:rsidTr="00C23BF1">
        <w:trPr>
          <w:ins w:id="221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66" w:author="Author"/>
                <w:rFonts w:cs="Arial"/>
                <w:sz w:val="20"/>
                <w:szCs w:val="20"/>
                <w:lang w:val="en-IE"/>
              </w:rPr>
            </w:pPr>
            <w:ins w:id="22167"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8" w:author="Author"/>
                <w:rFonts w:cs="Arial"/>
                <w:color w:val="000000"/>
                <w:sz w:val="20"/>
                <w:szCs w:val="20"/>
                <w:lang w:val="en-IE"/>
              </w:rPr>
            </w:pPr>
            <w:ins w:id="22169" w:author="Author">
              <w:r w:rsidRPr="00E73B40">
                <w:rPr>
                  <w:sz w:val="20"/>
                  <w:lang w:val="en-IE"/>
                </w:rPr>
                <w:t>It was not possible to check the available stock on the chosen store.</w:t>
              </w:r>
            </w:ins>
          </w:p>
        </w:tc>
      </w:tr>
      <w:tr w:rsidR="00B155C8" w:rsidRPr="002937F1" w14:paraId="2AF798C3" w14:textId="77777777" w:rsidTr="00C23BF1">
        <w:trPr>
          <w:ins w:id="221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71" w:author="Author"/>
                <w:rFonts w:cs="Arial"/>
                <w:sz w:val="20"/>
                <w:szCs w:val="20"/>
                <w:lang w:val="en-IE"/>
              </w:rPr>
            </w:pPr>
            <w:ins w:id="22172"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3" w:author="Author"/>
                <w:rFonts w:cs="Arial"/>
                <w:i/>
                <w:color w:val="000000"/>
                <w:sz w:val="20"/>
                <w:szCs w:val="20"/>
                <w:lang w:val="en-IE"/>
              </w:rPr>
            </w:pPr>
            <w:ins w:id="22174" w:author="Author">
              <w:r w:rsidRPr="002937F1">
                <w:rPr>
                  <w:rFonts w:cs="Arial"/>
                  <w:i/>
                  <w:sz w:val="20"/>
                  <w:szCs w:val="20"/>
                  <w:lang w:val="en-IE"/>
                </w:rPr>
                <w:t>EM_SAL_33</w:t>
              </w:r>
            </w:ins>
          </w:p>
        </w:tc>
      </w:tr>
      <w:tr w:rsidR="00B155C8" w:rsidRPr="002937F1" w14:paraId="43246491" w14:textId="77777777" w:rsidTr="00C23BF1">
        <w:trPr>
          <w:ins w:id="22175"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76" w:author="Author"/>
                <w:rFonts w:cs="Arial"/>
                <w:sz w:val="20"/>
                <w:szCs w:val="20"/>
                <w:lang w:val="en-IE"/>
              </w:rPr>
            </w:pPr>
            <w:ins w:id="22177"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8" w:author="Author"/>
                <w:rFonts w:cs="Arial"/>
                <w:color w:val="000000"/>
                <w:sz w:val="20"/>
                <w:szCs w:val="20"/>
                <w:lang w:val="en-IE"/>
              </w:rPr>
            </w:pPr>
            <w:ins w:id="22179"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80"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81" w:author="Author"/>
                <w:rFonts w:cs="Arial"/>
                <w:sz w:val="20"/>
                <w:szCs w:val="20"/>
                <w:lang w:val="en-IE"/>
              </w:rPr>
            </w:pPr>
            <w:ins w:id="22182"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3" w:author="Author"/>
                <w:rFonts w:cs="Arial"/>
                <w:color w:val="000000"/>
                <w:sz w:val="20"/>
                <w:szCs w:val="20"/>
                <w:lang w:val="en-IE"/>
              </w:rPr>
            </w:pPr>
            <w:ins w:id="22184" w:author="Author">
              <w:r w:rsidRPr="002937F1">
                <w:rPr>
                  <w:rFonts w:cs="Arial"/>
                  <w:sz w:val="20"/>
                  <w:szCs w:val="20"/>
                  <w:lang w:val="en-IE"/>
                </w:rPr>
                <w:t>Sending customer's option for the campaign</w:t>
              </w:r>
            </w:ins>
          </w:p>
        </w:tc>
      </w:tr>
      <w:tr w:rsidR="00B155C8" w:rsidRPr="002937F1" w14:paraId="2DE35C02" w14:textId="77777777" w:rsidTr="00C23BF1">
        <w:trPr>
          <w:ins w:id="221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86" w:author="Author"/>
                <w:rFonts w:cs="Arial"/>
                <w:sz w:val="20"/>
                <w:szCs w:val="20"/>
                <w:lang w:val="en-IE"/>
              </w:rPr>
            </w:pPr>
            <w:ins w:id="22187"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8" w:author="Author"/>
                <w:rFonts w:cs="Arial"/>
                <w:color w:val="000000"/>
                <w:sz w:val="20"/>
                <w:szCs w:val="20"/>
                <w:lang w:val="en-IE"/>
              </w:rPr>
            </w:pPr>
            <w:ins w:id="22189" w:author="Author">
              <w:r w:rsidRPr="002937F1">
                <w:rPr>
                  <w:rFonts w:cs="Arial"/>
                  <w:sz w:val="20"/>
                  <w:szCs w:val="20"/>
                  <w:lang w:val="en-IE"/>
                </w:rPr>
                <w:t>sales.messages.error.ERROR_INFORMING_CAMPAIGN_SYSTEM</w:t>
              </w:r>
            </w:ins>
          </w:p>
        </w:tc>
      </w:tr>
      <w:tr w:rsidR="00B155C8" w:rsidRPr="002937F1" w14:paraId="3B7803DF" w14:textId="77777777" w:rsidTr="00C23BF1">
        <w:trPr>
          <w:ins w:id="221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91" w:author="Author"/>
                <w:rFonts w:cs="Arial"/>
                <w:sz w:val="20"/>
                <w:szCs w:val="20"/>
                <w:lang w:val="en-IE"/>
              </w:rPr>
            </w:pPr>
            <w:ins w:id="22192"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3" w:author="Author"/>
                <w:rFonts w:cs="Arial"/>
                <w:color w:val="000000"/>
                <w:sz w:val="20"/>
                <w:szCs w:val="20"/>
                <w:lang w:val="en-IE"/>
              </w:rPr>
            </w:pPr>
            <w:ins w:id="22194" w:author="Author">
              <w:r w:rsidRPr="00E73B40">
                <w:rPr>
                  <w:sz w:val="20"/>
                  <w:lang w:val="en-IE"/>
                </w:rPr>
                <w:t>It was not possible inform the campaign system regarding the customer decision.</w:t>
              </w:r>
            </w:ins>
          </w:p>
        </w:tc>
      </w:tr>
      <w:tr w:rsidR="00B155C8" w:rsidRPr="002937F1" w14:paraId="280DBEC7" w14:textId="77777777" w:rsidTr="00C23BF1">
        <w:trPr>
          <w:ins w:id="221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196" w:author="Author"/>
                <w:rFonts w:cs="Arial"/>
                <w:sz w:val="20"/>
                <w:szCs w:val="20"/>
                <w:lang w:val="en-IE"/>
              </w:rPr>
            </w:pPr>
            <w:ins w:id="22197"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8" w:author="Author"/>
                <w:rFonts w:cs="Arial"/>
                <w:i/>
                <w:color w:val="000000"/>
                <w:sz w:val="20"/>
                <w:szCs w:val="20"/>
                <w:lang w:val="en-IE"/>
              </w:rPr>
            </w:pPr>
            <w:ins w:id="22199" w:author="Author">
              <w:r w:rsidRPr="002937F1">
                <w:rPr>
                  <w:rFonts w:cs="Arial"/>
                  <w:i/>
                  <w:sz w:val="20"/>
                  <w:szCs w:val="20"/>
                  <w:lang w:val="en-IE"/>
                </w:rPr>
                <w:t>EM_SAL_34</w:t>
              </w:r>
            </w:ins>
          </w:p>
        </w:tc>
      </w:tr>
      <w:tr w:rsidR="00B155C8" w:rsidRPr="002937F1" w14:paraId="0FAA472E" w14:textId="77777777" w:rsidTr="00C23BF1">
        <w:trPr>
          <w:ins w:id="22200"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201" w:author="Author"/>
                <w:rFonts w:cs="Arial"/>
                <w:sz w:val="20"/>
                <w:szCs w:val="20"/>
                <w:lang w:val="en-IE"/>
              </w:rPr>
            </w:pPr>
            <w:ins w:id="22202"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3" w:author="Author"/>
                <w:rFonts w:cs="Arial"/>
                <w:color w:val="000000"/>
                <w:sz w:val="20"/>
                <w:szCs w:val="20"/>
                <w:lang w:val="en-IE"/>
              </w:rPr>
            </w:pPr>
            <w:ins w:id="22204"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05"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06" w:author="Author"/>
                <w:rFonts w:cs="Arial"/>
                <w:sz w:val="20"/>
                <w:szCs w:val="20"/>
                <w:lang w:val="en-IE"/>
              </w:rPr>
            </w:pPr>
            <w:ins w:id="22207"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8" w:author="Author"/>
                <w:rFonts w:cs="Arial"/>
                <w:color w:val="000000"/>
                <w:sz w:val="20"/>
                <w:szCs w:val="20"/>
                <w:lang w:val="en-IE"/>
              </w:rPr>
            </w:pPr>
            <w:ins w:id="22209" w:author="Author">
              <w:r w:rsidRPr="002937F1">
                <w:rPr>
                  <w:rFonts w:cs="Arial"/>
                  <w:sz w:val="20"/>
                  <w:szCs w:val="20"/>
                  <w:lang w:val="en-IE"/>
                </w:rPr>
                <w:t>Getting voucher ID</w:t>
              </w:r>
            </w:ins>
          </w:p>
        </w:tc>
      </w:tr>
      <w:tr w:rsidR="00B155C8" w:rsidRPr="002937F1" w14:paraId="712DCB3B" w14:textId="77777777" w:rsidTr="00C23BF1">
        <w:trPr>
          <w:ins w:id="222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11" w:author="Author"/>
                <w:rFonts w:cs="Arial"/>
                <w:sz w:val="20"/>
                <w:szCs w:val="20"/>
                <w:lang w:val="en-IE"/>
              </w:rPr>
            </w:pPr>
            <w:ins w:id="22212"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3" w:author="Author"/>
                <w:rFonts w:cs="Arial"/>
                <w:color w:val="000000"/>
                <w:sz w:val="20"/>
                <w:szCs w:val="20"/>
                <w:lang w:val="en-IE"/>
              </w:rPr>
            </w:pPr>
            <w:ins w:id="22214" w:author="Author">
              <w:r w:rsidRPr="002937F1">
                <w:rPr>
                  <w:rFonts w:cs="Arial"/>
                  <w:sz w:val="20"/>
                  <w:szCs w:val="20"/>
                  <w:lang w:val="en-IE"/>
                </w:rPr>
                <w:t>sales.messages.error.ERROR_GENERATING_TOPUP_VOUCHER</w:t>
              </w:r>
            </w:ins>
          </w:p>
        </w:tc>
      </w:tr>
      <w:tr w:rsidR="00B155C8" w:rsidRPr="002937F1" w14:paraId="0C1CCA42" w14:textId="77777777" w:rsidTr="00C23BF1">
        <w:trPr>
          <w:ins w:id="222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16" w:author="Author"/>
                <w:rFonts w:cs="Arial"/>
                <w:sz w:val="20"/>
                <w:szCs w:val="20"/>
                <w:lang w:val="en-IE"/>
              </w:rPr>
            </w:pPr>
            <w:ins w:id="22217"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8" w:author="Author"/>
                <w:rFonts w:cs="Arial"/>
                <w:color w:val="000000"/>
                <w:sz w:val="20"/>
                <w:szCs w:val="20"/>
                <w:lang w:val="en-IE"/>
              </w:rPr>
            </w:pPr>
            <w:ins w:id="22219"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21" w:author="Author"/>
                <w:rFonts w:cs="Arial"/>
                <w:sz w:val="20"/>
                <w:szCs w:val="20"/>
                <w:lang w:val="en-IE"/>
              </w:rPr>
            </w:pPr>
            <w:ins w:id="22222"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3" w:author="Author"/>
                <w:rFonts w:cs="Arial"/>
                <w:i/>
                <w:color w:val="000000"/>
                <w:sz w:val="20"/>
                <w:szCs w:val="20"/>
                <w:lang w:val="en-IE"/>
              </w:rPr>
            </w:pPr>
            <w:ins w:id="22224" w:author="Author">
              <w:r w:rsidRPr="002937F1">
                <w:rPr>
                  <w:rFonts w:cs="Arial"/>
                  <w:i/>
                  <w:sz w:val="20"/>
                  <w:szCs w:val="20"/>
                  <w:lang w:val="en-IE"/>
                </w:rPr>
                <w:t>EM_SAL_35</w:t>
              </w:r>
            </w:ins>
          </w:p>
        </w:tc>
      </w:tr>
      <w:tr w:rsidR="00B155C8" w:rsidRPr="002937F1" w14:paraId="715ED4DE" w14:textId="77777777" w:rsidTr="00C23BF1">
        <w:trPr>
          <w:ins w:id="22225"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26" w:author="Author"/>
                <w:rFonts w:cs="Arial"/>
                <w:sz w:val="20"/>
                <w:szCs w:val="20"/>
                <w:lang w:val="en-IE"/>
              </w:rPr>
            </w:pPr>
            <w:ins w:id="22227"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8" w:author="Author"/>
                <w:rFonts w:cs="Arial"/>
                <w:color w:val="000000"/>
                <w:sz w:val="20"/>
                <w:szCs w:val="20"/>
                <w:lang w:val="en-IE"/>
              </w:rPr>
            </w:pPr>
            <w:ins w:id="22229"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30"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31" w:author="Author"/>
                <w:rFonts w:cs="Arial"/>
                <w:sz w:val="20"/>
                <w:szCs w:val="20"/>
                <w:lang w:val="en-IE"/>
              </w:rPr>
            </w:pPr>
            <w:ins w:id="22232"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3" w:author="Author"/>
                <w:rFonts w:cs="Arial"/>
                <w:color w:val="000000"/>
                <w:sz w:val="20"/>
                <w:szCs w:val="20"/>
                <w:lang w:val="en-IE"/>
              </w:rPr>
            </w:pPr>
            <w:ins w:id="22234" w:author="Author">
              <w:r w:rsidRPr="002937F1">
                <w:rPr>
                  <w:rFonts w:cs="Arial"/>
                  <w:sz w:val="20"/>
                  <w:szCs w:val="20"/>
                  <w:lang w:val="en-IE"/>
                </w:rPr>
                <w:t>Generating port-in code</w:t>
              </w:r>
            </w:ins>
          </w:p>
        </w:tc>
      </w:tr>
      <w:tr w:rsidR="00B155C8" w:rsidRPr="002937F1" w14:paraId="72B5794D" w14:textId="77777777" w:rsidTr="00C23BF1">
        <w:trPr>
          <w:ins w:id="222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36" w:author="Author"/>
                <w:rFonts w:cs="Arial"/>
                <w:sz w:val="20"/>
                <w:szCs w:val="20"/>
                <w:lang w:val="en-IE"/>
              </w:rPr>
            </w:pPr>
            <w:ins w:id="22237"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8" w:author="Author"/>
                <w:rFonts w:cs="Arial"/>
                <w:color w:val="000000"/>
                <w:sz w:val="20"/>
                <w:szCs w:val="20"/>
                <w:lang w:val="en-IE"/>
              </w:rPr>
            </w:pPr>
            <w:ins w:id="22239" w:author="Author">
              <w:r w:rsidRPr="002937F1">
                <w:rPr>
                  <w:rFonts w:cs="Arial"/>
                  <w:sz w:val="20"/>
                  <w:szCs w:val="20"/>
                  <w:lang w:val="en-IE"/>
                </w:rPr>
                <w:t>sales.messages.error.ERROR_SENDING_SMS</w:t>
              </w:r>
            </w:ins>
          </w:p>
        </w:tc>
      </w:tr>
      <w:tr w:rsidR="00B155C8" w:rsidRPr="002937F1" w14:paraId="3AB4B98E" w14:textId="77777777" w:rsidTr="00C23BF1">
        <w:trPr>
          <w:ins w:id="222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41" w:author="Author"/>
                <w:rFonts w:cs="Arial"/>
                <w:sz w:val="20"/>
                <w:szCs w:val="20"/>
                <w:lang w:val="en-IE"/>
              </w:rPr>
            </w:pPr>
            <w:ins w:id="22242"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3" w:author="Author"/>
                <w:rFonts w:cs="Arial"/>
                <w:color w:val="000000"/>
                <w:sz w:val="20"/>
                <w:szCs w:val="20"/>
                <w:lang w:val="en-IE"/>
              </w:rPr>
            </w:pPr>
            <w:ins w:id="22244" w:author="Author">
              <w:r w:rsidRPr="00E73B40">
                <w:rPr>
                  <w:sz w:val="20"/>
                  <w:lang w:val="en-IE"/>
                </w:rPr>
                <w:t>An error occurred while sending SMS. Please try again.</w:t>
              </w:r>
            </w:ins>
          </w:p>
        </w:tc>
      </w:tr>
      <w:tr w:rsidR="00B155C8" w:rsidRPr="002937F1" w14:paraId="0B3ECC7E" w14:textId="77777777" w:rsidTr="00C23BF1">
        <w:trPr>
          <w:ins w:id="222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46" w:author="Author"/>
                <w:rFonts w:cs="Arial"/>
                <w:sz w:val="20"/>
                <w:szCs w:val="20"/>
                <w:lang w:val="en-IE"/>
              </w:rPr>
            </w:pPr>
            <w:ins w:id="22247"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8" w:author="Author"/>
                <w:sz w:val="20"/>
                <w:lang w:val="en-IE"/>
              </w:rPr>
            </w:pPr>
            <w:ins w:id="22249" w:author="Author">
              <w:r>
                <w:rPr>
                  <w:rFonts w:cs="Arial"/>
                  <w:i/>
                  <w:sz w:val="20"/>
                  <w:szCs w:val="20"/>
                  <w:lang w:val="en-IE"/>
                </w:rPr>
                <w:t>EM_SAL_36</w:t>
              </w:r>
            </w:ins>
          </w:p>
        </w:tc>
      </w:tr>
      <w:tr w:rsidR="00B155C8" w:rsidRPr="002937F1" w14:paraId="514E723F" w14:textId="77777777" w:rsidTr="00C23BF1">
        <w:trPr>
          <w:ins w:id="222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51" w:author="Author"/>
                <w:rFonts w:cs="Arial"/>
                <w:sz w:val="20"/>
                <w:szCs w:val="20"/>
                <w:lang w:val="en-IE"/>
              </w:rPr>
            </w:pPr>
            <w:ins w:id="22252"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3" w:author="Author"/>
                <w:sz w:val="20"/>
                <w:lang w:val="en-IE"/>
              </w:rPr>
            </w:pPr>
            <w:ins w:id="22254"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56" w:author="Author"/>
                <w:rFonts w:cs="Arial"/>
                <w:sz w:val="20"/>
                <w:szCs w:val="20"/>
                <w:lang w:val="en-IE"/>
              </w:rPr>
            </w:pPr>
            <w:ins w:id="22257"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8" w:author="Author"/>
                <w:sz w:val="20"/>
                <w:lang w:val="en-IE"/>
              </w:rPr>
            </w:pPr>
            <w:ins w:id="22259" w:author="Author">
              <w:r>
                <w:rPr>
                  <w:sz w:val="20"/>
                  <w:lang w:val="en-IE"/>
                </w:rPr>
                <w:t>Aplying coupon</w:t>
              </w:r>
            </w:ins>
          </w:p>
        </w:tc>
      </w:tr>
      <w:tr w:rsidR="00B155C8" w:rsidRPr="002937F1" w14:paraId="680A6065" w14:textId="77777777" w:rsidTr="00C23BF1">
        <w:trPr>
          <w:ins w:id="222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61" w:author="Author"/>
                <w:rFonts w:cs="Arial"/>
                <w:sz w:val="20"/>
                <w:szCs w:val="20"/>
                <w:lang w:val="en-IE"/>
              </w:rPr>
            </w:pPr>
            <w:ins w:id="22262"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3" w:author="Author"/>
                <w:sz w:val="20"/>
                <w:lang w:val="en-IE"/>
              </w:rPr>
            </w:pPr>
            <w:ins w:id="22264"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66" w:author="Author"/>
                <w:rFonts w:cs="Arial"/>
                <w:sz w:val="20"/>
                <w:szCs w:val="20"/>
                <w:lang w:val="en-IE"/>
              </w:rPr>
            </w:pPr>
            <w:ins w:id="22267"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8" w:author="Author"/>
                <w:sz w:val="20"/>
                <w:lang w:val="en-IE"/>
              </w:rPr>
            </w:pPr>
            <w:ins w:id="22269" w:author="Author">
              <w:r>
                <w:rPr>
                  <w:sz w:val="20"/>
                  <w:lang w:val="en-IE"/>
                </w:rPr>
                <w:t>An error occurred sending the coupon confirmation. Please try again.</w:t>
              </w:r>
            </w:ins>
          </w:p>
        </w:tc>
      </w:tr>
      <w:tr w:rsidR="00B155C8" w:rsidRPr="002937F1" w14:paraId="62A190DA" w14:textId="77777777" w:rsidTr="00C23BF1">
        <w:trPr>
          <w:ins w:id="222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71" w:author="Author"/>
                <w:rFonts w:cs="Arial"/>
                <w:sz w:val="20"/>
                <w:szCs w:val="20"/>
                <w:lang w:val="en-IE"/>
              </w:rPr>
            </w:pPr>
            <w:ins w:id="22272"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3" w:author="Author"/>
                <w:rFonts w:cs="Arial"/>
                <w:i/>
                <w:color w:val="000000"/>
                <w:sz w:val="20"/>
                <w:szCs w:val="20"/>
                <w:lang w:val="en-IE"/>
              </w:rPr>
            </w:pPr>
            <w:ins w:id="22274" w:author="Author">
              <w:r w:rsidRPr="002937F1">
                <w:rPr>
                  <w:rFonts w:cs="Arial"/>
                  <w:i/>
                  <w:sz w:val="20"/>
                  <w:szCs w:val="20"/>
                  <w:lang w:val="en-IE"/>
                </w:rPr>
                <w:t>EM_SAL_37</w:t>
              </w:r>
            </w:ins>
          </w:p>
        </w:tc>
      </w:tr>
      <w:tr w:rsidR="00B155C8" w:rsidRPr="002937F1" w14:paraId="642CD31A" w14:textId="77777777" w:rsidTr="00C23BF1">
        <w:trPr>
          <w:ins w:id="22275"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76" w:author="Author"/>
                <w:rFonts w:cs="Arial"/>
                <w:sz w:val="20"/>
                <w:szCs w:val="20"/>
                <w:lang w:val="en-IE"/>
              </w:rPr>
            </w:pPr>
            <w:ins w:id="22277"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8" w:author="Author"/>
                <w:rFonts w:cs="Arial"/>
                <w:color w:val="000000"/>
                <w:sz w:val="20"/>
                <w:szCs w:val="20"/>
                <w:lang w:val="en-IE"/>
              </w:rPr>
            </w:pPr>
            <w:ins w:id="22279"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80"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81" w:author="Author"/>
                <w:rFonts w:cs="Arial"/>
                <w:sz w:val="20"/>
                <w:szCs w:val="20"/>
                <w:lang w:val="en-IE"/>
              </w:rPr>
            </w:pPr>
            <w:ins w:id="22282"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3" w:author="Author"/>
                <w:rFonts w:cs="Arial"/>
                <w:color w:val="000000"/>
                <w:sz w:val="20"/>
                <w:szCs w:val="20"/>
                <w:lang w:val="en-IE"/>
              </w:rPr>
            </w:pPr>
            <w:ins w:id="22284"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86" w:author="Author"/>
                <w:rFonts w:cs="Arial"/>
                <w:sz w:val="20"/>
                <w:szCs w:val="20"/>
                <w:lang w:val="en-IE"/>
              </w:rPr>
            </w:pPr>
            <w:ins w:id="22287"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8" w:author="Author"/>
                <w:rFonts w:cs="Arial"/>
                <w:color w:val="000000"/>
                <w:sz w:val="20"/>
                <w:szCs w:val="20"/>
                <w:lang w:val="en-IE"/>
              </w:rPr>
            </w:pPr>
            <w:ins w:id="22289"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91" w:author="Author"/>
                <w:rFonts w:cs="Arial"/>
                <w:sz w:val="20"/>
                <w:szCs w:val="20"/>
                <w:lang w:val="en-IE"/>
              </w:rPr>
            </w:pPr>
            <w:ins w:id="22292"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3" w:author="Author"/>
                <w:rFonts w:cs="Arial"/>
                <w:color w:val="000000"/>
                <w:sz w:val="20"/>
                <w:szCs w:val="20"/>
                <w:lang w:val="en-IE"/>
              </w:rPr>
            </w:pPr>
            <w:ins w:id="22294"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2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296" w:author="Author"/>
                <w:rFonts w:cs="Arial"/>
                <w:sz w:val="20"/>
                <w:szCs w:val="20"/>
                <w:lang w:val="en-IE"/>
              </w:rPr>
            </w:pPr>
            <w:ins w:id="22297"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8" w:author="Author"/>
                <w:rFonts w:cs="Arial"/>
                <w:i/>
                <w:color w:val="000000"/>
                <w:sz w:val="20"/>
                <w:szCs w:val="20"/>
                <w:lang w:val="en-IE"/>
              </w:rPr>
            </w:pPr>
            <w:ins w:id="22299" w:author="Author">
              <w:r w:rsidRPr="002937F1">
                <w:rPr>
                  <w:rFonts w:cs="Arial"/>
                  <w:i/>
                  <w:sz w:val="20"/>
                  <w:szCs w:val="20"/>
                  <w:lang w:val="en-IE"/>
                </w:rPr>
                <w:t>EM_SAL_38</w:t>
              </w:r>
            </w:ins>
          </w:p>
        </w:tc>
      </w:tr>
      <w:tr w:rsidR="00B155C8" w:rsidRPr="002937F1" w14:paraId="64DEBCF0" w14:textId="77777777" w:rsidTr="00C23BF1">
        <w:trPr>
          <w:ins w:id="22300"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301" w:author="Author"/>
                <w:rFonts w:cs="Arial"/>
                <w:sz w:val="20"/>
                <w:szCs w:val="20"/>
                <w:lang w:val="en-IE"/>
              </w:rPr>
            </w:pPr>
            <w:ins w:id="22302"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3" w:author="Author"/>
                <w:rFonts w:cs="Arial"/>
                <w:color w:val="000000"/>
                <w:sz w:val="20"/>
                <w:szCs w:val="20"/>
                <w:lang w:val="en-IE"/>
              </w:rPr>
            </w:pPr>
            <w:ins w:id="22304"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05"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06" w:author="Author"/>
                <w:rFonts w:cs="Arial"/>
                <w:sz w:val="20"/>
                <w:szCs w:val="20"/>
                <w:lang w:val="en-IE"/>
              </w:rPr>
            </w:pPr>
            <w:ins w:id="22307"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8" w:author="Author"/>
                <w:rFonts w:cs="Arial"/>
                <w:color w:val="000000"/>
                <w:sz w:val="20"/>
                <w:szCs w:val="20"/>
                <w:lang w:val="en-IE"/>
              </w:rPr>
            </w:pPr>
            <w:ins w:id="22309" w:author="Author">
              <w:r w:rsidRPr="002937F1">
                <w:rPr>
                  <w:rFonts w:cs="Arial"/>
                  <w:sz w:val="20"/>
                  <w:szCs w:val="20"/>
                  <w:lang w:val="en-IE"/>
                </w:rPr>
                <w:t>Recovering process</w:t>
              </w:r>
            </w:ins>
          </w:p>
        </w:tc>
      </w:tr>
      <w:tr w:rsidR="00B155C8" w:rsidRPr="002937F1" w14:paraId="22C6C341" w14:textId="77777777" w:rsidTr="00C23BF1">
        <w:trPr>
          <w:ins w:id="223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11" w:author="Author"/>
                <w:rFonts w:cs="Arial"/>
                <w:sz w:val="20"/>
                <w:szCs w:val="20"/>
                <w:lang w:val="en-IE"/>
              </w:rPr>
            </w:pPr>
            <w:ins w:id="22312"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3" w:author="Author"/>
                <w:rFonts w:cs="Arial"/>
                <w:color w:val="000000"/>
                <w:sz w:val="20"/>
                <w:szCs w:val="20"/>
                <w:lang w:val="en-IE"/>
              </w:rPr>
            </w:pPr>
            <w:ins w:id="22314" w:author="Author">
              <w:r w:rsidRPr="002937F1">
                <w:rPr>
                  <w:rFonts w:cs="Arial"/>
                  <w:sz w:val="20"/>
                  <w:szCs w:val="20"/>
                  <w:lang w:val="en-IE"/>
                </w:rPr>
                <w:t>sales.messages.error.ERROR_OFFER_NOT_AVAILABLE</w:t>
              </w:r>
            </w:ins>
          </w:p>
        </w:tc>
      </w:tr>
      <w:tr w:rsidR="00B155C8" w:rsidRPr="002937F1" w14:paraId="64CC36CA" w14:textId="77777777" w:rsidTr="00C23BF1">
        <w:trPr>
          <w:ins w:id="223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16" w:author="Author"/>
                <w:rFonts w:cs="Arial"/>
                <w:sz w:val="20"/>
                <w:szCs w:val="20"/>
                <w:lang w:val="en-IE"/>
              </w:rPr>
            </w:pPr>
            <w:ins w:id="22317"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8" w:author="Author"/>
                <w:rFonts w:cs="Arial"/>
                <w:color w:val="000000"/>
                <w:sz w:val="20"/>
                <w:szCs w:val="20"/>
                <w:lang w:val="en-IE"/>
              </w:rPr>
            </w:pPr>
            <w:ins w:id="22319" w:author="Author">
              <w:r w:rsidRPr="00E73B40">
                <w:rPr>
                  <w:sz w:val="20"/>
                  <w:lang w:val="en-IE"/>
                </w:rPr>
                <w:t>The chosen offer is not available anymore.</w:t>
              </w:r>
            </w:ins>
          </w:p>
        </w:tc>
      </w:tr>
      <w:tr w:rsidR="00B155C8" w:rsidRPr="002937F1" w14:paraId="12AC26CE" w14:textId="77777777" w:rsidTr="00C23BF1">
        <w:trPr>
          <w:ins w:id="223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21" w:author="Author"/>
                <w:rFonts w:cs="Arial"/>
                <w:sz w:val="20"/>
                <w:szCs w:val="20"/>
                <w:lang w:val="en-IE"/>
              </w:rPr>
            </w:pPr>
            <w:ins w:id="22322"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3" w:author="Author"/>
                <w:rFonts w:cs="Arial"/>
                <w:i/>
                <w:sz w:val="20"/>
                <w:szCs w:val="20"/>
                <w:lang w:val="en-IE"/>
              </w:rPr>
            </w:pPr>
            <w:ins w:id="22324" w:author="Author">
              <w:r w:rsidRPr="006316A4">
                <w:rPr>
                  <w:rFonts w:cs="Arial"/>
                  <w:i/>
                  <w:sz w:val="20"/>
                  <w:szCs w:val="20"/>
                  <w:lang w:val="en-IE"/>
                </w:rPr>
                <w:t>EM_SAL_40</w:t>
              </w:r>
            </w:ins>
          </w:p>
        </w:tc>
      </w:tr>
      <w:tr w:rsidR="00B155C8" w:rsidRPr="002937F1" w14:paraId="3250DEAA" w14:textId="77777777" w:rsidTr="00C23BF1">
        <w:trPr>
          <w:ins w:id="22325"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26" w:author="Author"/>
                <w:rFonts w:cs="Arial"/>
                <w:sz w:val="20"/>
                <w:szCs w:val="20"/>
                <w:lang w:val="en-IE"/>
              </w:rPr>
            </w:pPr>
            <w:ins w:id="22327"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8" w:author="Author"/>
                <w:rFonts w:cs="Arial"/>
                <w:sz w:val="20"/>
                <w:szCs w:val="20"/>
                <w:lang w:val="en-US"/>
              </w:rPr>
            </w:pPr>
            <w:ins w:id="22329" w:author="Author">
              <w:r>
                <w:rPr>
                  <w:rFonts w:cs="Arial"/>
                  <w:sz w:val="20"/>
                  <w:szCs w:val="20"/>
                </w:rPr>
                <w:t>Message displayed if an error occurs while saving the basket</w:t>
              </w:r>
            </w:ins>
          </w:p>
        </w:tc>
      </w:tr>
      <w:tr w:rsidR="00B155C8" w:rsidRPr="002937F1" w14:paraId="649E5BA9" w14:textId="77777777" w:rsidTr="00C23BF1">
        <w:trPr>
          <w:ins w:id="22330"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31" w:author="Author"/>
                <w:rFonts w:cs="Arial"/>
                <w:sz w:val="20"/>
                <w:szCs w:val="20"/>
                <w:lang w:val="en-IE"/>
              </w:rPr>
            </w:pPr>
            <w:ins w:id="22332"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3" w:author="Author"/>
                <w:rFonts w:cs="Arial"/>
                <w:sz w:val="20"/>
                <w:szCs w:val="20"/>
                <w:lang w:val="en-IE"/>
              </w:rPr>
            </w:pPr>
            <w:ins w:id="22334" w:author="Author">
              <w:r>
                <w:rPr>
                  <w:rFonts w:cs="Arial"/>
                  <w:sz w:val="20"/>
                  <w:szCs w:val="20"/>
                  <w:lang w:val="en-IE"/>
                </w:rPr>
                <w:t>Leaving confirmation step</w:t>
              </w:r>
            </w:ins>
          </w:p>
        </w:tc>
      </w:tr>
      <w:tr w:rsidR="00B155C8" w:rsidRPr="002937F1" w14:paraId="1DDE8A4F" w14:textId="77777777" w:rsidTr="00C23BF1">
        <w:trPr>
          <w:ins w:id="223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36" w:author="Author"/>
                <w:rFonts w:cs="Arial"/>
                <w:sz w:val="20"/>
                <w:szCs w:val="20"/>
                <w:lang w:val="en-IE"/>
              </w:rPr>
            </w:pPr>
            <w:ins w:id="22337"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8" w:author="Author"/>
                <w:rFonts w:cs="Arial"/>
                <w:sz w:val="20"/>
                <w:szCs w:val="20"/>
                <w:lang w:val="en-IE"/>
              </w:rPr>
            </w:pPr>
            <w:ins w:id="22339"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41" w:author="Author"/>
                <w:rFonts w:cs="Arial"/>
                <w:sz w:val="20"/>
                <w:szCs w:val="20"/>
                <w:lang w:val="en-IE"/>
              </w:rPr>
            </w:pPr>
            <w:ins w:id="22342"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3" w:author="Author"/>
                <w:rFonts w:cs="Arial"/>
                <w:sz w:val="20"/>
                <w:szCs w:val="20"/>
                <w:lang w:val="en-IE"/>
              </w:rPr>
            </w:pPr>
            <w:ins w:id="22344" w:author="Author">
              <w:r w:rsidRPr="00E73B40">
                <w:rPr>
                  <w:sz w:val="20"/>
                  <w:lang w:val="en-IE"/>
                </w:rPr>
                <w:t>An error occurred when trying to save the basket. Please try again</w:t>
              </w:r>
            </w:ins>
          </w:p>
        </w:tc>
      </w:tr>
      <w:tr w:rsidR="00B155C8" w:rsidRPr="002937F1" w14:paraId="1D9902CC" w14:textId="77777777" w:rsidTr="00C23BF1">
        <w:trPr>
          <w:ins w:id="223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46" w:author="Author"/>
                <w:rFonts w:cs="Arial"/>
                <w:sz w:val="20"/>
                <w:szCs w:val="20"/>
                <w:lang w:val="en-IE"/>
              </w:rPr>
            </w:pPr>
            <w:ins w:id="22347"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8" w:author="Author"/>
                <w:rFonts w:cs="Arial"/>
                <w:i/>
                <w:sz w:val="20"/>
                <w:szCs w:val="20"/>
                <w:lang w:val="en-IE"/>
              </w:rPr>
            </w:pPr>
            <w:ins w:id="22349" w:author="Author">
              <w:r w:rsidRPr="006316A4">
                <w:rPr>
                  <w:rFonts w:cs="Arial"/>
                  <w:i/>
                  <w:sz w:val="20"/>
                  <w:szCs w:val="20"/>
                  <w:lang w:val="en-IE"/>
                </w:rPr>
                <w:t>EM_SAL_41</w:t>
              </w:r>
            </w:ins>
          </w:p>
        </w:tc>
      </w:tr>
      <w:tr w:rsidR="00B155C8" w:rsidRPr="002937F1" w14:paraId="42AAF78A" w14:textId="77777777" w:rsidTr="00C23BF1">
        <w:trPr>
          <w:ins w:id="22350"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51" w:author="Author"/>
                <w:rFonts w:cs="Arial"/>
                <w:sz w:val="20"/>
                <w:szCs w:val="20"/>
                <w:lang w:val="en-IE"/>
              </w:rPr>
            </w:pPr>
            <w:ins w:id="22352"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3" w:author="Author"/>
                <w:rFonts w:cs="Arial"/>
                <w:sz w:val="20"/>
                <w:szCs w:val="20"/>
                <w:lang w:val="en-IE"/>
              </w:rPr>
            </w:pPr>
            <w:ins w:id="22354"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55"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56" w:author="Author"/>
                <w:rFonts w:cs="Arial"/>
                <w:sz w:val="20"/>
                <w:szCs w:val="20"/>
                <w:lang w:val="en-IE"/>
              </w:rPr>
            </w:pPr>
            <w:ins w:id="22357"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8" w:author="Author"/>
                <w:rFonts w:cs="Arial"/>
                <w:sz w:val="20"/>
                <w:szCs w:val="20"/>
                <w:lang w:val="en-IE"/>
              </w:rPr>
            </w:pPr>
            <w:ins w:id="22359" w:author="Author">
              <w:r>
                <w:rPr>
                  <w:rFonts w:cs="Arial"/>
                  <w:sz w:val="20"/>
                  <w:szCs w:val="20"/>
                  <w:lang w:val="en-IE"/>
                </w:rPr>
                <w:t>Leaving confirmation step</w:t>
              </w:r>
            </w:ins>
          </w:p>
        </w:tc>
      </w:tr>
      <w:tr w:rsidR="00B155C8" w:rsidRPr="002937F1" w14:paraId="24AF08CF" w14:textId="77777777" w:rsidTr="00C23BF1">
        <w:trPr>
          <w:ins w:id="223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61" w:author="Author"/>
                <w:rFonts w:cs="Arial"/>
                <w:sz w:val="20"/>
                <w:szCs w:val="20"/>
                <w:lang w:val="en-IE"/>
              </w:rPr>
            </w:pPr>
            <w:ins w:id="22362"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3" w:author="Author"/>
                <w:rFonts w:cs="Arial"/>
                <w:sz w:val="20"/>
                <w:szCs w:val="20"/>
                <w:lang w:val="en-IE"/>
              </w:rPr>
            </w:pPr>
            <w:ins w:id="22364"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66" w:author="Author"/>
                <w:rFonts w:cs="Arial"/>
                <w:sz w:val="20"/>
                <w:szCs w:val="20"/>
                <w:lang w:val="en-IE"/>
              </w:rPr>
            </w:pPr>
            <w:ins w:id="22367"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8" w:author="Author"/>
                <w:rFonts w:cs="Arial"/>
                <w:sz w:val="20"/>
                <w:szCs w:val="20"/>
                <w:lang w:val="en-IE"/>
              </w:rPr>
            </w:pPr>
            <w:ins w:id="22369" w:author="Author">
              <w:r>
                <w:rPr>
                  <w:sz w:val="20"/>
                  <w:lang w:val="en-IE"/>
                </w:rPr>
                <w:t>The request for contract generation failed. Please try again</w:t>
              </w:r>
            </w:ins>
          </w:p>
        </w:tc>
      </w:tr>
      <w:tr w:rsidR="00B155C8" w:rsidRPr="002937F1" w14:paraId="6639B889" w14:textId="77777777" w:rsidTr="00C23BF1">
        <w:trPr>
          <w:ins w:id="223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71" w:author="Author"/>
                <w:rFonts w:cs="Arial"/>
                <w:sz w:val="20"/>
                <w:szCs w:val="20"/>
                <w:lang w:val="en-IE"/>
              </w:rPr>
            </w:pPr>
            <w:ins w:id="22372"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3" w:author="Author"/>
                <w:rFonts w:cs="Arial"/>
                <w:i/>
                <w:sz w:val="20"/>
                <w:szCs w:val="20"/>
                <w:lang w:val="en-IE"/>
              </w:rPr>
            </w:pPr>
            <w:ins w:id="22374" w:author="Author">
              <w:r w:rsidRPr="007902C1">
                <w:rPr>
                  <w:rFonts w:cs="Arial"/>
                  <w:i/>
                  <w:sz w:val="20"/>
                  <w:szCs w:val="20"/>
                  <w:lang w:val="en-IE"/>
                </w:rPr>
                <w:t>EM_SAL_42</w:t>
              </w:r>
            </w:ins>
          </w:p>
        </w:tc>
      </w:tr>
      <w:tr w:rsidR="00B155C8" w:rsidRPr="002937F1" w14:paraId="017BE1AF" w14:textId="77777777" w:rsidTr="00C23BF1">
        <w:trPr>
          <w:ins w:id="22375"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76" w:author="Author"/>
                <w:rFonts w:cs="Arial"/>
                <w:sz w:val="20"/>
                <w:szCs w:val="20"/>
                <w:lang w:val="en-IE"/>
              </w:rPr>
            </w:pPr>
            <w:ins w:id="22377"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8" w:author="Author"/>
                <w:rFonts w:cs="Arial"/>
                <w:sz w:val="20"/>
                <w:szCs w:val="20"/>
                <w:lang w:val="en-US"/>
              </w:rPr>
            </w:pPr>
            <w:ins w:id="22379"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80"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81" w:author="Author"/>
                <w:rFonts w:cs="Arial"/>
                <w:sz w:val="20"/>
                <w:szCs w:val="20"/>
                <w:lang w:val="en-IE"/>
              </w:rPr>
            </w:pPr>
            <w:ins w:id="22382"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3" w:author="Author"/>
                <w:rFonts w:cs="Arial"/>
                <w:sz w:val="20"/>
                <w:szCs w:val="20"/>
                <w:lang w:val="en-IE"/>
              </w:rPr>
            </w:pPr>
            <w:ins w:id="22384" w:author="Author">
              <w:r>
                <w:rPr>
                  <w:rFonts w:cs="Arial"/>
                  <w:sz w:val="20"/>
                  <w:szCs w:val="20"/>
                  <w:lang w:val="en-IE"/>
                </w:rPr>
                <w:t>Selecting offer on “Choose offer” screen</w:t>
              </w:r>
            </w:ins>
          </w:p>
        </w:tc>
      </w:tr>
      <w:tr w:rsidR="00B155C8" w:rsidRPr="002937F1" w14:paraId="4EB98875" w14:textId="77777777" w:rsidTr="00C23BF1">
        <w:trPr>
          <w:ins w:id="223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86" w:author="Author"/>
                <w:rFonts w:cs="Arial"/>
                <w:sz w:val="20"/>
                <w:szCs w:val="20"/>
                <w:lang w:val="en-IE"/>
              </w:rPr>
            </w:pPr>
            <w:ins w:id="22387"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8" w:author="Author"/>
                <w:rFonts w:cs="Arial"/>
                <w:sz w:val="20"/>
                <w:szCs w:val="20"/>
                <w:lang w:val="en-IE"/>
              </w:rPr>
            </w:pPr>
            <w:ins w:id="22389"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91" w:author="Author"/>
                <w:rFonts w:cs="Arial"/>
                <w:sz w:val="20"/>
                <w:szCs w:val="20"/>
                <w:lang w:val="en-IE"/>
              </w:rPr>
            </w:pPr>
            <w:ins w:id="22392"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3" w:author="Author"/>
                <w:rFonts w:cs="Arial"/>
                <w:sz w:val="20"/>
                <w:szCs w:val="20"/>
                <w:lang w:val="en-IE"/>
              </w:rPr>
            </w:pPr>
            <w:ins w:id="22394"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3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396" w:author="Author"/>
                <w:rFonts w:cs="Arial"/>
                <w:sz w:val="20"/>
                <w:szCs w:val="20"/>
                <w:lang w:val="en-IE"/>
              </w:rPr>
            </w:pPr>
            <w:ins w:id="22397"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8" w:author="Author"/>
                <w:rFonts w:cs="Arial"/>
                <w:i/>
                <w:sz w:val="20"/>
                <w:szCs w:val="20"/>
                <w:lang w:val="en-IE"/>
              </w:rPr>
            </w:pPr>
            <w:ins w:id="22399" w:author="Author">
              <w:r w:rsidRPr="007902C1">
                <w:rPr>
                  <w:rFonts w:cs="Arial"/>
                  <w:i/>
                  <w:sz w:val="20"/>
                  <w:szCs w:val="20"/>
                  <w:lang w:val="en-IE"/>
                </w:rPr>
                <w:t>EM_SAL_43</w:t>
              </w:r>
            </w:ins>
          </w:p>
        </w:tc>
      </w:tr>
      <w:tr w:rsidR="00B155C8" w:rsidRPr="002937F1" w14:paraId="2A19AC13" w14:textId="77777777" w:rsidTr="00C23BF1">
        <w:trPr>
          <w:ins w:id="22400"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401" w:author="Author"/>
                <w:rFonts w:cs="Arial"/>
                <w:sz w:val="20"/>
                <w:szCs w:val="20"/>
                <w:lang w:val="en-IE"/>
              </w:rPr>
            </w:pPr>
            <w:ins w:id="22402"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3" w:author="Author"/>
                <w:rFonts w:cs="Arial"/>
                <w:sz w:val="20"/>
                <w:szCs w:val="20"/>
                <w:lang w:val="en-US"/>
              </w:rPr>
            </w:pPr>
            <w:ins w:id="22404" w:author="Author">
              <w:r>
                <w:rPr>
                  <w:rFonts w:cs="Arial"/>
                  <w:sz w:val="20"/>
                  <w:szCs w:val="20"/>
                </w:rPr>
                <w:t>Message displayed if an error occurs while trying to validate the coupon</w:t>
              </w:r>
            </w:ins>
          </w:p>
        </w:tc>
      </w:tr>
      <w:tr w:rsidR="00B155C8" w:rsidRPr="002937F1" w14:paraId="51A2817A" w14:textId="77777777" w:rsidTr="00C23BF1">
        <w:trPr>
          <w:ins w:id="22405"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06" w:author="Author"/>
                <w:rFonts w:cs="Arial"/>
                <w:sz w:val="20"/>
                <w:szCs w:val="20"/>
                <w:lang w:val="en-IE"/>
              </w:rPr>
            </w:pPr>
            <w:ins w:id="22407"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8" w:author="Author"/>
                <w:rFonts w:cs="Arial"/>
                <w:sz w:val="20"/>
                <w:szCs w:val="20"/>
                <w:lang w:val="en-IE"/>
              </w:rPr>
            </w:pPr>
            <w:ins w:id="22409" w:author="Author">
              <w:r>
                <w:rPr>
                  <w:rFonts w:cs="Arial"/>
                  <w:sz w:val="20"/>
                  <w:szCs w:val="20"/>
                  <w:lang w:val="en-IE"/>
                </w:rPr>
                <w:t>Applying coupon</w:t>
              </w:r>
            </w:ins>
          </w:p>
        </w:tc>
      </w:tr>
      <w:tr w:rsidR="00B155C8" w:rsidRPr="002937F1" w14:paraId="60211537" w14:textId="77777777" w:rsidTr="00C23BF1">
        <w:trPr>
          <w:ins w:id="22410"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11" w:author="Author"/>
                <w:rFonts w:cs="Arial"/>
                <w:sz w:val="20"/>
                <w:szCs w:val="20"/>
                <w:lang w:val="en-IE"/>
              </w:rPr>
            </w:pPr>
            <w:ins w:id="22412"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3" w:author="Author"/>
                <w:rFonts w:cs="Arial"/>
                <w:sz w:val="20"/>
                <w:szCs w:val="20"/>
                <w:lang w:val="en-IE"/>
              </w:rPr>
            </w:pPr>
            <w:ins w:id="22414"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16" w:author="Author"/>
                <w:rFonts w:cs="Arial"/>
                <w:sz w:val="20"/>
                <w:szCs w:val="20"/>
                <w:lang w:val="en-IE"/>
              </w:rPr>
            </w:pPr>
            <w:ins w:id="22417"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8" w:author="Author"/>
                <w:rFonts w:cs="Arial"/>
                <w:sz w:val="20"/>
                <w:szCs w:val="20"/>
                <w:lang w:val="en-IE"/>
              </w:rPr>
            </w:pPr>
            <w:ins w:id="22419" w:author="Author">
              <w:r w:rsidRPr="00E73B40">
                <w:rPr>
                  <w:sz w:val="20"/>
                  <w:lang w:val="en-IE"/>
                </w:rPr>
                <w:t>An error occurred while validating the coupon. Please try again.</w:t>
              </w:r>
            </w:ins>
          </w:p>
        </w:tc>
      </w:tr>
      <w:tr w:rsidR="00B155C8" w:rsidRPr="002937F1" w14:paraId="37B4E404" w14:textId="77777777" w:rsidTr="00C23BF1">
        <w:trPr>
          <w:ins w:id="224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21" w:author="Author"/>
                <w:rFonts w:cs="Arial"/>
                <w:sz w:val="20"/>
                <w:szCs w:val="20"/>
                <w:lang w:val="en-IE"/>
              </w:rPr>
            </w:pPr>
            <w:ins w:id="22422"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3" w:author="Author"/>
                <w:rFonts w:cs="Arial"/>
                <w:i/>
                <w:sz w:val="20"/>
                <w:szCs w:val="20"/>
                <w:lang w:val="en-IE"/>
              </w:rPr>
            </w:pPr>
            <w:ins w:id="22424"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25"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26" w:author="Author"/>
                <w:rFonts w:cs="Arial"/>
                <w:sz w:val="20"/>
                <w:szCs w:val="20"/>
                <w:lang w:val="en-IE"/>
              </w:rPr>
            </w:pPr>
            <w:ins w:id="22427"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8" w:author="Author"/>
                <w:rFonts w:cs="Arial"/>
                <w:sz w:val="20"/>
                <w:szCs w:val="20"/>
                <w:lang w:val="en-US"/>
              </w:rPr>
            </w:pPr>
            <w:ins w:id="22429"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30"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31" w:author="Author"/>
                <w:rFonts w:cs="Arial"/>
                <w:sz w:val="20"/>
                <w:szCs w:val="20"/>
                <w:lang w:val="en-IE"/>
              </w:rPr>
            </w:pPr>
            <w:ins w:id="22432"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3" w:author="Author"/>
                <w:rFonts w:cs="Arial"/>
                <w:sz w:val="20"/>
                <w:szCs w:val="20"/>
                <w:lang w:val="en-IE"/>
              </w:rPr>
            </w:pPr>
            <w:ins w:id="22434" w:author="Author">
              <w:r>
                <w:rPr>
                  <w:rFonts w:cs="Arial"/>
                  <w:sz w:val="20"/>
                  <w:szCs w:val="20"/>
                  <w:lang w:val="en-IE"/>
                </w:rPr>
                <w:t>Associate an equipment step</w:t>
              </w:r>
            </w:ins>
          </w:p>
        </w:tc>
      </w:tr>
      <w:tr w:rsidR="00B155C8" w:rsidRPr="002937F1" w14:paraId="5034474D" w14:textId="77777777" w:rsidTr="00C23BF1">
        <w:trPr>
          <w:ins w:id="22435"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36" w:author="Author"/>
                <w:rFonts w:cs="Arial"/>
                <w:sz w:val="20"/>
                <w:szCs w:val="20"/>
                <w:lang w:val="en-IE"/>
              </w:rPr>
            </w:pPr>
            <w:ins w:id="22437"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8" w:author="Author"/>
                <w:rFonts w:cs="Arial"/>
                <w:sz w:val="20"/>
                <w:szCs w:val="20"/>
                <w:lang w:val="en-IE"/>
              </w:rPr>
            </w:pPr>
            <w:ins w:id="22439" w:author="Author">
              <w:r>
                <w:rPr>
                  <w:rFonts w:cs="Arial"/>
                  <w:sz w:val="20"/>
                  <w:szCs w:val="20"/>
                  <w:lang w:val="en-IE"/>
                </w:rPr>
                <w:t>sales.messages.error.ERROR_RESERVING_PRODUCTS</w:t>
              </w:r>
            </w:ins>
          </w:p>
        </w:tc>
      </w:tr>
      <w:tr w:rsidR="00B155C8" w:rsidRPr="002937F1" w14:paraId="44D6F57F" w14:textId="77777777" w:rsidTr="00C23BF1">
        <w:trPr>
          <w:ins w:id="224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41" w:author="Author"/>
                <w:rFonts w:cs="Arial"/>
                <w:sz w:val="20"/>
                <w:szCs w:val="20"/>
                <w:lang w:val="en-IE"/>
              </w:rPr>
            </w:pPr>
            <w:ins w:id="22442"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3" w:author="Author"/>
                <w:rFonts w:cs="Arial"/>
                <w:sz w:val="20"/>
                <w:szCs w:val="20"/>
                <w:lang w:val="en-IE"/>
              </w:rPr>
            </w:pPr>
            <w:ins w:id="22444" w:author="Author">
              <w:r>
                <w:rPr>
                  <w:sz w:val="20"/>
                  <w:lang w:val="en-IE"/>
                </w:rPr>
                <w:t>An error occurred while reserving the products. Please try again.</w:t>
              </w:r>
            </w:ins>
          </w:p>
        </w:tc>
      </w:tr>
      <w:tr w:rsidR="00B155C8" w:rsidRPr="002937F1" w14:paraId="3CB282F3" w14:textId="77777777" w:rsidTr="00C23BF1">
        <w:trPr>
          <w:ins w:id="224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46" w:author="Author"/>
                <w:rFonts w:cs="Arial"/>
                <w:sz w:val="20"/>
                <w:szCs w:val="20"/>
                <w:lang w:val="en-IE"/>
              </w:rPr>
            </w:pPr>
            <w:ins w:id="22447"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8" w:author="Author"/>
                <w:rFonts w:cs="Arial"/>
                <w:i/>
                <w:sz w:val="20"/>
                <w:szCs w:val="20"/>
                <w:lang w:val="en-IE"/>
              </w:rPr>
            </w:pPr>
            <w:ins w:id="22449" w:author="Author">
              <w:r w:rsidRPr="005B1C18">
                <w:rPr>
                  <w:rFonts w:cs="Arial"/>
                  <w:i/>
                  <w:sz w:val="20"/>
                  <w:szCs w:val="20"/>
                  <w:lang w:val="en-IE"/>
                </w:rPr>
                <w:t>EM_SAL_45</w:t>
              </w:r>
            </w:ins>
          </w:p>
        </w:tc>
      </w:tr>
      <w:tr w:rsidR="00B155C8" w:rsidRPr="002937F1" w14:paraId="03CABC00" w14:textId="77777777" w:rsidTr="00C23BF1">
        <w:trPr>
          <w:ins w:id="22450"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51" w:author="Author"/>
                <w:rFonts w:cs="Arial"/>
                <w:sz w:val="20"/>
                <w:szCs w:val="20"/>
                <w:lang w:val="en-IE"/>
              </w:rPr>
            </w:pPr>
            <w:ins w:id="22452"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3" w:author="Author"/>
                <w:rFonts w:cs="Arial"/>
                <w:sz w:val="20"/>
                <w:szCs w:val="20"/>
                <w:lang w:val="en-IE"/>
              </w:rPr>
            </w:pPr>
            <w:ins w:id="22454"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55"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56" w:author="Author"/>
                <w:rFonts w:cs="Arial"/>
                <w:sz w:val="20"/>
                <w:szCs w:val="20"/>
                <w:lang w:val="en-IE"/>
              </w:rPr>
            </w:pPr>
            <w:ins w:id="22457"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8" w:author="Author"/>
                <w:rFonts w:cs="Arial"/>
                <w:sz w:val="20"/>
                <w:szCs w:val="20"/>
                <w:lang w:val="en-IE"/>
              </w:rPr>
            </w:pPr>
            <w:ins w:id="22459" w:author="Author">
              <w:r>
                <w:rPr>
                  <w:rFonts w:cs="Arial"/>
                  <w:sz w:val="20"/>
                  <w:szCs w:val="20"/>
                  <w:lang w:val="en-IE"/>
                </w:rPr>
                <w:t>Choosing offer</w:t>
              </w:r>
            </w:ins>
          </w:p>
        </w:tc>
      </w:tr>
      <w:tr w:rsidR="00B155C8" w:rsidRPr="002937F1" w14:paraId="68DFD15B" w14:textId="77777777" w:rsidTr="00C23BF1">
        <w:trPr>
          <w:ins w:id="22460"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61" w:author="Author"/>
                <w:rFonts w:cs="Arial"/>
                <w:sz w:val="20"/>
                <w:szCs w:val="20"/>
                <w:lang w:val="en-IE"/>
              </w:rPr>
            </w:pPr>
            <w:ins w:id="22462"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3" w:author="Author"/>
                <w:rFonts w:cs="Arial"/>
                <w:sz w:val="20"/>
                <w:szCs w:val="20"/>
                <w:lang w:val="en-IE"/>
              </w:rPr>
            </w:pPr>
            <w:ins w:id="22464" w:author="Author">
              <w:r>
                <w:rPr>
                  <w:rFonts w:cs="Arial"/>
                  <w:sz w:val="20"/>
                  <w:szCs w:val="20"/>
                  <w:lang w:val="en-IE"/>
                </w:rPr>
                <w:t>sales.messages.error.ERROR_GETTING_SHARED_EQUIPMENT</w:t>
              </w:r>
            </w:ins>
          </w:p>
        </w:tc>
      </w:tr>
      <w:tr w:rsidR="00B155C8" w:rsidRPr="002937F1" w14:paraId="799C236F" w14:textId="77777777" w:rsidTr="00C23BF1">
        <w:trPr>
          <w:ins w:id="224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66" w:author="Author"/>
                <w:rFonts w:cs="Arial"/>
                <w:sz w:val="20"/>
                <w:szCs w:val="20"/>
                <w:lang w:val="en-IE"/>
              </w:rPr>
            </w:pPr>
            <w:ins w:id="22467"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8" w:author="Author"/>
                <w:rFonts w:cs="Arial"/>
                <w:sz w:val="20"/>
                <w:szCs w:val="20"/>
                <w:lang w:val="en-IE"/>
              </w:rPr>
            </w:pPr>
            <w:ins w:id="22469" w:author="Author">
              <w:r>
                <w:rPr>
                  <w:sz w:val="20"/>
                  <w:lang w:val="en-IE"/>
                </w:rPr>
                <w:t>An error occurred while getting the shared equipment. Please try again.</w:t>
              </w:r>
            </w:ins>
          </w:p>
        </w:tc>
      </w:tr>
      <w:tr w:rsidR="00B155C8" w:rsidRPr="002937F1" w14:paraId="0E092359" w14:textId="77777777" w:rsidTr="00C23BF1">
        <w:trPr>
          <w:ins w:id="224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71" w:author="Author"/>
                <w:rFonts w:cs="Arial"/>
                <w:sz w:val="20"/>
                <w:szCs w:val="20"/>
                <w:lang w:val="en-IE"/>
              </w:rPr>
            </w:pPr>
            <w:ins w:id="22472"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3" w:author="Author"/>
                <w:rFonts w:cs="Arial"/>
                <w:i/>
                <w:sz w:val="20"/>
                <w:szCs w:val="20"/>
                <w:lang w:val="en-IE"/>
              </w:rPr>
            </w:pPr>
            <w:ins w:id="22474" w:author="Author">
              <w:r w:rsidRPr="005B1C18">
                <w:rPr>
                  <w:rFonts w:cs="Arial"/>
                  <w:i/>
                  <w:sz w:val="20"/>
                  <w:szCs w:val="20"/>
                  <w:lang w:val="en-IE"/>
                </w:rPr>
                <w:t>EM_SAL_46</w:t>
              </w:r>
            </w:ins>
          </w:p>
        </w:tc>
      </w:tr>
      <w:tr w:rsidR="00B155C8" w:rsidRPr="002937F1" w14:paraId="4F852095" w14:textId="77777777" w:rsidTr="00C23BF1">
        <w:trPr>
          <w:ins w:id="22475"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76" w:author="Author"/>
                <w:rFonts w:cs="Arial"/>
                <w:sz w:val="20"/>
                <w:szCs w:val="20"/>
                <w:lang w:val="en-IE"/>
              </w:rPr>
            </w:pPr>
            <w:ins w:id="22477"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8" w:author="Author"/>
                <w:rFonts w:cs="Arial"/>
                <w:sz w:val="20"/>
                <w:szCs w:val="20"/>
                <w:lang w:val="en-IE"/>
              </w:rPr>
            </w:pPr>
            <w:ins w:id="22479"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80"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81" w:author="Author"/>
                <w:rFonts w:cs="Arial"/>
                <w:sz w:val="20"/>
                <w:szCs w:val="20"/>
                <w:lang w:val="en-IE"/>
              </w:rPr>
            </w:pPr>
            <w:ins w:id="22482"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3" w:author="Author"/>
                <w:rFonts w:cs="Arial"/>
                <w:sz w:val="20"/>
                <w:szCs w:val="20"/>
                <w:lang w:val="en-IE"/>
              </w:rPr>
            </w:pPr>
            <w:ins w:id="22484" w:author="Author">
              <w:r w:rsidRPr="00097FB3">
                <w:rPr>
                  <w:rFonts w:cs="Arial"/>
                  <w:sz w:val="20"/>
                  <w:szCs w:val="20"/>
                  <w:lang w:val="en-IE"/>
                </w:rPr>
                <w:t>Contract download and documentation upload</w:t>
              </w:r>
            </w:ins>
          </w:p>
        </w:tc>
      </w:tr>
      <w:tr w:rsidR="00B155C8" w:rsidRPr="002937F1" w14:paraId="257FE5C7" w14:textId="77777777" w:rsidTr="00C23BF1">
        <w:trPr>
          <w:ins w:id="22485"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86" w:author="Author"/>
                <w:rFonts w:cs="Arial"/>
                <w:sz w:val="20"/>
                <w:szCs w:val="20"/>
                <w:lang w:val="en-IE"/>
              </w:rPr>
            </w:pPr>
            <w:ins w:id="22487"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8" w:author="Author"/>
                <w:rFonts w:cs="Arial"/>
                <w:sz w:val="20"/>
                <w:szCs w:val="20"/>
                <w:lang w:val="en-IE"/>
              </w:rPr>
            </w:pPr>
            <w:ins w:id="22489" w:author="Author">
              <w:r>
                <w:rPr>
                  <w:rFonts w:cs="Arial"/>
                  <w:sz w:val="20"/>
                  <w:szCs w:val="20"/>
                  <w:lang w:val="en-IE"/>
                </w:rPr>
                <w:t>sales.messages.error.ERROR_DOWLOADING_CONTRACT</w:t>
              </w:r>
            </w:ins>
          </w:p>
        </w:tc>
      </w:tr>
      <w:tr w:rsidR="00B155C8" w:rsidRPr="002937F1" w14:paraId="34544D98" w14:textId="77777777" w:rsidTr="00C23BF1">
        <w:trPr>
          <w:ins w:id="224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91" w:author="Author"/>
                <w:rFonts w:cs="Arial"/>
                <w:sz w:val="20"/>
                <w:szCs w:val="20"/>
                <w:lang w:val="en-IE"/>
              </w:rPr>
            </w:pPr>
            <w:ins w:id="22492"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3" w:author="Author"/>
                <w:rFonts w:cs="Arial"/>
                <w:sz w:val="20"/>
                <w:szCs w:val="20"/>
                <w:lang w:val="en-IE"/>
              </w:rPr>
            </w:pPr>
            <w:ins w:id="22494"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4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496" w:author="Author"/>
                <w:rFonts w:cs="Arial"/>
                <w:sz w:val="20"/>
                <w:szCs w:val="20"/>
                <w:lang w:val="en-IE"/>
              </w:rPr>
            </w:pPr>
            <w:ins w:id="22497"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8" w:author="Author"/>
                <w:rFonts w:cs="Arial"/>
                <w:i/>
                <w:sz w:val="20"/>
                <w:szCs w:val="20"/>
                <w:lang w:val="en-IE"/>
              </w:rPr>
            </w:pPr>
            <w:ins w:id="22499" w:author="Author">
              <w:r w:rsidRPr="005B1C18">
                <w:rPr>
                  <w:rFonts w:cs="Arial"/>
                  <w:i/>
                  <w:sz w:val="20"/>
                  <w:szCs w:val="20"/>
                  <w:lang w:val="en-IE"/>
                </w:rPr>
                <w:t>EM_SAL_47</w:t>
              </w:r>
            </w:ins>
          </w:p>
        </w:tc>
      </w:tr>
      <w:tr w:rsidR="00B155C8" w:rsidRPr="002937F1" w14:paraId="423655FC" w14:textId="77777777" w:rsidTr="00C23BF1">
        <w:trPr>
          <w:ins w:id="22500"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501" w:author="Author"/>
                <w:rFonts w:cs="Arial"/>
                <w:sz w:val="20"/>
                <w:szCs w:val="20"/>
                <w:lang w:val="en-IE"/>
              </w:rPr>
            </w:pPr>
            <w:ins w:id="22502"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3" w:author="Author"/>
                <w:rFonts w:cs="Arial"/>
                <w:sz w:val="20"/>
                <w:szCs w:val="20"/>
                <w:lang w:val="en-US"/>
              </w:rPr>
            </w:pPr>
            <w:ins w:id="22504"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05"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06" w:author="Author"/>
                <w:rFonts w:cs="Arial"/>
                <w:sz w:val="20"/>
                <w:szCs w:val="20"/>
                <w:lang w:val="en-IE"/>
              </w:rPr>
            </w:pPr>
            <w:ins w:id="22507"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8" w:author="Author"/>
                <w:rFonts w:cs="Arial"/>
                <w:sz w:val="20"/>
                <w:szCs w:val="20"/>
                <w:lang w:val="en-IE"/>
              </w:rPr>
            </w:pPr>
            <w:ins w:id="22509"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10"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11" w:author="Author"/>
                <w:rFonts w:cs="Arial"/>
                <w:sz w:val="20"/>
                <w:szCs w:val="20"/>
                <w:lang w:val="en-IE"/>
              </w:rPr>
            </w:pPr>
            <w:ins w:id="22512"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3" w:author="Author"/>
                <w:rFonts w:cs="Arial"/>
                <w:sz w:val="20"/>
                <w:szCs w:val="20"/>
                <w:lang w:val="en-IE"/>
              </w:rPr>
            </w:pPr>
            <w:ins w:id="22514" w:author="Author">
              <w:r>
                <w:rPr>
                  <w:rFonts w:cs="Arial"/>
                  <w:sz w:val="20"/>
                  <w:szCs w:val="20"/>
                  <w:lang w:val="en-IE"/>
                </w:rPr>
                <w:t>sales.messages.error.ERROR_GETTINS_EQUIPMENT_PRICE</w:t>
              </w:r>
            </w:ins>
          </w:p>
        </w:tc>
      </w:tr>
      <w:tr w:rsidR="00B155C8" w:rsidRPr="002937F1" w14:paraId="07C0901C" w14:textId="77777777" w:rsidTr="00C23BF1">
        <w:trPr>
          <w:ins w:id="225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16" w:author="Author"/>
                <w:rFonts w:cs="Arial"/>
                <w:sz w:val="20"/>
                <w:szCs w:val="20"/>
                <w:lang w:val="en-IE"/>
              </w:rPr>
            </w:pPr>
            <w:ins w:id="22517"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8" w:author="Author"/>
                <w:rFonts w:cs="Arial"/>
                <w:sz w:val="20"/>
                <w:szCs w:val="20"/>
                <w:lang w:val="en-IE"/>
              </w:rPr>
            </w:pPr>
            <w:ins w:id="22519" w:author="Author">
              <w:r>
                <w:rPr>
                  <w:sz w:val="20"/>
                  <w:lang w:val="en-IE"/>
                </w:rPr>
                <w:t>An error occurred while getting the price of the equipment. Please try again.</w:t>
              </w:r>
            </w:ins>
          </w:p>
        </w:tc>
      </w:tr>
      <w:tr w:rsidR="00B155C8" w:rsidRPr="002937F1" w14:paraId="1F07187A" w14:textId="77777777" w:rsidTr="00C23BF1">
        <w:trPr>
          <w:ins w:id="225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21" w:author="Author"/>
                <w:rFonts w:cs="Arial"/>
                <w:sz w:val="20"/>
                <w:szCs w:val="20"/>
                <w:lang w:val="en-IE"/>
              </w:rPr>
            </w:pPr>
            <w:ins w:id="22522"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3" w:author="Author"/>
                <w:rFonts w:cs="Arial"/>
                <w:i/>
                <w:sz w:val="20"/>
                <w:szCs w:val="20"/>
                <w:lang w:val="en-IE"/>
              </w:rPr>
            </w:pPr>
            <w:ins w:id="22524" w:author="Author">
              <w:r w:rsidRPr="005B1C18">
                <w:rPr>
                  <w:rFonts w:cs="Arial"/>
                  <w:i/>
                  <w:sz w:val="20"/>
                  <w:szCs w:val="20"/>
                  <w:lang w:val="en-IE"/>
                </w:rPr>
                <w:t>EM_SAL_48</w:t>
              </w:r>
            </w:ins>
          </w:p>
        </w:tc>
      </w:tr>
      <w:tr w:rsidR="00B155C8" w:rsidRPr="002937F1" w14:paraId="2FECD497" w14:textId="77777777" w:rsidTr="00C23BF1">
        <w:trPr>
          <w:ins w:id="22525"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26" w:author="Author"/>
                <w:rFonts w:cs="Arial"/>
                <w:sz w:val="20"/>
                <w:szCs w:val="20"/>
                <w:lang w:val="en-IE"/>
              </w:rPr>
            </w:pPr>
            <w:ins w:id="22527"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8" w:author="Author"/>
                <w:rFonts w:cs="Arial"/>
                <w:sz w:val="20"/>
                <w:szCs w:val="20"/>
                <w:lang w:val="en-IE"/>
              </w:rPr>
            </w:pPr>
            <w:ins w:id="22529"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30"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31" w:author="Author"/>
                <w:rFonts w:cs="Arial"/>
                <w:sz w:val="20"/>
                <w:szCs w:val="20"/>
                <w:lang w:val="en-IE"/>
              </w:rPr>
            </w:pPr>
            <w:ins w:id="22532"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3" w:author="Author"/>
                <w:rFonts w:cs="Arial"/>
                <w:sz w:val="20"/>
                <w:szCs w:val="20"/>
                <w:lang w:val="en-IE"/>
              </w:rPr>
            </w:pPr>
            <w:ins w:id="22534" w:author="Author">
              <w:r>
                <w:rPr>
                  <w:rFonts w:cs="Arial"/>
                  <w:sz w:val="20"/>
                  <w:szCs w:val="20"/>
                  <w:lang w:val="en-IE"/>
                </w:rPr>
                <w:t>Validating delivery address</w:t>
              </w:r>
            </w:ins>
          </w:p>
        </w:tc>
      </w:tr>
      <w:tr w:rsidR="00B155C8" w:rsidRPr="002937F1" w14:paraId="07A58D04" w14:textId="77777777" w:rsidTr="00C23BF1">
        <w:trPr>
          <w:ins w:id="22535"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36" w:author="Author"/>
                <w:rFonts w:cs="Arial"/>
                <w:sz w:val="20"/>
                <w:szCs w:val="20"/>
                <w:lang w:val="en-IE"/>
              </w:rPr>
            </w:pPr>
            <w:ins w:id="22537"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8" w:author="Author"/>
                <w:rFonts w:cs="Arial"/>
                <w:sz w:val="20"/>
                <w:szCs w:val="20"/>
                <w:lang w:val="en-IE"/>
              </w:rPr>
            </w:pPr>
            <w:ins w:id="22539" w:author="Author">
              <w:r>
                <w:rPr>
                  <w:rFonts w:cs="Arial"/>
                  <w:sz w:val="20"/>
                  <w:szCs w:val="20"/>
                  <w:lang w:val="en-IE"/>
                </w:rPr>
                <w:t>sales.messages.error.ERROR_ADDRESS_NOT_FOUND</w:t>
              </w:r>
            </w:ins>
          </w:p>
        </w:tc>
      </w:tr>
      <w:tr w:rsidR="00B155C8" w:rsidRPr="002937F1" w14:paraId="76571BB5" w14:textId="77777777" w:rsidTr="00C23BF1">
        <w:trPr>
          <w:ins w:id="225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41" w:author="Author"/>
                <w:rFonts w:cs="Arial"/>
                <w:sz w:val="20"/>
                <w:szCs w:val="20"/>
                <w:lang w:val="en-IE"/>
              </w:rPr>
            </w:pPr>
            <w:ins w:id="22542"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3" w:author="Author"/>
                <w:rFonts w:cs="Arial"/>
                <w:sz w:val="20"/>
                <w:szCs w:val="20"/>
                <w:lang w:val="en-IE"/>
              </w:rPr>
            </w:pPr>
            <w:ins w:id="22544" w:author="Author">
              <w:r>
                <w:rPr>
                  <w:sz w:val="20"/>
                  <w:lang w:val="en-IE"/>
                </w:rPr>
                <w:t>Address not found in CRM, please provide an existing address</w:t>
              </w:r>
            </w:ins>
          </w:p>
        </w:tc>
      </w:tr>
      <w:tr w:rsidR="00B155C8" w:rsidRPr="002937F1" w14:paraId="62F782A7" w14:textId="77777777" w:rsidTr="00C23BF1">
        <w:trPr>
          <w:ins w:id="225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46" w:author="Author"/>
                <w:rFonts w:cs="Arial"/>
                <w:sz w:val="20"/>
                <w:szCs w:val="20"/>
                <w:lang w:val="en-IE"/>
              </w:rPr>
            </w:pPr>
            <w:ins w:id="22547"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8" w:author="Author"/>
                <w:rFonts w:cs="Arial"/>
                <w:i/>
                <w:sz w:val="20"/>
                <w:szCs w:val="20"/>
                <w:lang w:val="en-IE"/>
              </w:rPr>
            </w:pPr>
            <w:ins w:id="22549" w:author="Author">
              <w:r w:rsidRPr="005B1C18">
                <w:rPr>
                  <w:rFonts w:cs="Arial"/>
                  <w:i/>
                  <w:sz w:val="20"/>
                  <w:szCs w:val="20"/>
                  <w:lang w:val="en-IE"/>
                </w:rPr>
                <w:t>EM_SAL_49</w:t>
              </w:r>
            </w:ins>
          </w:p>
        </w:tc>
      </w:tr>
      <w:tr w:rsidR="00B155C8" w:rsidRPr="002937F1" w14:paraId="41F64B4A" w14:textId="77777777" w:rsidTr="00C23BF1">
        <w:trPr>
          <w:ins w:id="22550"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51" w:author="Author"/>
                <w:rFonts w:cs="Arial"/>
                <w:sz w:val="20"/>
                <w:szCs w:val="20"/>
                <w:lang w:val="en-IE"/>
              </w:rPr>
            </w:pPr>
            <w:ins w:id="22552"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3" w:author="Author"/>
                <w:rFonts w:cs="Arial"/>
                <w:sz w:val="20"/>
                <w:szCs w:val="20"/>
                <w:lang w:val="en-IE"/>
              </w:rPr>
            </w:pPr>
            <w:ins w:id="22554"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55"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56" w:author="Author"/>
                <w:rFonts w:cs="Arial"/>
                <w:sz w:val="20"/>
                <w:szCs w:val="20"/>
                <w:lang w:val="en-IE"/>
              </w:rPr>
            </w:pPr>
            <w:ins w:id="22557"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8" w:author="Author"/>
                <w:rFonts w:cs="Arial"/>
                <w:sz w:val="20"/>
                <w:szCs w:val="20"/>
                <w:lang w:val="en-IE"/>
              </w:rPr>
            </w:pPr>
            <w:ins w:id="22559" w:author="Author">
              <w:r>
                <w:rPr>
                  <w:rFonts w:cs="Arial"/>
                  <w:sz w:val="20"/>
                  <w:szCs w:val="20"/>
                  <w:lang w:val="en-IE"/>
                </w:rPr>
                <w:t>Self-Confirm step</w:t>
              </w:r>
            </w:ins>
          </w:p>
        </w:tc>
      </w:tr>
      <w:tr w:rsidR="00B155C8" w:rsidRPr="002937F1" w14:paraId="48EDF62E" w14:textId="77777777" w:rsidTr="00C23BF1">
        <w:trPr>
          <w:ins w:id="225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61" w:author="Author"/>
                <w:rFonts w:cs="Arial"/>
                <w:sz w:val="20"/>
                <w:szCs w:val="20"/>
                <w:lang w:val="en-IE"/>
              </w:rPr>
            </w:pPr>
            <w:ins w:id="22562"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3" w:author="Author"/>
                <w:rFonts w:cs="Arial"/>
                <w:sz w:val="20"/>
                <w:szCs w:val="20"/>
                <w:lang w:val="en-IE"/>
              </w:rPr>
            </w:pPr>
            <w:ins w:id="22564" w:author="Author">
              <w:r>
                <w:rPr>
                  <w:rFonts w:cs="Arial"/>
                  <w:sz w:val="20"/>
                  <w:szCs w:val="20"/>
                  <w:lang w:val="en-IE"/>
                </w:rPr>
                <w:t>sales.messages.error.ERROR_CALLING_CONTRACTS_SERVICE</w:t>
              </w:r>
            </w:ins>
          </w:p>
        </w:tc>
      </w:tr>
      <w:tr w:rsidR="00B155C8" w:rsidRPr="002937F1" w14:paraId="42AC8AD4" w14:textId="77777777" w:rsidTr="00C23BF1">
        <w:trPr>
          <w:ins w:id="225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66" w:author="Author"/>
                <w:rFonts w:cs="Arial"/>
                <w:sz w:val="20"/>
                <w:szCs w:val="20"/>
                <w:lang w:val="en-IE"/>
              </w:rPr>
            </w:pPr>
            <w:ins w:id="22567"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8" w:author="Author"/>
                <w:rFonts w:cs="Arial"/>
                <w:sz w:val="20"/>
                <w:szCs w:val="20"/>
                <w:lang w:val="en-IE"/>
              </w:rPr>
            </w:pPr>
            <w:ins w:id="22569"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71" w:author="Author"/>
                <w:rFonts w:cs="Arial"/>
                <w:sz w:val="20"/>
                <w:szCs w:val="20"/>
                <w:lang w:val="en-IE"/>
              </w:rPr>
            </w:pPr>
            <w:ins w:id="22572"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3" w:author="Author"/>
                <w:sz w:val="20"/>
                <w:lang w:val="en-IE"/>
              </w:rPr>
            </w:pPr>
            <w:ins w:id="22574" w:author="Author">
              <w:r>
                <w:rPr>
                  <w:rFonts w:cs="Arial"/>
                  <w:i/>
                  <w:sz w:val="20"/>
                  <w:szCs w:val="20"/>
                  <w:lang w:val="en-IE"/>
                </w:rPr>
                <w:t>EM_SAL_50</w:t>
              </w:r>
            </w:ins>
          </w:p>
        </w:tc>
      </w:tr>
      <w:tr w:rsidR="00B155C8" w:rsidRPr="002937F1" w14:paraId="3B9CEC33" w14:textId="77777777" w:rsidTr="00C23BF1">
        <w:trPr>
          <w:ins w:id="2257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76" w:author="Author"/>
                <w:rFonts w:cs="Arial"/>
                <w:sz w:val="20"/>
                <w:szCs w:val="20"/>
                <w:lang w:val="en-IE"/>
              </w:rPr>
            </w:pPr>
            <w:ins w:id="22577"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8" w:author="Author"/>
                <w:sz w:val="20"/>
                <w:lang w:val="en-IE"/>
              </w:rPr>
            </w:pPr>
            <w:ins w:id="22579"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81" w:author="Author"/>
                <w:rFonts w:cs="Arial"/>
                <w:sz w:val="20"/>
                <w:szCs w:val="20"/>
                <w:lang w:val="en-IE"/>
              </w:rPr>
            </w:pPr>
            <w:ins w:id="22582"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3" w:author="Author"/>
                <w:sz w:val="20"/>
                <w:lang w:val="en-IE"/>
              </w:rPr>
            </w:pPr>
            <w:ins w:id="22584" w:author="Author">
              <w:r>
                <w:rPr>
                  <w:sz w:val="20"/>
                  <w:lang w:val="en-IE"/>
                </w:rPr>
                <w:t>Reserving fixed voice number</w:t>
              </w:r>
            </w:ins>
          </w:p>
        </w:tc>
      </w:tr>
      <w:tr w:rsidR="00B155C8" w:rsidRPr="002937F1" w14:paraId="4D6A4F7B" w14:textId="77777777" w:rsidTr="00C23BF1">
        <w:trPr>
          <w:ins w:id="225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86" w:author="Author"/>
                <w:rFonts w:cs="Arial"/>
                <w:sz w:val="20"/>
                <w:szCs w:val="20"/>
                <w:lang w:val="en-IE"/>
              </w:rPr>
            </w:pPr>
            <w:ins w:id="22587"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8" w:author="Author"/>
                <w:sz w:val="20"/>
                <w:lang w:val="en-IE"/>
              </w:rPr>
            </w:pPr>
            <w:ins w:id="22589" w:author="Author">
              <w:r>
                <w:rPr>
                  <w:rFonts w:cs="Arial"/>
                  <w:sz w:val="20"/>
                  <w:szCs w:val="20"/>
                  <w:lang w:val="en-IE"/>
                </w:rPr>
                <w:t>sales.messages.error.ERROR_VOICE_NUMBER_NOT_AVAILABLE</w:t>
              </w:r>
            </w:ins>
          </w:p>
        </w:tc>
      </w:tr>
      <w:tr w:rsidR="00B155C8" w:rsidRPr="002937F1" w14:paraId="4B1B09B6" w14:textId="77777777" w:rsidTr="00C23BF1">
        <w:trPr>
          <w:ins w:id="225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91" w:author="Author"/>
                <w:rFonts w:cs="Arial"/>
                <w:sz w:val="20"/>
                <w:szCs w:val="20"/>
                <w:lang w:val="en-IE"/>
              </w:rPr>
            </w:pPr>
            <w:ins w:id="22592"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3" w:author="Author"/>
                <w:sz w:val="20"/>
                <w:lang w:val="en-IE"/>
              </w:rPr>
            </w:pPr>
            <w:ins w:id="22594"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5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596" w:author="Author"/>
                <w:rFonts w:cs="Arial"/>
                <w:sz w:val="20"/>
                <w:szCs w:val="20"/>
                <w:lang w:val="en-IE"/>
              </w:rPr>
            </w:pPr>
            <w:ins w:id="22597"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8" w:author="Author"/>
                <w:rFonts w:cs="Arial"/>
                <w:sz w:val="20"/>
                <w:szCs w:val="20"/>
                <w:lang w:val="en-IE"/>
              </w:rPr>
            </w:pPr>
            <w:ins w:id="22599"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600"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601" w:author="Author"/>
                <w:rFonts w:cs="Arial"/>
                <w:sz w:val="20"/>
                <w:szCs w:val="20"/>
                <w:lang w:val="en-IE"/>
              </w:rPr>
            </w:pPr>
            <w:ins w:id="22602"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3" w:author="Author"/>
                <w:rFonts w:cs="Arial"/>
                <w:sz w:val="20"/>
                <w:szCs w:val="20"/>
                <w:lang w:val="en-IE"/>
              </w:rPr>
            </w:pPr>
            <w:ins w:id="22604"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05"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06" w:author="Author"/>
                <w:rFonts w:cs="Arial"/>
                <w:sz w:val="20"/>
                <w:szCs w:val="20"/>
                <w:lang w:val="en-IE"/>
              </w:rPr>
            </w:pPr>
            <w:ins w:id="22607"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8" w:author="Author"/>
                <w:rFonts w:cs="Arial"/>
                <w:sz w:val="20"/>
                <w:szCs w:val="20"/>
                <w:lang w:val="en-IE"/>
              </w:rPr>
            </w:pPr>
            <w:ins w:id="22609" w:author="Author">
              <w:r>
                <w:rPr>
                  <w:rFonts w:cs="Arial"/>
                  <w:sz w:val="20"/>
                  <w:szCs w:val="20"/>
                  <w:lang w:val="en-IE"/>
                </w:rPr>
                <w:t>Loading process</w:t>
              </w:r>
            </w:ins>
          </w:p>
        </w:tc>
      </w:tr>
      <w:tr w:rsidR="00B155C8" w:rsidRPr="002937F1" w14:paraId="51F54B48" w14:textId="77777777" w:rsidTr="00C23BF1">
        <w:trPr>
          <w:ins w:id="226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11" w:author="Author"/>
                <w:rFonts w:cs="Arial"/>
                <w:sz w:val="20"/>
                <w:szCs w:val="20"/>
                <w:lang w:val="en-IE"/>
              </w:rPr>
            </w:pPr>
            <w:ins w:id="22612"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3" w:author="Author"/>
                <w:rFonts w:cs="Arial"/>
                <w:sz w:val="20"/>
                <w:szCs w:val="20"/>
                <w:lang w:val="en-IE"/>
              </w:rPr>
            </w:pPr>
            <w:ins w:id="22614" w:author="Author">
              <w:r>
                <w:rPr>
                  <w:rFonts w:cs="Arial"/>
                  <w:sz w:val="20"/>
                  <w:szCs w:val="20"/>
                  <w:lang w:val="en-IE"/>
                </w:rPr>
                <w:t>sales.messages.error.ERROR_TAKING_OVER_ORDER</w:t>
              </w:r>
            </w:ins>
          </w:p>
        </w:tc>
      </w:tr>
      <w:tr w:rsidR="00B155C8" w:rsidRPr="002937F1" w14:paraId="5B30535C" w14:textId="77777777" w:rsidTr="00C23BF1">
        <w:trPr>
          <w:ins w:id="226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16" w:author="Author"/>
                <w:rFonts w:cs="Arial"/>
                <w:sz w:val="20"/>
                <w:szCs w:val="20"/>
                <w:lang w:val="en-IE"/>
              </w:rPr>
            </w:pPr>
            <w:ins w:id="22617"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8" w:author="Author"/>
                <w:rFonts w:cs="Arial"/>
                <w:sz w:val="20"/>
                <w:szCs w:val="20"/>
                <w:lang w:val="en-IE"/>
              </w:rPr>
            </w:pPr>
            <w:ins w:id="22619" w:author="Author">
              <w:r>
                <w:rPr>
                  <w:sz w:val="20"/>
                  <w:lang w:val="en-IE"/>
                </w:rPr>
                <w:t>An error occurred while taking over the order. Please try again.</w:t>
              </w:r>
            </w:ins>
          </w:p>
        </w:tc>
      </w:tr>
      <w:tr w:rsidR="00B155C8" w:rsidRPr="002937F1" w14:paraId="0F025BC5" w14:textId="77777777" w:rsidTr="00C23BF1">
        <w:trPr>
          <w:ins w:id="226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21" w:author="Author"/>
                <w:rFonts w:cs="Arial"/>
                <w:sz w:val="20"/>
                <w:szCs w:val="20"/>
                <w:lang w:val="en-IE"/>
              </w:rPr>
            </w:pPr>
            <w:ins w:id="22622"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3" w:author="Author"/>
                <w:rFonts w:cs="Arial"/>
                <w:sz w:val="20"/>
                <w:szCs w:val="20"/>
                <w:lang w:val="en-IE"/>
              </w:rPr>
            </w:pPr>
            <w:ins w:id="22624" w:author="Author">
              <w:r>
                <w:rPr>
                  <w:rFonts w:cs="Arial"/>
                  <w:i/>
                  <w:sz w:val="20"/>
                  <w:szCs w:val="20"/>
                  <w:lang w:val="en-IE"/>
                </w:rPr>
                <w:t>EM_SAL_52</w:t>
              </w:r>
            </w:ins>
          </w:p>
        </w:tc>
      </w:tr>
      <w:tr w:rsidR="00B155C8" w:rsidRPr="002937F1" w14:paraId="00C205DE" w14:textId="77777777" w:rsidTr="00C23BF1">
        <w:trPr>
          <w:ins w:id="22625"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26" w:author="Author"/>
                <w:rFonts w:cs="Arial"/>
                <w:sz w:val="20"/>
                <w:szCs w:val="20"/>
                <w:lang w:val="en-IE"/>
              </w:rPr>
            </w:pPr>
            <w:ins w:id="22627"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8" w:author="Author"/>
                <w:rFonts w:cs="Arial"/>
                <w:sz w:val="20"/>
                <w:szCs w:val="20"/>
                <w:lang w:val="en-IE"/>
              </w:rPr>
            </w:pPr>
            <w:ins w:id="22629"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30"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31" w:author="Author"/>
                <w:rFonts w:cs="Arial"/>
                <w:sz w:val="20"/>
                <w:szCs w:val="20"/>
                <w:lang w:val="en-IE"/>
              </w:rPr>
            </w:pPr>
            <w:ins w:id="22632"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3" w:author="Author"/>
                <w:rFonts w:cs="Arial"/>
                <w:sz w:val="20"/>
                <w:szCs w:val="20"/>
                <w:lang w:val="en-IE"/>
              </w:rPr>
            </w:pPr>
            <w:ins w:id="22634" w:author="Author">
              <w:r>
                <w:rPr>
                  <w:rFonts w:cs="Arial"/>
                  <w:sz w:val="20"/>
                  <w:szCs w:val="20"/>
                  <w:lang w:val="en-IE"/>
                </w:rPr>
                <w:t>Feasibility check</w:t>
              </w:r>
            </w:ins>
          </w:p>
        </w:tc>
      </w:tr>
      <w:tr w:rsidR="00B155C8" w:rsidRPr="002937F1" w14:paraId="49E5C532" w14:textId="77777777" w:rsidTr="00C23BF1">
        <w:trPr>
          <w:ins w:id="226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36" w:author="Author"/>
                <w:rFonts w:cs="Arial"/>
                <w:sz w:val="20"/>
                <w:szCs w:val="20"/>
                <w:lang w:val="en-IE"/>
              </w:rPr>
            </w:pPr>
            <w:ins w:id="22637"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8" w:author="Author"/>
                <w:rFonts w:cs="Arial"/>
                <w:sz w:val="20"/>
                <w:szCs w:val="20"/>
                <w:lang w:val="en-IE"/>
              </w:rPr>
            </w:pPr>
            <w:ins w:id="22639" w:author="Author">
              <w:r>
                <w:rPr>
                  <w:rFonts w:cs="Arial"/>
                  <w:sz w:val="20"/>
                  <w:szCs w:val="20"/>
                  <w:lang w:val="en-IE"/>
                </w:rPr>
                <w:t>sales.messages.error.ERROR_CUSTOMER_HAS_PENDING_ORDERS</w:t>
              </w:r>
            </w:ins>
          </w:p>
        </w:tc>
      </w:tr>
      <w:tr w:rsidR="00B155C8" w:rsidRPr="002937F1" w14:paraId="66793DF2" w14:textId="77777777" w:rsidTr="00C23BF1">
        <w:trPr>
          <w:ins w:id="226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41" w:author="Author"/>
                <w:rFonts w:cs="Arial"/>
                <w:sz w:val="20"/>
                <w:szCs w:val="20"/>
                <w:lang w:val="en-IE"/>
              </w:rPr>
            </w:pPr>
            <w:ins w:id="22642"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3" w:author="Author"/>
                <w:rFonts w:cs="Arial"/>
                <w:sz w:val="20"/>
                <w:szCs w:val="20"/>
                <w:lang w:val="en-IE"/>
              </w:rPr>
            </w:pPr>
            <w:ins w:id="22644"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46" w:author="Author"/>
                <w:rFonts w:cs="Arial"/>
                <w:sz w:val="20"/>
                <w:szCs w:val="20"/>
                <w:lang w:val="en-IE"/>
              </w:rPr>
            </w:pPr>
            <w:ins w:id="22647"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8" w:author="Author"/>
                <w:rFonts w:cs="Arial"/>
                <w:sz w:val="20"/>
                <w:szCs w:val="20"/>
                <w:lang w:val="en-IE"/>
              </w:rPr>
            </w:pPr>
            <w:ins w:id="22649" w:author="Author">
              <w:r>
                <w:rPr>
                  <w:rFonts w:cs="Arial"/>
                  <w:i/>
                  <w:sz w:val="20"/>
                  <w:szCs w:val="20"/>
                  <w:lang w:val="en-IE"/>
                </w:rPr>
                <w:t>EM_SAL_53</w:t>
              </w:r>
            </w:ins>
          </w:p>
        </w:tc>
      </w:tr>
      <w:tr w:rsidR="00B155C8" w:rsidRPr="002937F1" w14:paraId="7B62A84D" w14:textId="77777777" w:rsidTr="00C23BF1">
        <w:trPr>
          <w:ins w:id="22650"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51" w:author="Author"/>
                <w:rFonts w:cs="Arial"/>
                <w:sz w:val="20"/>
                <w:szCs w:val="20"/>
                <w:lang w:val="en-IE"/>
              </w:rPr>
            </w:pPr>
            <w:ins w:id="22652"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3" w:author="Author"/>
                <w:rFonts w:cs="Arial"/>
                <w:sz w:val="20"/>
                <w:szCs w:val="20"/>
                <w:lang w:val="en-IE"/>
              </w:rPr>
            </w:pPr>
            <w:ins w:id="22654"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55"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56" w:author="Author"/>
                <w:rFonts w:cs="Arial"/>
                <w:sz w:val="20"/>
                <w:szCs w:val="20"/>
                <w:lang w:val="en-IE"/>
              </w:rPr>
            </w:pPr>
            <w:ins w:id="22657"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8" w:author="Author"/>
                <w:rFonts w:cs="Arial"/>
                <w:sz w:val="20"/>
                <w:szCs w:val="20"/>
                <w:lang w:val="en-IE"/>
              </w:rPr>
            </w:pPr>
            <w:ins w:id="22659" w:author="Author">
              <w:r>
                <w:rPr>
                  <w:rFonts w:cs="Arial"/>
                  <w:sz w:val="20"/>
                  <w:szCs w:val="20"/>
                  <w:lang w:val="en-IE"/>
                </w:rPr>
                <w:t>Feasibility check</w:t>
              </w:r>
            </w:ins>
          </w:p>
        </w:tc>
      </w:tr>
      <w:tr w:rsidR="00B155C8" w:rsidRPr="002937F1" w14:paraId="2584C367" w14:textId="77777777" w:rsidTr="00C23BF1">
        <w:trPr>
          <w:ins w:id="226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61" w:author="Author"/>
                <w:rFonts w:cs="Arial"/>
                <w:sz w:val="20"/>
                <w:szCs w:val="20"/>
                <w:lang w:val="en-IE"/>
              </w:rPr>
            </w:pPr>
            <w:ins w:id="22662"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3" w:author="Author"/>
                <w:rFonts w:cs="Arial"/>
                <w:sz w:val="20"/>
                <w:szCs w:val="20"/>
                <w:lang w:val="en-IE"/>
              </w:rPr>
            </w:pPr>
            <w:ins w:id="22664" w:author="Author">
              <w:r>
                <w:rPr>
                  <w:rFonts w:cs="Arial"/>
                  <w:sz w:val="20"/>
                  <w:szCs w:val="20"/>
                  <w:lang w:val="en-IE"/>
                </w:rPr>
                <w:t>sales.messages.error.ERROR_CHECKING_LINE_STATUS</w:t>
              </w:r>
            </w:ins>
          </w:p>
        </w:tc>
      </w:tr>
      <w:tr w:rsidR="00B155C8" w:rsidRPr="002937F1" w14:paraId="12A00701" w14:textId="77777777" w:rsidTr="00C23BF1">
        <w:trPr>
          <w:ins w:id="226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66" w:author="Author"/>
                <w:rFonts w:cs="Arial"/>
                <w:sz w:val="20"/>
                <w:szCs w:val="20"/>
                <w:lang w:val="en-IE"/>
              </w:rPr>
            </w:pPr>
            <w:ins w:id="22667"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8" w:author="Author"/>
                <w:rFonts w:cs="Arial"/>
                <w:sz w:val="20"/>
                <w:szCs w:val="20"/>
                <w:lang w:val="en-IE"/>
              </w:rPr>
            </w:pPr>
            <w:ins w:id="22669" w:author="Author">
              <w:r w:rsidRPr="00D63CFB">
                <w:rPr>
                  <w:sz w:val="20"/>
                  <w:lang w:val="en-IE"/>
                </w:rPr>
                <w:t>An error occurred while checking the line status. Please try again.</w:t>
              </w:r>
            </w:ins>
          </w:p>
        </w:tc>
      </w:tr>
      <w:tr w:rsidR="00B155C8" w:rsidRPr="002937F1" w14:paraId="0522B4A5" w14:textId="77777777" w:rsidTr="00C23BF1">
        <w:trPr>
          <w:ins w:id="226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71" w:author="Author"/>
                <w:rFonts w:cs="Arial"/>
                <w:sz w:val="20"/>
                <w:szCs w:val="20"/>
                <w:lang w:val="en-IE"/>
              </w:rPr>
            </w:pPr>
            <w:ins w:id="22672"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3" w:author="Author"/>
                <w:rFonts w:cs="Arial"/>
                <w:sz w:val="20"/>
                <w:szCs w:val="20"/>
                <w:lang w:val="en-IE"/>
              </w:rPr>
            </w:pPr>
            <w:ins w:id="22674"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75"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76" w:author="Author"/>
                <w:rFonts w:cs="Arial"/>
                <w:sz w:val="20"/>
                <w:szCs w:val="20"/>
                <w:lang w:val="en-IE"/>
              </w:rPr>
            </w:pPr>
            <w:ins w:id="22677"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8" w:author="Author"/>
                <w:rFonts w:cs="Arial"/>
                <w:sz w:val="20"/>
                <w:szCs w:val="20"/>
                <w:lang w:val="en-IE"/>
              </w:rPr>
            </w:pPr>
            <w:ins w:id="22679"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80"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81" w:author="Author"/>
                <w:rFonts w:cs="Arial"/>
                <w:sz w:val="20"/>
                <w:szCs w:val="20"/>
                <w:lang w:val="en-IE"/>
              </w:rPr>
            </w:pPr>
            <w:ins w:id="22682"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3" w:author="Author"/>
                <w:rFonts w:cs="Arial"/>
                <w:sz w:val="20"/>
                <w:szCs w:val="20"/>
                <w:lang w:val="en-IE"/>
              </w:rPr>
            </w:pPr>
            <w:ins w:id="22684" w:author="Author">
              <w:r>
                <w:rPr>
                  <w:rFonts w:cs="Arial"/>
                  <w:sz w:val="20"/>
                  <w:szCs w:val="20"/>
                  <w:lang w:val="en-IE"/>
                </w:rPr>
                <w:t>Clearing basket</w:t>
              </w:r>
            </w:ins>
          </w:p>
        </w:tc>
      </w:tr>
      <w:tr w:rsidR="00B155C8" w:rsidRPr="002937F1" w14:paraId="3386E221" w14:textId="77777777" w:rsidTr="00C23BF1">
        <w:trPr>
          <w:ins w:id="226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86" w:author="Author"/>
                <w:rFonts w:cs="Arial"/>
                <w:sz w:val="20"/>
                <w:szCs w:val="20"/>
                <w:lang w:val="en-IE"/>
              </w:rPr>
            </w:pPr>
            <w:ins w:id="22687"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8" w:author="Author"/>
                <w:rFonts w:cs="Arial"/>
                <w:sz w:val="20"/>
                <w:szCs w:val="20"/>
                <w:lang w:val="en-IE"/>
              </w:rPr>
            </w:pPr>
            <w:ins w:id="22689" w:author="Author">
              <w:r>
                <w:rPr>
                  <w:rFonts w:cs="Arial"/>
                  <w:sz w:val="20"/>
                  <w:szCs w:val="20"/>
                  <w:lang w:val="en-IE"/>
                </w:rPr>
                <w:t>sales.messages.error.ERROR_CANCELLING_RESERVATIONS</w:t>
              </w:r>
            </w:ins>
          </w:p>
        </w:tc>
      </w:tr>
      <w:tr w:rsidR="00B155C8" w:rsidRPr="002937F1" w14:paraId="6310525C" w14:textId="77777777" w:rsidTr="00C23BF1">
        <w:trPr>
          <w:ins w:id="226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91" w:author="Author"/>
                <w:rFonts w:cs="Arial"/>
                <w:sz w:val="20"/>
                <w:szCs w:val="20"/>
                <w:lang w:val="en-IE"/>
              </w:rPr>
            </w:pPr>
            <w:ins w:id="22692"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3" w:author="Author"/>
                <w:rFonts w:cs="Arial"/>
                <w:sz w:val="20"/>
                <w:szCs w:val="20"/>
                <w:lang w:val="en-IE"/>
              </w:rPr>
            </w:pPr>
            <w:ins w:id="22694" w:author="Author">
              <w:r>
                <w:rPr>
                  <w:sz w:val="20"/>
                  <w:lang w:val="en-IE"/>
                </w:rPr>
                <w:t>An error occurred while cancelling the reservations made. Please try again</w:t>
              </w:r>
            </w:ins>
          </w:p>
        </w:tc>
      </w:tr>
      <w:tr w:rsidR="00B155C8" w:rsidRPr="002937F1" w14:paraId="095ED6B0" w14:textId="77777777" w:rsidTr="00C23BF1">
        <w:trPr>
          <w:ins w:id="226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696" w:author="Author"/>
                <w:rFonts w:cs="Arial"/>
                <w:sz w:val="20"/>
                <w:szCs w:val="20"/>
                <w:lang w:val="en-IE"/>
              </w:rPr>
            </w:pPr>
            <w:ins w:id="22697"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8" w:author="Author"/>
                <w:i/>
                <w:sz w:val="20"/>
                <w:lang w:val="en-IE"/>
              </w:rPr>
            </w:pPr>
            <w:ins w:id="22699" w:author="Author">
              <w:r w:rsidRPr="00F17035">
                <w:rPr>
                  <w:i/>
                  <w:sz w:val="20"/>
                  <w:lang w:val="en-IE"/>
                </w:rPr>
                <w:t>EM_SAL_55</w:t>
              </w:r>
            </w:ins>
          </w:p>
        </w:tc>
      </w:tr>
      <w:tr w:rsidR="00B155C8" w:rsidRPr="002937F1" w14:paraId="01EA95E2" w14:textId="77777777" w:rsidTr="00C23BF1">
        <w:trPr>
          <w:ins w:id="22700"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701" w:author="Author"/>
                <w:rFonts w:cs="Arial"/>
                <w:sz w:val="20"/>
                <w:szCs w:val="20"/>
                <w:lang w:val="en-IE"/>
              </w:rPr>
            </w:pPr>
            <w:ins w:id="22702"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3" w:author="Author"/>
                <w:sz w:val="20"/>
                <w:lang w:val="en-IE"/>
              </w:rPr>
            </w:pPr>
            <w:ins w:id="22704"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05"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06" w:author="Author"/>
                <w:rFonts w:cs="Arial"/>
                <w:sz w:val="20"/>
                <w:szCs w:val="20"/>
                <w:lang w:val="en-IE"/>
              </w:rPr>
            </w:pPr>
            <w:ins w:id="22707"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8" w:author="Author"/>
                <w:sz w:val="20"/>
                <w:lang w:val="en-IE"/>
              </w:rPr>
            </w:pPr>
            <w:ins w:id="22709" w:author="Author">
              <w:r>
                <w:rPr>
                  <w:rFonts w:cs="Arial"/>
                  <w:sz w:val="20"/>
                  <w:szCs w:val="20"/>
                  <w:lang w:val="en-IE"/>
                </w:rPr>
                <w:t>Choosing offer</w:t>
              </w:r>
            </w:ins>
          </w:p>
        </w:tc>
      </w:tr>
      <w:tr w:rsidR="00B155C8" w:rsidRPr="002937F1" w14:paraId="32422E9D" w14:textId="77777777" w:rsidTr="00C23BF1">
        <w:trPr>
          <w:ins w:id="227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11" w:author="Author"/>
                <w:rFonts w:cs="Arial"/>
                <w:sz w:val="20"/>
                <w:szCs w:val="20"/>
                <w:lang w:val="en-IE"/>
              </w:rPr>
            </w:pPr>
            <w:ins w:id="22712"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3" w:author="Author"/>
                <w:sz w:val="20"/>
                <w:lang w:val="en-IE"/>
              </w:rPr>
            </w:pPr>
            <w:ins w:id="2271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16" w:author="Author"/>
                <w:rFonts w:cs="Arial"/>
                <w:sz w:val="20"/>
                <w:szCs w:val="20"/>
                <w:lang w:val="en-IE"/>
              </w:rPr>
            </w:pPr>
            <w:ins w:id="22717"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8" w:author="Author"/>
                <w:sz w:val="20"/>
                <w:lang w:val="en-IE"/>
              </w:rPr>
            </w:pPr>
            <w:ins w:id="22719"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21" w:author="Author"/>
                <w:rFonts w:cs="Arial"/>
                <w:sz w:val="20"/>
                <w:szCs w:val="20"/>
                <w:lang w:val="en-IE"/>
              </w:rPr>
            </w:pPr>
            <w:ins w:id="22722"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3" w:author="Author"/>
                <w:i/>
                <w:sz w:val="20"/>
                <w:lang w:val="en-IE"/>
              </w:rPr>
            </w:pPr>
            <w:ins w:id="22724" w:author="Author">
              <w:r w:rsidRPr="00F17035">
                <w:rPr>
                  <w:i/>
                  <w:sz w:val="20"/>
                  <w:lang w:val="en-IE"/>
                </w:rPr>
                <w:t>EM_SAL_56</w:t>
              </w:r>
            </w:ins>
          </w:p>
        </w:tc>
      </w:tr>
      <w:tr w:rsidR="00B155C8" w:rsidRPr="002937F1" w14:paraId="2F8F8AFB" w14:textId="77777777" w:rsidTr="00C23BF1">
        <w:trPr>
          <w:ins w:id="22725"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26" w:author="Author"/>
                <w:rFonts w:cs="Arial"/>
                <w:sz w:val="20"/>
                <w:szCs w:val="20"/>
                <w:lang w:val="en-IE"/>
              </w:rPr>
            </w:pPr>
            <w:ins w:id="22727"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8" w:author="Author"/>
                <w:sz w:val="20"/>
                <w:lang w:val="en-IE"/>
              </w:rPr>
            </w:pPr>
            <w:ins w:id="22729"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30"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31" w:author="Author"/>
                <w:rFonts w:cs="Arial"/>
                <w:sz w:val="20"/>
                <w:szCs w:val="20"/>
                <w:lang w:val="en-IE"/>
              </w:rPr>
            </w:pPr>
            <w:ins w:id="22732"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3" w:author="Author"/>
                <w:sz w:val="20"/>
                <w:lang w:val="en-IE"/>
              </w:rPr>
            </w:pPr>
            <w:ins w:id="22734" w:author="Author">
              <w:r>
                <w:rPr>
                  <w:sz w:val="20"/>
                  <w:lang w:val="en-IE"/>
                </w:rPr>
                <w:t>Releasing MSISDN</w:t>
              </w:r>
            </w:ins>
          </w:p>
        </w:tc>
      </w:tr>
      <w:tr w:rsidR="00B155C8" w:rsidRPr="002937F1" w14:paraId="02E93338" w14:textId="77777777" w:rsidTr="00C23BF1">
        <w:trPr>
          <w:ins w:id="2273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36" w:author="Author"/>
                <w:rFonts w:cs="Arial"/>
                <w:sz w:val="20"/>
                <w:szCs w:val="20"/>
                <w:lang w:val="en-IE"/>
              </w:rPr>
            </w:pPr>
            <w:ins w:id="22737"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8" w:author="Author"/>
                <w:sz w:val="20"/>
                <w:lang w:val="en-IE"/>
              </w:rPr>
            </w:pPr>
            <w:ins w:id="2273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41" w:author="Author"/>
                <w:rFonts w:cs="Arial"/>
                <w:sz w:val="20"/>
                <w:szCs w:val="20"/>
                <w:lang w:val="en-IE"/>
              </w:rPr>
            </w:pPr>
            <w:ins w:id="22742"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3" w:author="Author"/>
                <w:sz w:val="20"/>
                <w:lang w:val="en-IE"/>
              </w:rPr>
            </w:pPr>
            <w:ins w:id="22744" w:author="Author">
              <w:r>
                <w:rPr>
                  <w:sz w:val="20"/>
                  <w:lang w:val="en-IE"/>
                </w:rPr>
                <w:t>An error occurred while releasing the reserved phone number. Please try again.</w:t>
              </w:r>
            </w:ins>
          </w:p>
        </w:tc>
      </w:tr>
      <w:tr w:rsidR="00B155C8" w:rsidRPr="002937F1" w14:paraId="3D81F7FD" w14:textId="77777777" w:rsidTr="00C23BF1">
        <w:trPr>
          <w:ins w:id="227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46" w:author="Author"/>
                <w:rFonts w:cs="Arial"/>
                <w:sz w:val="20"/>
                <w:szCs w:val="20"/>
                <w:lang w:val="en-IE"/>
              </w:rPr>
            </w:pPr>
            <w:ins w:id="22747"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8" w:author="Author"/>
                <w:i/>
                <w:sz w:val="20"/>
                <w:lang w:val="en-IE"/>
              </w:rPr>
            </w:pPr>
            <w:ins w:id="22749" w:author="Author">
              <w:r w:rsidRPr="006228D3">
                <w:rPr>
                  <w:i/>
                  <w:sz w:val="20"/>
                  <w:lang w:val="en-IE"/>
                </w:rPr>
                <w:t>EM_SAL_58</w:t>
              </w:r>
            </w:ins>
          </w:p>
        </w:tc>
      </w:tr>
      <w:tr w:rsidR="00B155C8" w:rsidRPr="002937F1" w14:paraId="3D4F3F07" w14:textId="77777777" w:rsidTr="00C23BF1">
        <w:trPr>
          <w:ins w:id="22750"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51" w:author="Author"/>
                <w:rFonts w:cs="Arial"/>
                <w:sz w:val="20"/>
                <w:szCs w:val="20"/>
                <w:lang w:val="en-IE"/>
              </w:rPr>
            </w:pPr>
            <w:ins w:id="22752"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3" w:author="Author"/>
                <w:sz w:val="20"/>
                <w:lang w:val="en-IE"/>
              </w:rPr>
            </w:pPr>
            <w:ins w:id="22754"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55"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56" w:author="Author"/>
                <w:rFonts w:cs="Arial"/>
                <w:sz w:val="20"/>
                <w:szCs w:val="20"/>
                <w:lang w:val="en-IE"/>
              </w:rPr>
            </w:pPr>
            <w:ins w:id="22757"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8" w:author="Author"/>
                <w:sz w:val="20"/>
                <w:lang w:val="en-IE"/>
              </w:rPr>
            </w:pPr>
            <w:ins w:id="22759" w:author="Author">
              <w:r w:rsidRPr="000F63B1">
                <w:rPr>
                  <w:sz w:val="20"/>
                  <w:lang w:val="en-IE"/>
                </w:rPr>
                <w:t>Wholesale line rental (WLR)</w:t>
              </w:r>
            </w:ins>
          </w:p>
        </w:tc>
      </w:tr>
      <w:tr w:rsidR="00B155C8" w:rsidRPr="002937F1" w14:paraId="0CCA4891" w14:textId="77777777" w:rsidTr="00C23BF1">
        <w:trPr>
          <w:ins w:id="22760"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61" w:author="Author"/>
                <w:rFonts w:cs="Arial"/>
                <w:sz w:val="20"/>
                <w:szCs w:val="20"/>
                <w:lang w:val="en-IE"/>
              </w:rPr>
            </w:pPr>
            <w:ins w:id="22762"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3" w:author="Author"/>
                <w:sz w:val="20"/>
                <w:lang w:val="en-IE"/>
              </w:rPr>
            </w:pPr>
            <w:ins w:id="2276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66" w:author="Author"/>
                <w:rFonts w:cs="Arial"/>
                <w:sz w:val="20"/>
                <w:szCs w:val="20"/>
                <w:lang w:val="en-IE"/>
              </w:rPr>
            </w:pPr>
            <w:ins w:id="22767"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8" w:author="Author"/>
                <w:sz w:val="20"/>
                <w:lang w:val="en-IE"/>
              </w:rPr>
            </w:pPr>
            <w:ins w:id="22769"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71" w:author="Author"/>
                <w:rFonts w:cs="Arial"/>
                <w:sz w:val="20"/>
                <w:szCs w:val="20"/>
                <w:lang w:val="en-IE"/>
              </w:rPr>
            </w:pPr>
            <w:ins w:id="22772"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3" w:author="Author"/>
                <w:i/>
                <w:sz w:val="20"/>
                <w:lang w:val="en-IE"/>
              </w:rPr>
            </w:pPr>
            <w:ins w:id="22774" w:author="Author">
              <w:r w:rsidRPr="006228D3">
                <w:rPr>
                  <w:i/>
                  <w:sz w:val="20"/>
                  <w:lang w:val="en-IE"/>
                </w:rPr>
                <w:t>EM_SAL_59</w:t>
              </w:r>
            </w:ins>
          </w:p>
        </w:tc>
      </w:tr>
      <w:tr w:rsidR="00B155C8" w:rsidRPr="002937F1" w14:paraId="72F4105F" w14:textId="77777777" w:rsidTr="00C23BF1">
        <w:trPr>
          <w:ins w:id="22775"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76" w:author="Author"/>
                <w:rFonts w:cs="Arial"/>
                <w:sz w:val="20"/>
                <w:szCs w:val="20"/>
                <w:lang w:val="en-IE"/>
              </w:rPr>
            </w:pPr>
            <w:ins w:id="22777"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8" w:author="Author"/>
                <w:sz w:val="20"/>
                <w:lang w:val="en-IE"/>
              </w:rPr>
            </w:pPr>
            <w:ins w:id="22779"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80"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81" w:author="Author"/>
                <w:rFonts w:cs="Arial"/>
                <w:sz w:val="20"/>
                <w:szCs w:val="20"/>
                <w:lang w:val="en-IE"/>
              </w:rPr>
            </w:pPr>
            <w:ins w:id="22782"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3" w:author="Author"/>
                <w:sz w:val="20"/>
                <w:lang w:val="en-IE"/>
              </w:rPr>
            </w:pPr>
            <w:ins w:id="22784"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85"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86" w:author="Author"/>
                <w:rFonts w:cs="Arial"/>
                <w:sz w:val="20"/>
                <w:szCs w:val="20"/>
                <w:lang w:val="en-IE"/>
              </w:rPr>
            </w:pPr>
            <w:ins w:id="22787"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8" w:author="Author"/>
                <w:sz w:val="20"/>
                <w:lang w:val="en-IE"/>
              </w:rPr>
            </w:pPr>
            <w:ins w:id="2278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91" w:author="Author"/>
                <w:rFonts w:cs="Arial"/>
                <w:sz w:val="20"/>
                <w:szCs w:val="20"/>
                <w:lang w:val="en-IE"/>
              </w:rPr>
            </w:pPr>
            <w:ins w:id="22792"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3" w:author="Author"/>
                <w:sz w:val="20"/>
                <w:lang w:val="en-IE"/>
              </w:rPr>
            </w:pPr>
            <w:ins w:id="22794" w:author="Author">
              <w:r>
                <w:rPr>
                  <w:sz w:val="20"/>
                  <w:lang w:val="en-IE"/>
                </w:rPr>
                <w:t>An error occurred while getting the WLR PSTN Features. Please try again.</w:t>
              </w:r>
            </w:ins>
          </w:p>
        </w:tc>
      </w:tr>
      <w:tr w:rsidR="00B155C8" w:rsidRPr="002937F1" w14:paraId="12F31A00" w14:textId="77777777" w:rsidTr="00C23BF1">
        <w:trPr>
          <w:ins w:id="227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796" w:author="Author"/>
                <w:rFonts w:cs="Arial"/>
                <w:sz w:val="20"/>
                <w:szCs w:val="20"/>
                <w:lang w:val="en-IE"/>
              </w:rPr>
            </w:pPr>
            <w:ins w:id="22797"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8" w:author="Author"/>
                <w:i/>
                <w:sz w:val="20"/>
                <w:lang w:val="en-IE"/>
              </w:rPr>
            </w:pPr>
            <w:ins w:id="22799" w:author="Author">
              <w:r w:rsidRPr="006228D3">
                <w:rPr>
                  <w:i/>
                  <w:sz w:val="20"/>
                  <w:lang w:val="en-IE"/>
                </w:rPr>
                <w:t>EM_SAL_60</w:t>
              </w:r>
            </w:ins>
          </w:p>
        </w:tc>
      </w:tr>
      <w:tr w:rsidR="00B155C8" w:rsidRPr="002937F1" w14:paraId="36DB0945" w14:textId="77777777" w:rsidTr="00C23BF1">
        <w:trPr>
          <w:ins w:id="22800"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801" w:author="Author"/>
                <w:rFonts w:cs="Arial"/>
                <w:sz w:val="20"/>
                <w:szCs w:val="20"/>
                <w:lang w:val="en-IE"/>
              </w:rPr>
            </w:pPr>
            <w:ins w:id="22802"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3" w:author="Author"/>
                <w:sz w:val="20"/>
                <w:lang w:val="en-IE"/>
              </w:rPr>
            </w:pPr>
            <w:ins w:id="22804" w:author="Author">
              <w:r>
                <w:rPr>
                  <w:sz w:val="20"/>
                  <w:lang w:val="en-IE"/>
                </w:rPr>
                <w:t>Message displayed if the customer has pending orders on ordering</w:t>
              </w:r>
            </w:ins>
          </w:p>
        </w:tc>
      </w:tr>
      <w:tr w:rsidR="00B155C8" w:rsidRPr="002937F1" w14:paraId="32C1E6F1" w14:textId="77777777" w:rsidTr="00C23BF1">
        <w:trPr>
          <w:ins w:id="22805"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06" w:author="Author"/>
                <w:rFonts w:cs="Arial"/>
                <w:sz w:val="20"/>
                <w:szCs w:val="20"/>
                <w:lang w:val="en-IE"/>
              </w:rPr>
            </w:pPr>
            <w:ins w:id="22807"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8" w:author="Author"/>
                <w:sz w:val="20"/>
                <w:lang w:val="en-IE"/>
              </w:rPr>
            </w:pPr>
            <w:ins w:id="22809" w:author="Author">
              <w:r w:rsidRPr="000F63B1">
                <w:rPr>
                  <w:sz w:val="20"/>
                  <w:lang w:val="en-IE"/>
                </w:rPr>
                <w:t>Get Pending Orders</w:t>
              </w:r>
            </w:ins>
          </w:p>
        </w:tc>
      </w:tr>
      <w:tr w:rsidR="00B155C8" w:rsidRPr="002937F1" w14:paraId="7EE5D1F2" w14:textId="77777777" w:rsidTr="00C23BF1">
        <w:trPr>
          <w:ins w:id="22810"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11" w:author="Author"/>
                <w:rFonts w:cs="Arial"/>
                <w:sz w:val="20"/>
                <w:szCs w:val="20"/>
                <w:lang w:val="en-IE"/>
              </w:rPr>
            </w:pPr>
            <w:ins w:id="22812"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3" w:author="Author"/>
                <w:sz w:val="20"/>
                <w:lang w:val="en-IE"/>
              </w:rPr>
            </w:pPr>
            <w:ins w:id="2281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16" w:author="Author"/>
                <w:rFonts w:cs="Arial"/>
                <w:sz w:val="20"/>
                <w:szCs w:val="20"/>
                <w:lang w:val="en-IE"/>
              </w:rPr>
            </w:pPr>
            <w:ins w:id="22817"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8" w:author="Author"/>
                <w:sz w:val="20"/>
                <w:lang w:val="en-IE"/>
              </w:rPr>
            </w:pPr>
            <w:ins w:id="22819" w:author="Author">
              <w:r>
                <w:rPr>
                  <w:sz w:val="20"/>
                  <w:lang w:val="en-IE"/>
                </w:rPr>
                <w:t>The customer has pending orders in ordering side. The process cannot continue</w:t>
              </w:r>
            </w:ins>
          </w:p>
        </w:tc>
      </w:tr>
      <w:tr w:rsidR="00B155C8" w:rsidRPr="002937F1" w14:paraId="74979940" w14:textId="77777777" w:rsidTr="00C23BF1">
        <w:trPr>
          <w:ins w:id="228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21" w:author="Author"/>
                <w:rFonts w:cs="Arial"/>
                <w:sz w:val="20"/>
                <w:szCs w:val="20"/>
                <w:lang w:val="en-IE"/>
              </w:rPr>
            </w:pPr>
            <w:ins w:id="22822"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3" w:author="Author"/>
                <w:sz w:val="20"/>
                <w:lang w:val="en-IE"/>
              </w:rPr>
            </w:pPr>
            <w:ins w:id="22824" w:author="Author">
              <w:r w:rsidRPr="006228D3">
                <w:rPr>
                  <w:i/>
                  <w:sz w:val="20"/>
                  <w:lang w:val="en-IE"/>
                </w:rPr>
                <w:t>EM_SAL_</w:t>
              </w:r>
              <w:r>
                <w:rPr>
                  <w:i/>
                  <w:sz w:val="20"/>
                  <w:lang w:val="en-IE"/>
                </w:rPr>
                <w:t>61</w:t>
              </w:r>
            </w:ins>
          </w:p>
        </w:tc>
      </w:tr>
      <w:tr w:rsidR="00B155C8" w:rsidRPr="002937F1" w14:paraId="0E709AC8" w14:textId="77777777" w:rsidTr="00C23BF1">
        <w:trPr>
          <w:ins w:id="22825"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26" w:author="Author"/>
                <w:rFonts w:cs="Arial"/>
                <w:sz w:val="20"/>
                <w:szCs w:val="20"/>
                <w:lang w:val="en-IE"/>
              </w:rPr>
            </w:pPr>
            <w:ins w:id="22827"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8" w:author="Author"/>
                <w:sz w:val="20"/>
                <w:lang w:val="en-IE"/>
              </w:rPr>
            </w:pPr>
            <w:ins w:id="22829" w:author="Author">
              <w:r>
                <w:rPr>
                  <w:sz w:val="20"/>
                  <w:lang w:val="en-IE"/>
                </w:rPr>
                <w:t>Message displayed if an error occurs while creating an order</w:t>
              </w:r>
            </w:ins>
          </w:p>
        </w:tc>
      </w:tr>
      <w:tr w:rsidR="00B155C8" w:rsidRPr="002937F1" w14:paraId="61983AA1" w14:textId="77777777" w:rsidTr="00C23BF1">
        <w:trPr>
          <w:ins w:id="22830"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31" w:author="Author"/>
                <w:rFonts w:cs="Arial"/>
                <w:sz w:val="20"/>
                <w:szCs w:val="20"/>
                <w:lang w:val="en-IE"/>
              </w:rPr>
            </w:pPr>
            <w:ins w:id="22832"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3" w:author="Author"/>
                <w:sz w:val="20"/>
                <w:lang w:val="en-IE"/>
              </w:rPr>
            </w:pPr>
            <w:ins w:id="22834"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35"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36" w:author="Author"/>
                <w:rFonts w:cs="Arial"/>
                <w:sz w:val="20"/>
                <w:szCs w:val="20"/>
                <w:lang w:val="en-IE"/>
              </w:rPr>
            </w:pPr>
            <w:ins w:id="22837"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8" w:author="Author"/>
                <w:sz w:val="20"/>
                <w:lang w:val="en-IE"/>
              </w:rPr>
            </w:pPr>
            <w:ins w:id="2283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41" w:author="Author"/>
                <w:rFonts w:cs="Arial"/>
                <w:sz w:val="20"/>
                <w:szCs w:val="20"/>
                <w:lang w:val="en-IE"/>
              </w:rPr>
            </w:pPr>
            <w:ins w:id="22842"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3" w:author="Author"/>
                <w:sz w:val="20"/>
                <w:lang w:val="en-IE"/>
              </w:rPr>
            </w:pPr>
            <w:ins w:id="22844" w:author="Author">
              <w:r>
                <w:rPr>
                  <w:sz w:val="20"/>
                  <w:lang w:val="en-IE"/>
                </w:rPr>
                <w:t>An error occurred while creating an order. Please try again.</w:t>
              </w:r>
            </w:ins>
          </w:p>
        </w:tc>
      </w:tr>
      <w:tr w:rsidR="00B155C8" w:rsidRPr="002937F1" w14:paraId="1F2756F5" w14:textId="77777777" w:rsidTr="00C23BF1">
        <w:trPr>
          <w:ins w:id="2284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46" w:author="Author"/>
                <w:rFonts w:cs="Arial"/>
                <w:sz w:val="20"/>
                <w:szCs w:val="20"/>
                <w:lang w:val="en-IE"/>
              </w:rPr>
            </w:pPr>
            <w:ins w:id="22847"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8" w:author="Author"/>
                <w:i/>
                <w:sz w:val="20"/>
                <w:lang w:val="en-IE"/>
              </w:rPr>
            </w:pPr>
            <w:ins w:id="22849" w:author="Author">
              <w:r w:rsidRPr="00C15473">
                <w:rPr>
                  <w:i/>
                  <w:sz w:val="20"/>
                  <w:lang w:val="en-IE"/>
                </w:rPr>
                <w:t>EM_SAL_62</w:t>
              </w:r>
            </w:ins>
          </w:p>
        </w:tc>
      </w:tr>
      <w:tr w:rsidR="00B155C8" w:rsidRPr="002937F1" w14:paraId="7C04326A" w14:textId="77777777" w:rsidTr="00C23BF1">
        <w:trPr>
          <w:ins w:id="22850"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51" w:author="Author"/>
                <w:rFonts w:cs="Arial"/>
                <w:sz w:val="20"/>
                <w:szCs w:val="20"/>
                <w:lang w:val="en-IE"/>
              </w:rPr>
            </w:pPr>
            <w:ins w:id="22852"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3" w:author="Author"/>
                <w:sz w:val="20"/>
                <w:lang w:val="en-IE"/>
              </w:rPr>
            </w:pPr>
            <w:ins w:id="22854"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55"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56" w:author="Author"/>
                <w:rFonts w:cs="Arial"/>
                <w:sz w:val="20"/>
                <w:szCs w:val="20"/>
                <w:lang w:val="en-IE"/>
              </w:rPr>
            </w:pPr>
            <w:ins w:id="22857"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8" w:author="Author"/>
                <w:sz w:val="20"/>
                <w:lang w:val="en-IE"/>
              </w:rPr>
            </w:pPr>
            <w:ins w:id="22859" w:author="Author">
              <w:r w:rsidRPr="00C15473">
                <w:rPr>
                  <w:sz w:val="20"/>
                  <w:lang w:val="en-IE"/>
                </w:rPr>
                <w:t>Generate port-in code</w:t>
              </w:r>
            </w:ins>
          </w:p>
        </w:tc>
      </w:tr>
      <w:tr w:rsidR="00B155C8" w:rsidRPr="002937F1" w14:paraId="013AFFA7" w14:textId="77777777" w:rsidTr="00C23BF1">
        <w:trPr>
          <w:ins w:id="22860"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61" w:author="Author"/>
                <w:rFonts w:cs="Arial"/>
                <w:sz w:val="20"/>
                <w:szCs w:val="20"/>
                <w:lang w:val="en-IE"/>
              </w:rPr>
            </w:pPr>
            <w:ins w:id="22862"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3" w:author="Author"/>
                <w:sz w:val="20"/>
                <w:lang w:val="en-IE"/>
              </w:rPr>
            </w:pPr>
            <w:ins w:id="2286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6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66" w:author="Author"/>
                <w:rFonts w:cs="Arial"/>
                <w:sz w:val="20"/>
                <w:szCs w:val="20"/>
                <w:lang w:val="en-IE"/>
              </w:rPr>
            </w:pPr>
            <w:ins w:id="22867"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8" w:author="Author"/>
                <w:sz w:val="20"/>
                <w:lang w:val="en-IE"/>
              </w:rPr>
            </w:pPr>
            <w:ins w:id="22869" w:author="Author">
              <w:r>
                <w:rPr>
                  <w:sz w:val="20"/>
                  <w:lang w:val="en-IE"/>
                </w:rPr>
                <w:t>The code given by the Customer does not match the one generated. Please confirm again.</w:t>
              </w:r>
            </w:ins>
          </w:p>
        </w:tc>
      </w:tr>
      <w:tr w:rsidR="00B155C8" w:rsidRPr="002937F1" w14:paraId="007B253A" w14:textId="77777777" w:rsidTr="00C23BF1">
        <w:trPr>
          <w:ins w:id="2287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71" w:author="Author"/>
                <w:rFonts w:cs="Arial"/>
                <w:sz w:val="20"/>
                <w:szCs w:val="20"/>
                <w:lang w:val="en-IE"/>
              </w:rPr>
            </w:pPr>
            <w:ins w:id="22872"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3" w:author="Author"/>
                <w:i/>
                <w:sz w:val="20"/>
                <w:lang w:val="en-IE"/>
              </w:rPr>
            </w:pPr>
            <w:ins w:id="22874" w:author="Author">
              <w:r w:rsidRPr="00C15473">
                <w:rPr>
                  <w:i/>
                  <w:sz w:val="20"/>
                  <w:lang w:val="en-IE"/>
                </w:rPr>
                <w:t>EM_SAL_63</w:t>
              </w:r>
            </w:ins>
          </w:p>
        </w:tc>
      </w:tr>
      <w:tr w:rsidR="00B155C8" w:rsidRPr="002937F1" w14:paraId="732CFEB4" w14:textId="77777777" w:rsidTr="00C23BF1">
        <w:trPr>
          <w:ins w:id="22875"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76" w:author="Author"/>
                <w:rFonts w:cs="Arial"/>
                <w:sz w:val="20"/>
                <w:szCs w:val="20"/>
                <w:lang w:val="en-IE"/>
              </w:rPr>
            </w:pPr>
            <w:ins w:id="22877"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8" w:author="Author"/>
                <w:sz w:val="20"/>
                <w:lang w:val="en-IE"/>
              </w:rPr>
            </w:pPr>
            <w:ins w:id="22879"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80"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81" w:author="Author"/>
                <w:rFonts w:cs="Arial"/>
                <w:sz w:val="20"/>
                <w:szCs w:val="20"/>
                <w:lang w:val="en-IE"/>
              </w:rPr>
            </w:pPr>
            <w:ins w:id="22882"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3" w:author="Author"/>
                <w:sz w:val="20"/>
                <w:lang w:val="en-IE"/>
              </w:rPr>
            </w:pPr>
            <w:ins w:id="22884" w:author="Author">
              <w:r w:rsidRPr="00C15473">
                <w:rPr>
                  <w:sz w:val="20"/>
                  <w:lang w:val="en-IE"/>
                </w:rPr>
                <w:t>Generate port-in code</w:t>
              </w:r>
            </w:ins>
          </w:p>
        </w:tc>
      </w:tr>
      <w:tr w:rsidR="00B155C8" w:rsidRPr="002937F1" w14:paraId="6C9C6851" w14:textId="77777777" w:rsidTr="00C23BF1">
        <w:trPr>
          <w:ins w:id="22885"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86" w:author="Author"/>
                <w:rFonts w:cs="Arial"/>
                <w:sz w:val="20"/>
                <w:szCs w:val="20"/>
                <w:lang w:val="en-IE"/>
              </w:rPr>
            </w:pPr>
            <w:ins w:id="22887"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8" w:author="Author"/>
                <w:sz w:val="20"/>
                <w:lang w:val="en-IE"/>
              </w:rPr>
            </w:pPr>
            <w:ins w:id="2288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91" w:author="Author"/>
                <w:rFonts w:cs="Arial"/>
                <w:sz w:val="20"/>
                <w:szCs w:val="20"/>
                <w:lang w:val="en-IE"/>
              </w:rPr>
            </w:pPr>
            <w:ins w:id="22892"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3" w:author="Author"/>
                <w:sz w:val="20"/>
                <w:lang w:val="en-IE"/>
              </w:rPr>
            </w:pPr>
            <w:ins w:id="22894"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89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896" w:author="Author"/>
                <w:rFonts w:cs="Arial"/>
                <w:sz w:val="20"/>
                <w:szCs w:val="20"/>
                <w:lang w:val="en-IE"/>
              </w:rPr>
            </w:pPr>
            <w:ins w:id="22897"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8" w:author="Author"/>
                <w:i/>
                <w:sz w:val="20"/>
                <w:lang w:val="en-IE"/>
              </w:rPr>
            </w:pPr>
            <w:ins w:id="22899" w:author="Author">
              <w:r w:rsidRPr="00C15473">
                <w:rPr>
                  <w:i/>
                  <w:sz w:val="20"/>
                  <w:lang w:val="en-IE"/>
                </w:rPr>
                <w:t>EM_SAL_64</w:t>
              </w:r>
            </w:ins>
          </w:p>
        </w:tc>
      </w:tr>
      <w:tr w:rsidR="00B155C8" w:rsidRPr="002937F1" w14:paraId="368A024F" w14:textId="77777777" w:rsidTr="00C23BF1">
        <w:trPr>
          <w:ins w:id="22900"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901" w:author="Author"/>
                <w:rFonts w:cs="Arial"/>
                <w:sz w:val="20"/>
                <w:szCs w:val="20"/>
                <w:lang w:val="en-IE"/>
              </w:rPr>
            </w:pPr>
            <w:ins w:id="22902"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3" w:author="Author"/>
                <w:sz w:val="20"/>
                <w:lang w:val="en-IE"/>
              </w:rPr>
            </w:pPr>
            <w:ins w:id="22904" w:author="Author">
              <w:r>
                <w:rPr>
                  <w:sz w:val="20"/>
                  <w:lang w:val="en-IE"/>
                </w:rPr>
                <w:t>Message displayed if an error occurs while doing the rollback of the loyalty point deduction</w:t>
              </w:r>
            </w:ins>
          </w:p>
        </w:tc>
      </w:tr>
      <w:tr w:rsidR="00B155C8" w:rsidRPr="002937F1" w14:paraId="00A08294" w14:textId="77777777" w:rsidTr="00C23BF1">
        <w:trPr>
          <w:ins w:id="22905"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06" w:author="Author"/>
                <w:rFonts w:cs="Arial"/>
                <w:sz w:val="20"/>
                <w:szCs w:val="20"/>
                <w:lang w:val="en-IE"/>
              </w:rPr>
            </w:pPr>
            <w:ins w:id="22907"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8" w:author="Author"/>
                <w:sz w:val="20"/>
                <w:lang w:val="en-IE"/>
              </w:rPr>
            </w:pPr>
            <w:ins w:id="22909" w:author="Author">
              <w:r w:rsidRPr="0076179D">
                <w:rPr>
                  <w:sz w:val="20"/>
                  <w:lang w:val="en-IE"/>
                </w:rPr>
                <w:t>Order submission rollback</w:t>
              </w:r>
            </w:ins>
          </w:p>
        </w:tc>
      </w:tr>
      <w:tr w:rsidR="00B155C8" w:rsidRPr="002937F1" w14:paraId="0149FFBB" w14:textId="77777777" w:rsidTr="00C23BF1">
        <w:trPr>
          <w:ins w:id="22910"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11" w:author="Author"/>
                <w:rFonts w:cs="Arial"/>
                <w:sz w:val="20"/>
                <w:szCs w:val="20"/>
                <w:lang w:val="en-IE"/>
              </w:rPr>
            </w:pPr>
            <w:ins w:id="22912"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3" w:author="Author"/>
                <w:sz w:val="20"/>
                <w:lang w:val="en-IE"/>
              </w:rPr>
            </w:pPr>
            <w:ins w:id="22914"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1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16" w:author="Author"/>
                <w:rFonts w:cs="Arial"/>
                <w:sz w:val="20"/>
                <w:szCs w:val="20"/>
                <w:lang w:val="en-IE"/>
              </w:rPr>
            </w:pPr>
            <w:ins w:id="22917"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8" w:author="Author"/>
                <w:sz w:val="20"/>
                <w:lang w:val="en-IE"/>
              </w:rPr>
            </w:pPr>
            <w:ins w:id="22919"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21" w:author="Author"/>
                <w:rFonts w:cs="Arial"/>
                <w:sz w:val="20"/>
                <w:szCs w:val="20"/>
                <w:lang w:val="en-IE"/>
              </w:rPr>
            </w:pPr>
            <w:ins w:id="22922"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3" w:author="Author"/>
                <w:i/>
                <w:sz w:val="20"/>
                <w:lang w:val="en-IE"/>
              </w:rPr>
            </w:pPr>
            <w:ins w:id="22924" w:author="Author">
              <w:r w:rsidRPr="00C15473">
                <w:rPr>
                  <w:i/>
                  <w:sz w:val="20"/>
                  <w:lang w:val="en-IE"/>
                </w:rPr>
                <w:t>EM_SAL_65</w:t>
              </w:r>
            </w:ins>
          </w:p>
        </w:tc>
      </w:tr>
      <w:tr w:rsidR="00B155C8" w:rsidRPr="002937F1" w14:paraId="663783F3" w14:textId="77777777" w:rsidTr="00C23BF1">
        <w:trPr>
          <w:ins w:id="22925"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26" w:author="Author"/>
                <w:rFonts w:cs="Arial"/>
                <w:sz w:val="20"/>
                <w:szCs w:val="20"/>
                <w:lang w:val="en-IE"/>
              </w:rPr>
            </w:pPr>
            <w:ins w:id="22927"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8" w:author="Author"/>
                <w:sz w:val="20"/>
                <w:lang w:val="en-IE"/>
              </w:rPr>
            </w:pPr>
            <w:ins w:id="22929" w:author="Author">
              <w:r>
                <w:rPr>
                  <w:sz w:val="20"/>
                  <w:lang w:val="en-IE"/>
                </w:rPr>
                <w:t>Message displayed if an error occurs while obtaining the loyalty points</w:t>
              </w:r>
            </w:ins>
          </w:p>
        </w:tc>
      </w:tr>
      <w:tr w:rsidR="00B155C8" w:rsidRPr="002937F1" w14:paraId="399EEC16" w14:textId="77777777" w:rsidTr="00C23BF1">
        <w:trPr>
          <w:ins w:id="22930"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31" w:author="Author"/>
                <w:rFonts w:cs="Arial"/>
                <w:sz w:val="20"/>
                <w:szCs w:val="20"/>
                <w:lang w:val="en-IE"/>
              </w:rPr>
            </w:pPr>
            <w:ins w:id="22932"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3" w:author="Author"/>
                <w:sz w:val="20"/>
                <w:lang w:val="en-IE"/>
              </w:rPr>
            </w:pPr>
            <w:ins w:id="22934" w:author="Author">
              <w:r w:rsidRPr="0060011D">
                <w:rPr>
                  <w:sz w:val="20"/>
                  <w:lang w:val="en-IE"/>
                </w:rPr>
                <w:t>Add fixed or convergent offer to the basket</w:t>
              </w:r>
            </w:ins>
          </w:p>
        </w:tc>
      </w:tr>
      <w:tr w:rsidR="00B155C8" w:rsidRPr="002937F1" w14:paraId="0DC04938" w14:textId="77777777" w:rsidTr="00C23BF1">
        <w:trPr>
          <w:ins w:id="22935"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36" w:author="Author"/>
                <w:rFonts w:cs="Arial"/>
                <w:sz w:val="20"/>
                <w:szCs w:val="20"/>
                <w:lang w:val="en-IE"/>
              </w:rPr>
            </w:pPr>
            <w:ins w:id="22937"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8" w:author="Author"/>
                <w:sz w:val="20"/>
                <w:lang w:val="en-IE"/>
              </w:rPr>
            </w:pPr>
            <w:ins w:id="22939"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4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41" w:author="Author"/>
                <w:rFonts w:cs="Arial"/>
                <w:sz w:val="20"/>
                <w:szCs w:val="20"/>
                <w:lang w:val="en-IE"/>
              </w:rPr>
            </w:pPr>
            <w:ins w:id="22942"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3" w:author="Author"/>
                <w:sz w:val="20"/>
                <w:lang w:val="en-IE"/>
              </w:rPr>
            </w:pPr>
            <w:ins w:id="22944"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45" w:author="Author"/>
          <w:lang w:val="en-IE" w:eastAsia="pt-PT"/>
        </w:rPr>
      </w:pPr>
      <w:ins w:id="22946"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47"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48" w:author="Author"/>
                <w:rFonts w:cs="Arial"/>
                <w:sz w:val="20"/>
                <w:szCs w:val="20"/>
                <w:lang w:val="en-IE"/>
              </w:rPr>
            </w:pPr>
            <w:ins w:id="22949" w:author="Author">
              <w:r w:rsidRPr="00C3339A">
                <w:rPr>
                  <w:rFonts w:cs="Arial"/>
                  <w:sz w:val="20"/>
                  <w:szCs w:val="20"/>
                  <w:lang w:val="en-IE"/>
                </w:rPr>
                <w:t>Messages</w:t>
              </w:r>
            </w:ins>
          </w:p>
        </w:tc>
      </w:tr>
      <w:tr w:rsidR="00B155C8" w:rsidRPr="00C3339A" w14:paraId="1ACF67E8" w14:textId="77777777" w:rsidTr="00C23BF1">
        <w:trPr>
          <w:ins w:id="22950"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51" w:author="Author"/>
                <w:rFonts w:cs="Arial"/>
                <w:sz w:val="20"/>
                <w:szCs w:val="20"/>
                <w:lang w:val="en-IE"/>
              </w:rPr>
            </w:pPr>
            <w:ins w:id="22952"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3" w:author="Author"/>
                <w:rFonts w:cs="Arial"/>
                <w:i/>
                <w:color w:val="000000"/>
                <w:sz w:val="20"/>
                <w:szCs w:val="20"/>
                <w:lang w:val="en-IE"/>
              </w:rPr>
            </w:pPr>
            <w:ins w:id="22954" w:author="Author">
              <w:r w:rsidRPr="00C3339A">
                <w:rPr>
                  <w:rFonts w:cs="Arial"/>
                  <w:i/>
                  <w:color w:val="000000"/>
                  <w:sz w:val="20"/>
                  <w:szCs w:val="20"/>
                  <w:lang w:val="en-IE"/>
                </w:rPr>
                <w:t>WM_SAL_1</w:t>
              </w:r>
            </w:ins>
          </w:p>
        </w:tc>
      </w:tr>
      <w:tr w:rsidR="00B155C8" w:rsidRPr="00C3339A" w14:paraId="03CE7540" w14:textId="77777777" w:rsidTr="00C23BF1">
        <w:trPr>
          <w:ins w:id="22955"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56" w:author="Author"/>
                <w:rFonts w:cs="Arial"/>
                <w:sz w:val="20"/>
                <w:szCs w:val="20"/>
                <w:lang w:val="en-IE"/>
              </w:rPr>
            </w:pPr>
            <w:ins w:id="22957"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8" w:author="Author"/>
                <w:rFonts w:cs="Arial"/>
                <w:color w:val="000000"/>
                <w:sz w:val="20"/>
                <w:szCs w:val="20"/>
                <w:lang w:val="en-IE"/>
              </w:rPr>
            </w:pPr>
            <w:ins w:id="22959" w:author="Author">
              <w:r>
                <w:rPr>
                  <w:rFonts w:cs="Arial"/>
                  <w:sz w:val="20"/>
                  <w:szCs w:val="20"/>
                </w:rPr>
                <w:t>Message displayed if there are no offers available.</w:t>
              </w:r>
            </w:ins>
          </w:p>
        </w:tc>
      </w:tr>
      <w:tr w:rsidR="00B155C8" w:rsidRPr="00C3339A" w14:paraId="6D672317" w14:textId="77777777" w:rsidTr="00C23BF1">
        <w:trPr>
          <w:ins w:id="22960"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61" w:author="Author"/>
                <w:rFonts w:cs="Arial"/>
                <w:sz w:val="20"/>
                <w:szCs w:val="20"/>
                <w:lang w:val="en-IE"/>
              </w:rPr>
            </w:pPr>
            <w:ins w:id="22962"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3" w:author="Author"/>
                <w:rFonts w:cs="Arial"/>
                <w:sz w:val="20"/>
                <w:szCs w:val="20"/>
                <w:lang w:val="en-IE" w:eastAsia="pt-PT"/>
              </w:rPr>
            </w:pPr>
            <w:ins w:id="22964" w:author="Author">
              <w:r w:rsidRPr="00C3339A">
                <w:rPr>
                  <w:rFonts w:cs="Arial"/>
                  <w:sz w:val="20"/>
                  <w:szCs w:val="20"/>
                  <w:lang w:val="en-IE" w:eastAsia="pt-PT"/>
                </w:rPr>
                <w:t>Adding mobile offer to basket</w:t>
              </w:r>
            </w:ins>
          </w:p>
        </w:tc>
      </w:tr>
      <w:tr w:rsidR="00B155C8" w:rsidRPr="00C3339A" w14:paraId="351F09CC" w14:textId="77777777" w:rsidTr="00C23BF1">
        <w:trPr>
          <w:ins w:id="22965"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66" w:author="Author"/>
                <w:rFonts w:cs="Arial"/>
                <w:sz w:val="20"/>
                <w:szCs w:val="20"/>
                <w:lang w:val="en-IE"/>
              </w:rPr>
            </w:pPr>
            <w:ins w:id="22967"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8" w:author="Author"/>
                <w:rFonts w:cs="Arial"/>
                <w:sz w:val="20"/>
                <w:szCs w:val="20"/>
                <w:lang w:val="en-IE" w:eastAsia="pt-PT"/>
              </w:rPr>
            </w:pPr>
            <w:ins w:id="22969"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71" w:author="Author"/>
                <w:rFonts w:cs="Arial"/>
                <w:sz w:val="20"/>
                <w:szCs w:val="20"/>
                <w:lang w:val="en-IE"/>
              </w:rPr>
            </w:pPr>
            <w:ins w:id="22972"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3" w:author="Author"/>
                <w:rFonts w:cs="Arial"/>
                <w:color w:val="000000"/>
                <w:sz w:val="20"/>
                <w:szCs w:val="20"/>
                <w:lang w:val="en-IE"/>
              </w:rPr>
            </w:pPr>
            <w:ins w:id="22974" w:author="Author">
              <w:r w:rsidRPr="00C3339A">
                <w:rPr>
                  <w:rFonts w:cs="Arial"/>
                  <w:color w:val="000000"/>
                  <w:sz w:val="20"/>
                  <w:szCs w:val="20"/>
                  <w:lang w:val="en-IE"/>
                </w:rPr>
                <w:t>There are no available offers.</w:t>
              </w:r>
            </w:ins>
          </w:p>
        </w:tc>
      </w:tr>
      <w:tr w:rsidR="00B155C8" w:rsidRPr="00C3339A" w14:paraId="5674AB20" w14:textId="77777777" w:rsidTr="00C23BF1">
        <w:trPr>
          <w:ins w:id="2297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76" w:author="Author"/>
                <w:rFonts w:cs="Arial"/>
                <w:sz w:val="20"/>
                <w:szCs w:val="20"/>
                <w:lang w:val="en-IE"/>
              </w:rPr>
            </w:pPr>
            <w:ins w:id="22977"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8" w:author="Author"/>
                <w:rFonts w:cs="Arial"/>
                <w:i/>
                <w:color w:val="000000"/>
                <w:sz w:val="20"/>
                <w:szCs w:val="20"/>
                <w:lang w:val="en-IE"/>
              </w:rPr>
            </w:pPr>
            <w:ins w:id="22979" w:author="Author">
              <w:r w:rsidRPr="00C3339A">
                <w:rPr>
                  <w:rFonts w:cs="Arial"/>
                  <w:i/>
                  <w:color w:val="000000"/>
                  <w:sz w:val="20"/>
                  <w:szCs w:val="20"/>
                  <w:lang w:val="en-IE"/>
                </w:rPr>
                <w:t>WM_SAL_2</w:t>
              </w:r>
            </w:ins>
          </w:p>
        </w:tc>
      </w:tr>
      <w:tr w:rsidR="00B155C8" w:rsidRPr="00C3339A" w14:paraId="7DB13D05" w14:textId="77777777" w:rsidTr="00C23BF1">
        <w:trPr>
          <w:ins w:id="22980"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81" w:author="Author"/>
                <w:rFonts w:cs="Arial"/>
                <w:sz w:val="20"/>
                <w:szCs w:val="20"/>
                <w:lang w:val="en-IE"/>
              </w:rPr>
            </w:pPr>
            <w:ins w:id="22982"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3" w:author="Author"/>
                <w:rFonts w:cs="Arial"/>
                <w:b/>
                <w:bCs/>
                <w:i/>
                <w:iCs/>
                <w:color w:val="000000"/>
                <w:sz w:val="20"/>
                <w:szCs w:val="20"/>
                <w:lang w:val="en-IE"/>
              </w:rPr>
            </w:pPr>
            <w:ins w:id="22984"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85"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86" w:author="Author"/>
                <w:rFonts w:cs="Arial"/>
                <w:sz w:val="20"/>
                <w:szCs w:val="20"/>
                <w:lang w:val="en-IE"/>
              </w:rPr>
            </w:pPr>
            <w:ins w:id="22987"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8" w:author="Author"/>
                <w:rFonts w:cs="Arial"/>
                <w:sz w:val="20"/>
                <w:szCs w:val="20"/>
                <w:lang w:val="en-IE" w:eastAsia="pt-PT"/>
              </w:rPr>
            </w:pPr>
            <w:ins w:id="22989" w:author="Author">
              <w:r w:rsidRPr="00C3339A">
                <w:rPr>
                  <w:rFonts w:cs="Arial"/>
                  <w:sz w:val="20"/>
                  <w:szCs w:val="20"/>
                  <w:lang w:val="en-IE" w:eastAsia="pt-PT"/>
                </w:rPr>
                <w:t>Subscribing mobile offer</w:t>
              </w:r>
            </w:ins>
          </w:p>
        </w:tc>
      </w:tr>
      <w:tr w:rsidR="00B155C8" w:rsidRPr="00C3339A" w14:paraId="4336B0EE" w14:textId="77777777" w:rsidTr="00C23BF1">
        <w:trPr>
          <w:ins w:id="22990"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91" w:author="Author"/>
                <w:rFonts w:cs="Arial"/>
                <w:sz w:val="20"/>
                <w:szCs w:val="20"/>
                <w:lang w:val="en-IE"/>
              </w:rPr>
            </w:pPr>
            <w:ins w:id="22992"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3" w:author="Author"/>
                <w:rFonts w:cs="Arial"/>
                <w:sz w:val="20"/>
                <w:szCs w:val="20"/>
                <w:lang w:val="en-IE" w:eastAsia="pt-PT"/>
              </w:rPr>
            </w:pPr>
            <w:ins w:id="22994"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29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2996" w:author="Author"/>
                <w:rFonts w:cs="Arial"/>
                <w:sz w:val="20"/>
                <w:szCs w:val="20"/>
                <w:lang w:val="en-IE"/>
              </w:rPr>
            </w:pPr>
            <w:ins w:id="22997"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8" w:author="Author"/>
                <w:rFonts w:cs="Arial"/>
                <w:color w:val="000000"/>
                <w:sz w:val="20"/>
                <w:szCs w:val="20"/>
                <w:lang w:val="en-IE"/>
              </w:rPr>
            </w:pPr>
            <w:ins w:id="22999"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30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3001" w:author="Author"/>
                <w:rFonts w:cs="Arial"/>
                <w:sz w:val="20"/>
                <w:szCs w:val="20"/>
                <w:lang w:val="en-IE"/>
              </w:rPr>
            </w:pPr>
            <w:ins w:id="23002"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3" w:author="Author"/>
                <w:rFonts w:cs="Arial"/>
                <w:i/>
                <w:color w:val="000000"/>
                <w:sz w:val="20"/>
                <w:szCs w:val="20"/>
                <w:lang w:val="en-IE"/>
              </w:rPr>
            </w:pPr>
            <w:ins w:id="23004" w:author="Author">
              <w:r w:rsidRPr="00C3339A">
                <w:rPr>
                  <w:rFonts w:cs="Arial"/>
                  <w:i/>
                  <w:color w:val="000000"/>
                  <w:sz w:val="20"/>
                  <w:szCs w:val="20"/>
                  <w:lang w:val="en-IE"/>
                </w:rPr>
                <w:t>WM_SAL_3</w:t>
              </w:r>
            </w:ins>
          </w:p>
        </w:tc>
      </w:tr>
      <w:tr w:rsidR="00B155C8" w:rsidRPr="00C3339A" w14:paraId="44DE637A" w14:textId="77777777" w:rsidTr="00C23BF1">
        <w:trPr>
          <w:ins w:id="23005"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06" w:author="Author"/>
                <w:rFonts w:cs="Arial"/>
                <w:sz w:val="20"/>
                <w:szCs w:val="20"/>
                <w:lang w:val="en-IE"/>
              </w:rPr>
            </w:pPr>
            <w:ins w:id="23007"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8" w:author="Author"/>
                <w:rFonts w:cs="Arial"/>
                <w:color w:val="000000"/>
                <w:sz w:val="20"/>
                <w:szCs w:val="20"/>
                <w:lang w:val="en-IE"/>
              </w:rPr>
            </w:pPr>
            <w:ins w:id="23009"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10"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11" w:author="Author"/>
                <w:rFonts w:cs="Arial"/>
                <w:sz w:val="20"/>
                <w:szCs w:val="20"/>
                <w:lang w:val="en-IE"/>
              </w:rPr>
            </w:pPr>
            <w:ins w:id="23012"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3" w:author="Author"/>
                <w:rFonts w:cs="Arial"/>
                <w:sz w:val="20"/>
                <w:szCs w:val="20"/>
                <w:lang w:val="en-IE" w:eastAsia="pt-PT"/>
              </w:rPr>
            </w:pPr>
            <w:ins w:id="23014" w:author="Author">
              <w:r w:rsidRPr="00C3339A">
                <w:rPr>
                  <w:rFonts w:cs="Arial"/>
                  <w:sz w:val="20"/>
                  <w:szCs w:val="20"/>
                  <w:lang w:val="en-IE" w:eastAsia="pt-PT"/>
                </w:rPr>
                <w:t>Subscribing mobile offer</w:t>
              </w:r>
            </w:ins>
          </w:p>
        </w:tc>
      </w:tr>
      <w:tr w:rsidR="00B155C8" w:rsidRPr="00C3339A" w14:paraId="615EA419" w14:textId="77777777" w:rsidTr="00C23BF1">
        <w:trPr>
          <w:ins w:id="23015"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16" w:author="Author"/>
                <w:rFonts w:cs="Arial"/>
                <w:sz w:val="20"/>
                <w:szCs w:val="20"/>
                <w:lang w:val="en-IE"/>
              </w:rPr>
            </w:pPr>
            <w:ins w:id="23017"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8" w:author="Author"/>
                <w:rFonts w:cs="Arial"/>
                <w:sz w:val="20"/>
                <w:szCs w:val="20"/>
                <w:lang w:val="en-IE" w:eastAsia="pt-PT"/>
              </w:rPr>
            </w:pPr>
            <w:ins w:id="23019"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21" w:author="Author"/>
                <w:rFonts w:cs="Arial"/>
                <w:sz w:val="20"/>
                <w:szCs w:val="20"/>
                <w:lang w:val="en-IE"/>
              </w:rPr>
            </w:pPr>
            <w:ins w:id="23022"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3" w:author="Author"/>
                <w:rFonts w:cs="Arial"/>
                <w:color w:val="000000"/>
                <w:sz w:val="20"/>
                <w:szCs w:val="20"/>
                <w:lang w:val="en-IE"/>
              </w:rPr>
            </w:pPr>
            <w:ins w:id="23024"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26" w:author="Author"/>
                <w:rFonts w:cs="Arial"/>
                <w:sz w:val="20"/>
                <w:szCs w:val="20"/>
                <w:lang w:val="en-IE"/>
              </w:rPr>
            </w:pPr>
            <w:ins w:id="23027"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8" w:author="Author"/>
                <w:rFonts w:cs="Arial"/>
                <w:i/>
                <w:color w:val="000000"/>
                <w:sz w:val="20"/>
                <w:szCs w:val="20"/>
                <w:lang w:val="en-IE"/>
              </w:rPr>
            </w:pPr>
            <w:ins w:id="23029" w:author="Author">
              <w:r w:rsidRPr="00C3339A">
                <w:rPr>
                  <w:rFonts w:cs="Arial"/>
                  <w:i/>
                  <w:color w:val="000000"/>
                  <w:sz w:val="20"/>
                  <w:szCs w:val="20"/>
                  <w:lang w:val="en-IE"/>
                </w:rPr>
                <w:t>WM_SAL_4</w:t>
              </w:r>
            </w:ins>
          </w:p>
        </w:tc>
      </w:tr>
      <w:tr w:rsidR="00B155C8" w:rsidRPr="00C3339A" w14:paraId="0A7E82F1" w14:textId="77777777" w:rsidTr="00C23BF1">
        <w:trPr>
          <w:ins w:id="23030"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31" w:author="Author"/>
                <w:rFonts w:cs="Arial"/>
                <w:sz w:val="20"/>
                <w:szCs w:val="20"/>
                <w:lang w:val="en-IE"/>
              </w:rPr>
            </w:pPr>
            <w:ins w:id="23032"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3" w:author="Author"/>
                <w:rFonts w:cs="Arial"/>
                <w:color w:val="000000"/>
                <w:sz w:val="20"/>
                <w:szCs w:val="20"/>
                <w:lang w:val="en-IE"/>
              </w:rPr>
            </w:pPr>
            <w:ins w:id="23034"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35"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36" w:author="Author"/>
                <w:rFonts w:cs="Arial"/>
                <w:sz w:val="20"/>
                <w:szCs w:val="20"/>
                <w:lang w:val="en-IE"/>
              </w:rPr>
            </w:pPr>
            <w:ins w:id="23037"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8" w:author="Author"/>
                <w:rFonts w:cs="Arial"/>
                <w:sz w:val="20"/>
                <w:szCs w:val="20"/>
                <w:lang w:val="en-IE" w:eastAsia="pt-PT"/>
              </w:rPr>
            </w:pPr>
            <w:ins w:id="23039" w:author="Author">
              <w:r w:rsidRPr="00C3339A">
                <w:rPr>
                  <w:rFonts w:cs="Arial"/>
                  <w:sz w:val="20"/>
                  <w:szCs w:val="20"/>
                  <w:lang w:val="en-IE" w:eastAsia="pt-PT"/>
                </w:rPr>
                <w:t>Subscribing mobile offer</w:t>
              </w:r>
            </w:ins>
          </w:p>
        </w:tc>
      </w:tr>
      <w:tr w:rsidR="00B155C8" w:rsidRPr="00C3339A" w14:paraId="6AC9EB9F" w14:textId="77777777" w:rsidTr="00C23BF1">
        <w:trPr>
          <w:ins w:id="23040"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41" w:author="Author"/>
                <w:rFonts w:cs="Arial"/>
                <w:sz w:val="20"/>
                <w:szCs w:val="20"/>
                <w:lang w:val="en-IE"/>
              </w:rPr>
            </w:pPr>
            <w:ins w:id="23042"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3" w:author="Author"/>
                <w:rFonts w:cs="Arial"/>
                <w:sz w:val="20"/>
                <w:szCs w:val="20"/>
                <w:lang w:val="en-IE" w:eastAsia="pt-PT"/>
              </w:rPr>
            </w:pPr>
            <w:ins w:id="23044"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46" w:author="Author"/>
                <w:rFonts w:cs="Arial"/>
                <w:sz w:val="20"/>
                <w:szCs w:val="20"/>
                <w:lang w:val="en-IE"/>
              </w:rPr>
            </w:pPr>
            <w:ins w:id="23047"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8" w:author="Author"/>
                <w:rFonts w:cs="Arial"/>
                <w:color w:val="000000"/>
                <w:sz w:val="20"/>
                <w:szCs w:val="20"/>
                <w:lang w:val="en-IE"/>
              </w:rPr>
            </w:pPr>
            <w:ins w:id="23049"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51" w:author="Author"/>
                <w:rFonts w:cs="Arial"/>
                <w:sz w:val="20"/>
                <w:szCs w:val="20"/>
                <w:lang w:val="en-IE"/>
              </w:rPr>
            </w:pPr>
            <w:ins w:id="23052"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3" w:author="Author"/>
                <w:rFonts w:cs="Arial"/>
                <w:i/>
                <w:color w:val="000000"/>
                <w:sz w:val="20"/>
                <w:szCs w:val="20"/>
                <w:lang w:val="en-IE"/>
              </w:rPr>
            </w:pPr>
            <w:ins w:id="23054" w:author="Author">
              <w:r w:rsidRPr="00C3339A">
                <w:rPr>
                  <w:rFonts w:cs="Arial"/>
                  <w:i/>
                  <w:color w:val="000000"/>
                  <w:sz w:val="20"/>
                  <w:szCs w:val="20"/>
                  <w:lang w:val="en-IE"/>
                </w:rPr>
                <w:t>WM_SAL_5</w:t>
              </w:r>
            </w:ins>
          </w:p>
        </w:tc>
      </w:tr>
      <w:tr w:rsidR="00B155C8" w:rsidRPr="00C3339A" w14:paraId="1241ED17" w14:textId="77777777" w:rsidTr="00C23BF1">
        <w:trPr>
          <w:ins w:id="23055"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56" w:author="Author"/>
                <w:rFonts w:cs="Arial"/>
                <w:sz w:val="20"/>
                <w:szCs w:val="20"/>
                <w:lang w:val="en-IE"/>
              </w:rPr>
            </w:pPr>
            <w:ins w:id="23057"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8" w:author="Author"/>
                <w:rFonts w:cs="Arial"/>
                <w:b/>
                <w:bCs/>
                <w:i/>
                <w:iCs/>
                <w:color w:val="000000"/>
                <w:sz w:val="20"/>
                <w:szCs w:val="20"/>
                <w:lang w:val="en-IE"/>
              </w:rPr>
            </w:pPr>
            <w:ins w:id="23059" w:author="Author">
              <w:r>
                <w:rPr>
                  <w:rFonts w:cs="Arial"/>
                  <w:sz w:val="20"/>
                  <w:szCs w:val="20"/>
                </w:rPr>
                <w:t>Message displayed if the customer credit vetting is in referral</w:t>
              </w:r>
            </w:ins>
          </w:p>
        </w:tc>
      </w:tr>
      <w:tr w:rsidR="00B155C8" w:rsidRPr="00C3339A" w14:paraId="25D80E34" w14:textId="77777777" w:rsidTr="00C23BF1">
        <w:trPr>
          <w:ins w:id="23060"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61" w:author="Author"/>
                <w:rFonts w:cs="Arial"/>
                <w:sz w:val="20"/>
                <w:szCs w:val="20"/>
                <w:lang w:val="en-IE"/>
              </w:rPr>
            </w:pPr>
            <w:ins w:id="23062"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3" w:author="Author"/>
                <w:rFonts w:cs="Arial"/>
                <w:sz w:val="20"/>
                <w:szCs w:val="20"/>
                <w:lang w:val="en-IE" w:eastAsia="pt-PT"/>
              </w:rPr>
            </w:pPr>
            <w:ins w:id="23064" w:author="Author">
              <w:r w:rsidRPr="00C3339A">
                <w:rPr>
                  <w:rFonts w:cs="Arial"/>
                  <w:sz w:val="20"/>
                  <w:szCs w:val="20"/>
                  <w:lang w:val="en-IE" w:eastAsia="pt-PT"/>
                </w:rPr>
                <w:t>Subscribing mobile offer</w:t>
              </w:r>
            </w:ins>
          </w:p>
        </w:tc>
      </w:tr>
      <w:tr w:rsidR="00B155C8" w:rsidRPr="00C3339A" w14:paraId="05BD7B30" w14:textId="77777777" w:rsidTr="00C23BF1">
        <w:trPr>
          <w:ins w:id="23065"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66" w:author="Author"/>
                <w:rFonts w:cs="Arial"/>
                <w:sz w:val="20"/>
                <w:szCs w:val="20"/>
                <w:lang w:val="en-IE"/>
              </w:rPr>
            </w:pPr>
            <w:ins w:id="23067"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8" w:author="Author"/>
                <w:rFonts w:cs="Arial"/>
                <w:sz w:val="20"/>
                <w:szCs w:val="20"/>
                <w:lang w:val="en-IE" w:eastAsia="pt-PT"/>
              </w:rPr>
            </w:pPr>
            <w:ins w:id="23069"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71" w:author="Author"/>
                <w:rFonts w:cs="Arial"/>
                <w:sz w:val="20"/>
                <w:szCs w:val="20"/>
                <w:lang w:val="en-IE"/>
              </w:rPr>
            </w:pPr>
            <w:ins w:id="23072"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3" w:author="Author"/>
                <w:rFonts w:cs="Arial"/>
                <w:color w:val="000000"/>
                <w:sz w:val="20"/>
                <w:szCs w:val="20"/>
                <w:lang w:val="en-IE"/>
              </w:rPr>
            </w:pPr>
            <w:ins w:id="23074"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7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76" w:author="Author"/>
                <w:rFonts w:cs="Arial"/>
                <w:sz w:val="20"/>
                <w:szCs w:val="20"/>
                <w:lang w:val="en-IE"/>
              </w:rPr>
            </w:pPr>
            <w:ins w:id="23077"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8" w:author="Author"/>
                <w:rFonts w:cs="Arial"/>
                <w:i/>
                <w:color w:val="000000"/>
                <w:sz w:val="20"/>
                <w:szCs w:val="20"/>
                <w:lang w:val="en-IE"/>
              </w:rPr>
            </w:pPr>
            <w:ins w:id="23079" w:author="Author">
              <w:r w:rsidRPr="00C3339A">
                <w:rPr>
                  <w:rFonts w:cs="Arial"/>
                  <w:i/>
                  <w:color w:val="000000"/>
                  <w:sz w:val="20"/>
                  <w:szCs w:val="20"/>
                  <w:lang w:val="en-IE"/>
                </w:rPr>
                <w:t>WM_SAL_6</w:t>
              </w:r>
            </w:ins>
          </w:p>
        </w:tc>
      </w:tr>
      <w:tr w:rsidR="00B155C8" w:rsidRPr="00C3339A" w14:paraId="54508705" w14:textId="77777777" w:rsidTr="00C23BF1">
        <w:trPr>
          <w:ins w:id="23080"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81" w:author="Author"/>
                <w:rFonts w:cs="Arial"/>
                <w:sz w:val="20"/>
                <w:szCs w:val="20"/>
                <w:lang w:val="en-IE"/>
              </w:rPr>
            </w:pPr>
            <w:ins w:id="23082"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3" w:author="Author"/>
                <w:rFonts w:cs="Arial"/>
                <w:color w:val="000000"/>
                <w:sz w:val="20"/>
                <w:szCs w:val="20"/>
                <w:lang w:val="en-IE"/>
              </w:rPr>
            </w:pPr>
            <w:ins w:id="23084" w:author="Author">
              <w:r>
                <w:rPr>
                  <w:rFonts w:cs="Arial"/>
                  <w:sz w:val="20"/>
                  <w:szCs w:val="20"/>
                </w:rPr>
                <w:t>Message displayed if there are no slots available for the technician visit.</w:t>
              </w:r>
            </w:ins>
          </w:p>
        </w:tc>
      </w:tr>
      <w:tr w:rsidR="00B155C8" w:rsidRPr="00C3339A" w14:paraId="19758584" w14:textId="77777777" w:rsidTr="00C23BF1">
        <w:trPr>
          <w:ins w:id="23085"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86" w:author="Author"/>
                <w:rFonts w:cs="Arial"/>
                <w:sz w:val="20"/>
                <w:szCs w:val="20"/>
                <w:lang w:val="en-IE"/>
              </w:rPr>
            </w:pPr>
            <w:ins w:id="23087"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8" w:author="Author"/>
                <w:rFonts w:cs="Arial"/>
                <w:sz w:val="20"/>
                <w:szCs w:val="20"/>
                <w:lang w:val="en-IE" w:eastAsia="pt-PT"/>
              </w:rPr>
            </w:pPr>
            <w:ins w:id="23089"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90"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91" w:author="Author"/>
                <w:rFonts w:cs="Arial"/>
                <w:sz w:val="20"/>
                <w:szCs w:val="20"/>
                <w:lang w:val="en-IE"/>
              </w:rPr>
            </w:pPr>
            <w:ins w:id="23092"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3" w:author="Author"/>
                <w:rFonts w:cs="Arial"/>
                <w:sz w:val="20"/>
                <w:szCs w:val="20"/>
                <w:lang w:val="en-IE" w:eastAsia="pt-PT"/>
              </w:rPr>
            </w:pPr>
            <w:ins w:id="23094"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0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096" w:author="Author"/>
                <w:rFonts w:cs="Arial"/>
                <w:sz w:val="20"/>
                <w:szCs w:val="20"/>
                <w:lang w:val="en-IE"/>
              </w:rPr>
            </w:pPr>
            <w:ins w:id="23097"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8" w:author="Author"/>
                <w:rFonts w:cs="Arial"/>
                <w:color w:val="000000"/>
                <w:sz w:val="20"/>
                <w:szCs w:val="20"/>
                <w:lang w:val="en-IE"/>
              </w:rPr>
            </w:pPr>
            <w:ins w:id="23099" w:author="Author">
              <w:r w:rsidRPr="00E73B40">
                <w:rPr>
                  <w:sz w:val="20"/>
                  <w:lang w:val="en-IE"/>
                </w:rPr>
                <w:t>There are no available slots for the technician visit.</w:t>
              </w:r>
            </w:ins>
          </w:p>
        </w:tc>
      </w:tr>
      <w:tr w:rsidR="00B155C8" w:rsidRPr="00C3339A" w14:paraId="616566B3" w14:textId="77777777" w:rsidTr="00C23BF1">
        <w:trPr>
          <w:ins w:id="231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101" w:author="Author"/>
                <w:rFonts w:cs="Arial"/>
                <w:sz w:val="20"/>
                <w:szCs w:val="20"/>
                <w:lang w:val="en-IE"/>
              </w:rPr>
            </w:pPr>
            <w:ins w:id="23102"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3" w:author="Author"/>
                <w:rFonts w:cs="Arial"/>
                <w:i/>
                <w:color w:val="000000"/>
                <w:sz w:val="20"/>
                <w:szCs w:val="20"/>
                <w:lang w:val="en-IE"/>
              </w:rPr>
            </w:pPr>
            <w:ins w:id="23104" w:author="Author">
              <w:r w:rsidRPr="00C3339A">
                <w:rPr>
                  <w:rFonts w:cs="Arial"/>
                  <w:i/>
                  <w:color w:val="000000"/>
                  <w:sz w:val="20"/>
                  <w:szCs w:val="20"/>
                  <w:lang w:val="en-IE"/>
                </w:rPr>
                <w:t>WM_SAL_7</w:t>
              </w:r>
            </w:ins>
          </w:p>
        </w:tc>
      </w:tr>
      <w:tr w:rsidR="00B155C8" w:rsidRPr="00C3339A" w14:paraId="60F05ADB" w14:textId="77777777" w:rsidTr="00C23BF1">
        <w:trPr>
          <w:ins w:id="23105"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06" w:author="Author"/>
                <w:rFonts w:cs="Arial"/>
                <w:sz w:val="20"/>
                <w:szCs w:val="20"/>
                <w:lang w:val="en-IE"/>
              </w:rPr>
            </w:pPr>
            <w:ins w:id="23107"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8" w:author="Author"/>
                <w:rFonts w:cs="Arial"/>
                <w:color w:val="000000"/>
                <w:sz w:val="20"/>
                <w:szCs w:val="20"/>
                <w:lang w:val="en-IE"/>
              </w:rPr>
            </w:pPr>
            <w:ins w:id="23109" w:author="Author">
              <w:r>
                <w:rPr>
                  <w:rFonts w:cs="Arial"/>
                  <w:sz w:val="20"/>
                  <w:szCs w:val="20"/>
                </w:rPr>
                <w:t>Message displayed if add-on management is not possible.</w:t>
              </w:r>
            </w:ins>
          </w:p>
        </w:tc>
      </w:tr>
      <w:tr w:rsidR="00B155C8" w:rsidRPr="00C3339A" w14:paraId="7109396B" w14:textId="77777777" w:rsidTr="00C23BF1">
        <w:trPr>
          <w:ins w:id="23110"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11" w:author="Author"/>
                <w:rFonts w:cs="Arial"/>
                <w:sz w:val="20"/>
                <w:szCs w:val="20"/>
                <w:lang w:val="en-IE"/>
              </w:rPr>
            </w:pPr>
            <w:ins w:id="23112"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3" w:author="Author"/>
                <w:rFonts w:cs="Arial"/>
                <w:sz w:val="20"/>
                <w:szCs w:val="20"/>
                <w:lang w:val="en-IE" w:eastAsia="pt-PT"/>
              </w:rPr>
            </w:pPr>
            <w:ins w:id="23114"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15"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16" w:author="Author"/>
                <w:rFonts w:cs="Arial"/>
                <w:sz w:val="20"/>
                <w:szCs w:val="20"/>
                <w:lang w:val="en-IE"/>
              </w:rPr>
            </w:pPr>
            <w:ins w:id="23117"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8" w:author="Author"/>
                <w:rFonts w:cs="Arial"/>
                <w:sz w:val="20"/>
                <w:szCs w:val="20"/>
                <w:lang w:val="en-IE" w:eastAsia="pt-PT"/>
              </w:rPr>
            </w:pPr>
            <w:ins w:id="23119"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21" w:author="Author"/>
                <w:rFonts w:cs="Arial"/>
                <w:sz w:val="20"/>
                <w:szCs w:val="20"/>
                <w:lang w:val="en-IE"/>
              </w:rPr>
            </w:pPr>
            <w:ins w:id="23122"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3" w:author="Author"/>
                <w:rFonts w:cs="Arial"/>
                <w:color w:val="000000"/>
                <w:sz w:val="20"/>
                <w:szCs w:val="20"/>
                <w:lang w:val="en-IE"/>
              </w:rPr>
            </w:pPr>
            <w:ins w:id="23124"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26" w:author="Author"/>
                <w:rFonts w:cs="Arial"/>
                <w:sz w:val="20"/>
                <w:szCs w:val="20"/>
                <w:lang w:val="en-IE"/>
              </w:rPr>
            </w:pPr>
            <w:ins w:id="23127"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8" w:author="Author"/>
                <w:rFonts w:cs="Arial"/>
                <w:i/>
                <w:color w:val="000000"/>
                <w:sz w:val="20"/>
                <w:szCs w:val="20"/>
                <w:lang w:val="en-IE"/>
              </w:rPr>
            </w:pPr>
            <w:ins w:id="23129" w:author="Author">
              <w:r w:rsidRPr="00C3339A">
                <w:rPr>
                  <w:rFonts w:cs="Arial"/>
                  <w:i/>
                  <w:color w:val="000000"/>
                  <w:sz w:val="20"/>
                  <w:szCs w:val="20"/>
                  <w:lang w:val="en-IE"/>
                </w:rPr>
                <w:t>WM_SAL_8</w:t>
              </w:r>
            </w:ins>
          </w:p>
        </w:tc>
      </w:tr>
      <w:tr w:rsidR="00B155C8" w:rsidRPr="00C3339A" w14:paraId="6F1CD916" w14:textId="77777777" w:rsidTr="00C23BF1">
        <w:trPr>
          <w:ins w:id="23130"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31" w:author="Author"/>
                <w:rFonts w:cs="Arial"/>
                <w:sz w:val="20"/>
                <w:szCs w:val="20"/>
                <w:lang w:val="en-IE"/>
              </w:rPr>
            </w:pPr>
            <w:ins w:id="23132"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3" w:author="Author"/>
                <w:rFonts w:cs="Arial"/>
                <w:color w:val="000000"/>
                <w:sz w:val="20"/>
                <w:szCs w:val="20"/>
                <w:lang w:val="en-IE"/>
              </w:rPr>
            </w:pPr>
            <w:ins w:id="23134" w:author="Author">
              <w:r>
                <w:rPr>
                  <w:rFonts w:cs="Arial"/>
                  <w:sz w:val="20"/>
                  <w:szCs w:val="20"/>
                </w:rPr>
                <w:t>Message displayed if a search query returns no results.</w:t>
              </w:r>
            </w:ins>
          </w:p>
        </w:tc>
      </w:tr>
      <w:tr w:rsidR="00B155C8" w:rsidRPr="00C3339A" w14:paraId="4A17A381" w14:textId="77777777" w:rsidTr="00C23BF1">
        <w:trPr>
          <w:ins w:id="23135"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36" w:author="Author"/>
                <w:rFonts w:cs="Arial"/>
                <w:sz w:val="20"/>
                <w:szCs w:val="20"/>
                <w:lang w:val="en-IE"/>
              </w:rPr>
            </w:pPr>
            <w:ins w:id="23137"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8" w:author="Author"/>
                <w:rFonts w:cs="Arial"/>
                <w:sz w:val="20"/>
                <w:szCs w:val="20"/>
                <w:lang w:val="en-IE" w:eastAsia="pt-PT"/>
              </w:rPr>
            </w:pPr>
            <w:ins w:id="23139"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40"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41" w:author="Author"/>
                <w:rFonts w:cs="Arial"/>
                <w:sz w:val="20"/>
                <w:szCs w:val="20"/>
                <w:lang w:val="en-IE"/>
              </w:rPr>
            </w:pPr>
            <w:ins w:id="23142"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3" w:author="Author"/>
                <w:rFonts w:cs="Arial"/>
                <w:sz w:val="20"/>
                <w:szCs w:val="20"/>
                <w:lang w:val="en-IE" w:eastAsia="pt-PT"/>
              </w:rPr>
            </w:pPr>
            <w:ins w:id="23144"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46" w:author="Author"/>
                <w:rFonts w:cs="Arial"/>
                <w:sz w:val="20"/>
                <w:szCs w:val="20"/>
                <w:lang w:val="en-IE"/>
              </w:rPr>
            </w:pPr>
            <w:ins w:id="23147"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8" w:author="Author"/>
                <w:rFonts w:cs="Arial"/>
                <w:color w:val="000000"/>
                <w:sz w:val="20"/>
                <w:szCs w:val="20"/>
                <w:lang w:val="en-IE"/>
              </w:rPr>
            </w:pPr>
            <w:ins w:id="23149"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51" w:author="Author"/>
                <w:rFonts w:cs="Arial"/>
                <w:sz w:val="20"/>
                <w:szCs w:val="20"/>
                <w:lang w:val="en-IE"/>
              </w:rPr>
            </w:pPr>
            <w:ins w:id="23152"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3" w:author="Author"/>
                <w:rFonts w:cs="Arial"/>
                <w:i/>
                <w:sz w:val="20"/>
                <w:szCs w:val="20"/>
                <w:lang w:val="en-IE"/>
              </w:rPr>
            </w:pPr>
            <w:ins w:id="23154" w:author="Author">
              <w:r w:rsidRPr="00C3339A">
                <w:rPr>
                  <w:rFonts w:cs="Arial"/>
                  <w:i/>
                  <w:sz w:val="20"/>
                  <w:szCs w:val="20"/>
                  <w:lang w:val="en-IE"/>
                </w:rPr>
                <w:t>WM_SAL_9</w:t>
              </w:r>
            </w:ins>
          </w:p>
        </w:tc>
      </w:tr>
      <w:tr w:rsidR="00B155C8" w:rsidRPr="00C3339A" w14:paraId="167DFAE0" w14:textId="77777777" w:rsidTr="00C23BF1">
        <w:trPr>
          <w:ins w:id="23155"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56" w:author="Author"/>
                <w:rFonts w:cs="Arial"/>
                <w:sz w:val="20"/>
                <w:szCs w:val="20"/>
                <w:lang w:val="en-IE"/>
              </w:rPr>
            </w:pPr>
            <w:ins w:id="23157"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8" w:author="Author"/>
                <w:rFonts w:cs="Arial"/>
                <w:color w:val="000000"/>
                <w:sz w:val="20"/>
                <w:szCs w:val="20"/>
                <w:lang w:val="en-IE"/>
              </w:rPr>
            </w:pPr>
            <w:ins w:id="23159"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60"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61" w:author="Author"/>
                <w:rFonts w:cs="Arial"/>
                <w:sz w:val="20"/>
                <w:szCs w:val="20"/>
                <w:lang w:val="en-IE"/>
              </w:rPr>
            </w:pPr>
            <w:ins w:id="23162"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3" w:author="Author"/>
                <w:rFonts w:cs="Arial"/>
                <w:sz w:val="20"/>
                <w:szCs w:val="20"/>
                <w:lang w:val="en-IE" w:eastAsia="pt-PT"/>
              </w:rPr>
            </w:pPr>
            <w:ins w:id="23164"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66" w:author="Author"/>
                <w:rFonts w:cs="Arial"/>
                <w:sz w:val="20"/>
                <w:szCs w:val="20"/>
                <w:lang w:val="en-IE"/>
              </w:rPr>
            </w:pPr>
            <w:ins w:id="23167"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8" w:author="Author"/>
                <w:rFonts w:cs="Arial"/>
                <w:sz w:val="20"/>
                <w:szCs w:val="20"/>
                <w:lang w:val="en-IE" w:eastAsia="pt-PT"/>
              </w:rPr>
            </w:pPr>
            <w:ins w:id="23169"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71" w:author="Author"/>
                <w:rFonts w:cs="Arial"/>
                <w:sz w:val="20"/>
                <w:szCs w:val="20"/>
                <w:lang w:val="en-IE"/>
              </w:rPr>
            </w:pPr>
            <w:ins w:id="23172"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3" w:author="Author"/>
                <w:rFonts w:cs="Arial"/>
                <w:color w:val="000000"/>
                <w:sz w:val="20"/>
                <w:szCs w:val="20"/>
                <w:lang w:val="en-IE"/>
              </w:rPr>
            </w:pPr>
            <w:ins w:id="23174"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76" w:author="Author"/>
                <w:rFonts w:cs="Arial"/>
                <w:sz w:val="20"/>
                <w:szCs w:val="20"/>
                <w:lang w:val="en-IE"/>
              </w:rPr>
            </w:pPr>
            <w:ins w:id="23177"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8" w:author="Author"/>
                <w:rFonts w:cs="Arial"/>
                <w:color w:val="000000"/>
                <w:sz w:val="20"/>
                <w:szCs w:val="20"/>
                <w:lang w:val="en-IE"/>
              </w:rPr>
            </w:pPr>
            <w:ins w:id="23179"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81" w:author="Author"/>
                <w:rFonts w:cs="Arial"/>
                <w:sz w:val="20"/>
                <w:szCs w:val="20"/>
                <w:lang w:val="en-IE"/>
              </w:rPr>
            </w:pPr>
            <w:ins w:id="23182"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3" w:author="Author"/>
                <w:rFonts w:cs="Arial"/>
                <w:color w:val="000000"/>
                <w:sz w:val="20"/>
                <w:szCs w:val="20"/>
                <w:lang w:val="en-IE"/>
              </w:rPr>
            </w:pPr>
            <w:ins w:id="23184"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86" w:author="Author"/>
                <w:rFonts w:cs="Arial"/>
                <w:sz w:val="20"/>
                <w:szCs w:val="20"/>
                <w:lang w:val="en-IE"/>
              </w:rPr>
            </w:pPr>
            <w:ins w:id="23187"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8" w:author="Author"/>
                <w:rFonts w:cs="Arial"/>
                <w:color w:val="000000"/>
                <w:sz w:val="20"/>
                <w:szCs w:val="20"/>
                <w:lang w:val="en-IE"/>
              </w:rPr>
            </w:pPr>
            <w:ins w:id="23189" w:author="Author">
              <w:r w:rsidRPr="00112F06">
                <w:rPr>
                  <w:rFonts w:cs="Arial"/>
                  <w:sz w:val="20"/>
                  <w:szCs w:val="20"/>
                  <w:lang w:val="en-IE" w:eastAsia="pt-PT"/>
                </w:rPr>
                <w:t>Check credit vetting</w:t>
              </w:r>
            </w:ins>
          </w:p>
        </w:tc>
      </w:tr>
      <w:tr w:rsidR="00B155C8" w:rsidRPr="00C3339A" w14:paraId="20DEED88" w14:textId="77777777" w:rsidTr="00C23BF1">
        <w:trPr>
          <w:ins w:id="231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91" w:author="Author"/>
                <w:rFonts w:cs="Arial"/>
                <w:sz w:val="20"/>
                <w:szCs w:val="20"/>
                <w:lang w:val="en-IE"/>
              </w:rPr>
            </w:pPr>
            <w:ins w:id="23192"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3" w:author="Author"/>
                <w:rFonts w:cs="Arial"/>
                <w:color w:val="000000"/>
                <w:sz w:val="20"/>
                <w:szCs w:val="20"/>
                <w:lang w:val="en-IE"/>
              </w:rPr>
            </w:pPr>
            <w:ins w:id="23194"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1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196" w:author="Author"/>
                <w:rFonts w:cs="Arial"/>
                <w:sz w:val="20"/>
                <w:szCs w:val="20"/>
                <w:lang w:val="en-IE"/>
              </w:rPr>
            </w:pPr>
            <w:ins w:id="23197"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8" w:author="Author"/>
                <w:rFonts w:cs="Arial"/>
                <w:color w:val="000000"/>
                <w:sz w:val="20"/>
                <w:szCs w:val="20"/>
                <w:lang w:val="en-IE"/>
              </w:rPr>
            </w:pPr>
            <w:ins w:id="23199" w:author="Author">
              <w:r>
                <w:rPr>
                  <w:sz w:val="20"/>
                  <w:lang w:val="en-IE"/>
                </w:rPr>
                <w:t>The result from this referral is: {creditVettingReferralMessage}</w:t>
              </w:r>
            </w:ins>
          </w:p>
        </w:tc>
      </w:tr>
      <w:tr w:rsidR="00B155C8" w:rsidRPr="00C3339A" w14:paraId="693009BF" w14:textId="77777777" w:rsidTr="00C23BF1">
        <w:trPr>
          <w:ins w:id="232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201" w:author="Author"/>
                <w:rFonts w:cs="Arial"/>
                <w:sz w:val="20"/>
                <w:szCs w:val="20"/>
                <w:lang w:val="en-IE"/>
              </w:rPr>
            </w:pPr>
            <w:ins w:id="23202"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3" w:author="Author"/>
                <w:rFonts w:cs="Arial"/>
                <w:i/>
                <w:color w:val="000000"/>
                <w:sz w:val="20"/>
                <w:szCs w:val="20"/>
                <w:lang w:val="en-IE"/>
              </w:rPr>
            </w:pPr>
            <w:ins w:id="23204" w:author="Author">
              <w:r w:rsidRPr="00C3339A">
                <w:rPr>
                  <w:rFonts w:cs="Arial"/>
                  <w:i/>
                  <w:sz w:val="20"/>
                  <w:szCs w:val="20"/>
                  <w:lang w:val="en-IE"/>
                </w:rPr>
                <w:t>WM_SAL_12</w:t>
              </w:r>
            </w:ins>
          </w:p>
        </w:tc>
      </w:tr>
      <w:tr w:rsidR="00B155C8" w:rsidRPr="00C3339A" w14:paraId="329D8AC2" w14:textId="77777777" w:rsidTr="00C23BF1">
        <w:trPr>
          <w:ins w:id="23205"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06" w:author="Author"/>
                <w:rFonts w:cs="Arial"/>
                <w:sz w:val="20"/>
                <w:szCs w:val="20"/>
                <w:lang w:val="en-IE"/>
              </w:rPr>
            </w:pPr>
            <w:ins w:id="23207"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8" w:author="Author"/>
                <w:rFonts w:cs="Arial"/>
                <w:color w:val="000000"/>
                <w:sz w:val="20"/>
                <w:szCs w:val="20"/>
                <w:lang w:val="en-IE"/>
              </w:rPr>
            </w:pPr>
            <w:ins w:id="23209"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10"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11" w:author="Author"/>
                <w:rFonts w:cs="Arial"/>
                <w:sz w:val="20"/>
                <w:szCs w:val="20"/>
                <w:lang w:val="en-IE"/>
              </w:rPr>
            </w:pPr>
            <w:ins w:id="23212"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3" w:author="Author"/>
                <w:rFonts w:cs="Arial"/>
                <w:color w:val="000000"/>
                <w:sz w:val="20"/>
                <w:szCs w:val="20"/>
                <w:lang w:val="en-IE"/>
              </w:rPr>
            </w:pPr>
            <w:ins w:id="23214" w:author="Author">
              <w:r w:rsidRPr="00277D73">
                <w:rPr>
                  <w:rFonts w:cs="Arial"/>
                  <w:sz w:val="20"/>
                  <w:szCs w:val="20"/>
                  <w:lang w:val="en-IE"/>
                </w:rPr>
                <w:t>Validate basket content</w:t>
              </w:r>
            </w:ins>
          </w:p>
        </w:tc>
      </w:tr>
      <w:tr w:rsidR="00B155C8" w:rsidRPr="00C3339A" w14:paraId="24BFFB37" w14:textId="77777777" w:rsidTr="00C23BF1">
        <w:trPr>
          <w:ins w:id="232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16" w:author="Author"/>
                <w:rFonts w:cs="Arial"/>
                <w:sz w:val="20"/>
                <w:szCs w:val="20"/>
                <w:lang w:val="en-IE"/>
              </w:rPr>
            </w:pPr>
            <w:ins w:id="23217"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8" w:author="Author"/>
                <w:rFonts w:cs="Arial"/>
                <w:color w:val="000000"/>
                <w:sz w:val="20"/>
                <w:szCs w:val="20"/>
                <w:lang w:val="en-IE"/>
              </w:rPr>
            </w:pPr>
            <w:ins w:id="23219"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21" w:author="Author"/>
                <w:rFonts w:cs="Arial"/>
                <w:sz w:val="20"/>
                <w:szCs w:val="20"/>
                <w:lang w:val="en-IE"/>
              </w:rPr>
            </w:pPr>
            <w:ins w:id="23222"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3" w:author="Author"/>
                <w:rFonts w:cs="Arial"/>
                <w:color w:val="000000"/>
                <w:sz w:val="20"/>
                <w:szCs w:val="20"/>
                <w:lang w:val="en-IE"/>
              </w:rPr>
            </w:pPr>
            <w:ins w:id="23224"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26" w:author="Author"/>
                <w:rFonts w:cs="Arial"/>
                <w:sz w:val="20"/>
                <w:szCs w:val="20"/>
                <w:lang w:val="en-IE"/>
              </w:rPr>
            </w:pPr>
            <w:ins w:id="23227"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8" w:author="Author"/>
                <w:rFonts w:cs="Arial"/>
                <w:i/>
                <w:color w:val="000000"/>
                <w:sz w:val="20"/>
                <w:szCs w:val="20"/>
                <w:lang w:val="en-IE"/>
              </w:rPr>
            </w:pPr>
            <w:ins w:id="23229" w:author="Author">
              <w:r w:rsidRPr="00C3339A">
                <w:rPr>
                  <w:rFonts w:cs="Arial"/>
                  <w:i/>
                  <w:sz w:val="20"/>
                  <w:szCs w:val="20"/>
                  <w:lang w:val="en-IE"/>
                </w:rPr>
                <w:t>WM_SAL_13</w:t>
              </w:r>
            </w:ins>
          </w:p>
        </w:tc>
      </w:tr>
      <w:tr w:rsidR="00B155C8" w:rsidRPr="00C3339A" w14:paraId="29FF2FC0" w14:textId="77777777" w:rsidTr="00C23BF1">
        <w:trPr>
          <w:ins w:id="23230"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31" w:author="Author"/>
                <w:rFonts w:cs="Arial"/>
                <w:sz w:val="20"/>
                <w:szCs w:val="20"/>
                <w:lang w:val="en-IE"/>
              </w:rPr>
            </w:pPr>
            <w:ins w:id="23232"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3" w:author="Author"/>
                <w:rFonts w:cs="Arial"/>
                <w:color w:val="000000"/>
                <w:sz w:val="20"/>
                <w:szCs w:val="20"/>
                <w:lang w:val="en-IE"/>
              </w:rPr>
            </w:pPr>
            <w:ins w:id="23234"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35"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36" w:author="Author"/>
                <w:rFonts w:cs="Arial"/>
                <w:sz w:val="20"/>
                <w:szCs w:val="20"/>
                <w:lang w:val="en-IE"/>
              </w:rPr>
            </w:pPr>
            <w:ins w:id="23237"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8" w:author="Author"/>
                <w:rFonts w:cs="Arial"/>
                <w:color w:val="000000"/>
                <w:sz w:val="20"/>
                <w:szCs w:val="20"/>
                <w:lang w:val="en-IE"/>
              </w:rPr>
            </w:pPr>
            <w:ins w:id="23239" w:author="Author">
              <w:r w:rsidRPr="00C3339A">
                <w:rPr>
                  <w:rFonts w:cs="Arial"/>
                  <w:sz w:val="20"/>
                  <w:szCs w:val="20"/>
                  <w:lang w:val="en-IE"/>
                </w:rPr>
                <w:t>Adding buyback to the basket</w:t>
              </w:r>
            </w:ins>
          </w:p>
        </w:tc>
      </w:tr>
      <w:tr w:rsidR="00B155C8" w:rsidRPr="00C3339A" w14:paraId="187C17C8" w14:textId="77777777" w:rsidTr="00C23BF1">
        <w:trPr>
          <w:ins w:id="232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41" w:author="Author"/>
                <w:rFonts w:cs="Arial"/>
                <w:sz w:val="20"/>
                <w:szCs w:val="20"/>
                <w:lang w:val="en-IE"/>
              </w:rPr>
            </w:pPr>
            <w:ins w:id="23242"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3" w:author="Author"/>
                <w:rFonts w:cs="Arial"/>
                <w:color w:val="000000"/>
                <w:sz w:val="20"/>
                <w:szCs w:val="20"/>
                <w:lang w:val="en-IE"/>
              </w:rPr>
            </w:pPr>
            <w:ins w:id="23244" w:author="Author">
              <w:r w:rsidRPr="00C3339A">
                <w:rPr>
                  <w:rFonts w:cs="Arial"/>
                  <w:sz w:val="20"/>
                  <w:szCs w:val="20"/>
                  <w:lang w:val="en-IE"/>
                </w:rPr>
                <w:t>sales.messages.warning.WARN_CONFIRMS_BUYBACK</w:t>
              </w:r>
            </w:ins>
          </w:p>
        </w:tc>
      </w:tr>
      <w:tr w:rsidR="00B155C8" w:rsidRPr="00C3339A" w14:paraId="0E0A50CD" w14:textId="77777777" w:rsidTr="00C23BF1">
        <w:trPr>
          <w:ins w:id="232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46" w:author="Author"/>
                <w:rFonts w:cs="Arial"/>
                <w:sz w:val="20"/>
                <w:szCs w:val="20"/>
                <w:lang w:val="en-IE"/>
              </w:rPr>
            </w:pPr>
            <w:ins w:id="23247"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8" w:author="Author"/>
                <w:rFonts w:cs="Arial"/>
                <w:color w:val="000000"/>
                <w:sz w:val="20"/>
                <w:szCs w:val="20"/>
                <w:lang w:val="en-IE"/>
              </w:rPr>
            </w:pPr>
            <w:ins w:id="23249"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51" w:author="Author"/>
                <w:rFonts w:cs="Arial"/>
                <w:sz w:val="20"/>
                <w:szCs w:val="20"/>
                <w:lang w:val="en-IE"/>
              </w:rPr>
            </w:pPr>
            <w:ins w:id="23252"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3" w:author="Author"/>
                <w:rFonts w:cs="Arial"/>
                <w:i/>
                <w:color w:val="000000"/>
                <w:sz w:val="20"/>
                <w:szCs w:val="20"/>
                <w:lang w:val="en-IE"/>
              </w:rPr>
            </w:pPr>
            <w:ins w:id="23254" w:author="Author">
              <w:r w:rsidRPr="00C3339A">
                <w:rPr>
                  <w:rFonts w:cs="Arial"/>
                  <w:i/>
                  <w:sz w:val="20"/>
                  <w:szCs w:val="20"/>
                  <w:lang w:val="en-IE"/>
                </w:rPr>
                <w:t>WM_SAL_14</w:t>
              </w:r>
            </w:ins>
          </w:p>
        </w:tc>
      </w:tr>
      <w:tr w:rsidR="00B155C8" w:rsidRPr="00C3339A" w14:paraId="065DD168" w14:textId="77777777" w:rsidTr="00C23BF1">
        <w:trPr>
          <w:ins w:id="23255"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56" w:author="Author"/>
                <w:rFonts w:cs="Arial"/>
                <w:sz w:val="20"/>
                <w:szCs w:val="20"/>
                <w:lang w:val="en-IE"/>
              </w:rPr>
            </w:pPr>
            <w:ins w:id="23257"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8" w:author="Author"/>
                <w:rFonts w:cs="Arial"/>
                <w:color w:val="000000"/>
                <w:sz w:val="20"/>
                <w:szCs w:val="20"/>
                <w:lang w:val="en-IE"/>
              </w:rPr>
            </w:pPr>
            <w:ins w:id="23259"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60"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61" w:author="Author"/>
                <w:rFonts w:cs="Arial"/>
                <w:sz w:val="20"/>
                <w:szCs w:val="20"/>
                <w:lang w:val="en-IE"/>
              </w:rPr>
            </w:pPr>
            <w:ins w:id="23262"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3" w:author="Author"/>
                <w:rFonts w:cs="Arial"/>
                <w:color w:val="000000"/>
                <w:sz w:val="20"/>
                <w:szCs w:val="20"/>
                <w:lang w:val="en-IE"/>
              </w:rPr>
            </w:pPr>
            <w:ins w:id="23264" w:author="Author">
              <w:r w:rsidRPr="00C3339A">
                <w:rPr>
                  <w:rFonts w:cs="Arial"/>
                  <w:sz w:val="20"/>
                  <w:szCs w:val="20"/>
                  <w:lang w:val="en-IE"/>
                </w:rPr>
                <w:t>Choosing portability</w:t>
              </w:r>
            </w:ins>
          </w:p>
        </w:tc>
      </w:tr>
      <w:tr w:rsidR="00B155C8" w:rsidRPr="00C3339A" w14:paraId="720FAB6B" w14:textId="77777777" w:rsidTr="00C23BF1">
        <w:trPr>
          <w:ins w:id="232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66" w:author="Author"/>
                <w:rFonts w:cs="Arial"/>
                <w:sz w:val="20"/>
                <w:szCs w:val="20"/>
                <w:lang w:val="en-IE"/>
              </w:rPr>
            </w:pPr>
            <w:ins w:id="23267"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8" w:author="Author"/>
                <w:rFonts w:cs="Arial"/>
                <w:color w:val="000000"/>
                <w:sz w:val="20"/>
                <w:szCs w:val="20"/>
                <w:lang w:val="en-IE"/>
              </w:rPr>
            </w:pPr>
            <w:ins w:id="23269"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71" w:author="Author"/>
                <w:rFonts w:cs="Arial"/>
                <w:sz w:val="20"/>
                <w:szCs w:val="20"/>
                <w:lang w:val="en-IE"/>
              </w:rPr>
            </w:pPr>
            <w:ins w:id="23272"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3" w:author="Author"/>
                <w:rFonts w:cs="Arial"/>
                <w:color w:val="000000"/>
                <w:sz w:val="20"/>
                <w:szCs w:val="20"/>
                <w:lang w:val="en-IE"/>
              </w:rPr>
            </w:pPr>
            <w:ins w:id="23274"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7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76" w:author="Author"/>
                <w:rFonts w:cs="Arial"/>
                <w:sz w:val="20"/>
                <w:szCs w:val="20"/>
                <w:lang w:val="en-IE"/>
              </w:rPr>
            </w:pPr>
            <w:ins w:id="23277"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8" w:author="Author"/>
                <w:rFonts w:cs="Arial"/>
                <w:i/>
                <w:sz w:val="20"/>
                <w:szCs w:val="20"/>
                <w:lang w:val="en-IE"/>
              </w:rPr>
            </w:pPr>
            <w:ins w:id="23279" w:author="Author">
              <w:r w:rsidRPr="00C3339A">
                <w:rPr>
                  <w:rFonts w:cs="Arial"/>
                  <w:i/>
                  <w:sz w:val="20"/>
                  <w:szCs w:val="20"/>
                  <w:lang w:val="en-IE"/>
                </w:rPr>
                <w:t>WM_SAL_15</w:t>
              </w:r>
            </w:ins>
          </w:p>
        </w:tc>
      </w:tr>
      <w:tr w:rsidR="00B155C8" w:rsidRPr="00C3339A" w14:paraId="5C1A08B4" w14:textId="77777777" w:rsidTr="00C23BF1">
        <w:trPr>
          <w:ins w:id="23280"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81" w:author="Author"/>
                <w:rFonts w:cs="Arial"/>
                <w:sz w:val="20"/>
                <w:szCs w:val="20"/>
                <w:lang w:val="en-IE"/>
              </w:rPr>
            </w:pPr>
            <w:ins w:id="23282"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3" w:author="Author"/>
                <w:rFonts w:cs="Arial"/>
                <w:sz w:val="20"/>
                <w:szCs w:val="20"/>
                <w:lang w:val="en-IE"/>
              </w:rPr>
            </w:pPr>
            <w:ins w:id="23284"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85"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86" w:author="Author"/>
                <w:rFonts w:cs="Arial"/>
                <w:sz w:val="20"/>
                <w:szCs w:val="20"/>
                <w:lang w:val="en-IE"/>
              </w:rPr>
            </w:pPr>
            <w:ins w:id="23287"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8" w:author="Author"/>
                <w:rFonts w:cs="Arial"/>
                <w:sz w:val="20"/>
                <w:szCs w:val="20"/>
                <w:lang w:val="en-IE"/>
              </w:rPr>
            </w:pPr>
            <w:ins w:id="23289" w:author="Author">
              <w:r>
                <w:rPr>
                  <w:rFonts w:cs="Arial"/>
                  <w:sz w:val="20"/>
                  <w:szCs w:val="20"/>
                  <w:lang w:val="en-IE"/>
                </w:rPr>
                <w:t>Adding equipment to basket</w:t>
              </w:r>
            </w:ins>
          </w:p>
        </w:tc>
      </w:tr>
      <w:tr w:rsidR="00B155C8" w:rsidRPr="00C3339A" w14:paraId="521C65C6" w14:textId="77777777" w:rsidTr="00C23BF1">
        <w:trPr>
          <w:ins w:id="2329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91" w:author="Author"/>
                <w:rFonts w:cs="Arial"/>
                <w:sz w:val="20"/>
                <w:szCs w:val="20"/>
                <w:lang w:val="en-IE"/>
              </w:rPr>
            </w:pPr>
            <w:ins w:id="23292"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3" w:author="Author"/>
                <w:rFonts w:cs="Arial"/>
                <w:sz w:val="20"/>
                <w:szCs w:val="20"/>
                <w:lang w:val="en-IE"/>
              </w:rPr>
            </w:pPr>
            <w:ins w:id="23294"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2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296" w:author="Author"/>
                <w:rFonts w:cs="Arial"/>
                <w:sz w:val="20"/>
                <w:szCs w:val="20"/>
                <w:lang w:val="en-IE"/>
              </w:rPr>
            </w:pPr>
            <w:ins w:id="23297"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8" w:author="Author"/>
                <w:rFonts w:cs="Arial"/>
                <w:sz w:val="20"/>
                <w:szCs w:val="20"/>
                <w:lang w:val="en-IE"/>
              </w:rPr>
            </w:pPr>
            <w:ins w:id="23299" w:author="Author">
              <w:r w:rsidRPr="00E73B40">
                <w:rPr>
                  <w:sz w:val="20"/>
                  <w:lang w:val="en-IE"/>
                </w:rPr>
                <w:t>There are not enough loyalty points for this product.</w:t>
              </w:r>
            </w:ins>
          </w:p>
        </w:tc>
      </w:tr>
      <w:tr w:rsidR="00B155C8" w:rsidRPr="00C3339A" w14:paraId="5AEAD790" w14:textId="77777777" w:rsidTr="00C23BF1">
        <w:trPr>
          <w:ins w:id="233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301" w:author="Author"/>
                <w:rFonts w:cs="Arial"/>
                <w:sz w:val="20"/>
                <w:szCs w:val="20"/>
                <w:lang w:val="en-IE"/>
              </w:rPr>
            </w:pPr>
            <w:ins w:id="23302"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3" w:author="Author"/>
                <w:rFonts w:cs="Arial"/>
                <w:i/>
                <w:sz w:val="20"/>
                <w:szCs w:val="20"/>
              </w:rPr>
            </w:pPr>
            <w:ins w:id="23304" w:author="Author">
              <w:r w:rsidRPr="00040B57">
                <w:rPr>
                  <w:rFonts w:cs="Arial"/>
                  <w:i/>
                  <w:sz w:val="20"/>
                  <w:szCs w:val="20"/>
                </w:rPr>
                <w:t>WM_SAL_16</w:t>
              </w:r>
            </w:ins>
          </w:p>
        </w:tc>
      </w:tr>
      <w:tr w:rsidR="00B155C8" w:rsidRPr="00C3339A" w14:paraId="52AF2DE1" w14:textId="77777777" w:rsidTr="00C23BF1">
        <w:trPr>
          <w:ins w:id="23305"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06" w:author="Author"/>
                <w:rFonts w:cs="Arial"/>
                <w:sz w:val="20"/>
                <w:szCs w:val="20"/>
                <w:lang w:val="en-IE"/>
              </w:rPr>
            </w:pPr>
            <w:ins w:id="23307"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8" w:author="Author"/>
                <w:rFonts w:cs="Arial"/>
                <w:sz w:val="20"/>
                <w:szCs w:val="20"/>
              </w:rPr>
            </w:pPr>
            <w:ins w:id="23309"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10"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11" w:author="Author"/>
                <w:rFonts w:cs="Arial"/>
                <w:sz w:val="20"/>
                <w:szCs w:val="20"/>
                <w:lang w:val="en-IE"/>
              </w:rPr>
            </w:pPr>
            <w:ins w:id="23312"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3" w:author="Author"/>
                <w:rFonts w:cs="Arial"/>
                <w:sz w:val="20"/>
                <w:szCs w:val="20"/>
              </w:rPr>
            </w:pPr>
            <w:ins w:id="23314" w:author="Author">
              <w:r w:rsidRPr="00040B57">
                <w:rPr>
                  <w:rFonts w:cs="Arial"/>
                  <w:sz w:val="20"/>
                  <w:szCs w:val="20"/>
                </w:rPr>
                <w:t>Validating offer configuration</w:t>
              </w:r>
            </w:ins>
          </w:p>
        </w:tc>
      </w:tr>
      <w:tr w:rsidR="00B155C8" w:rsidRPr="00C3339A" w14:paraId="685386B7" w14:textId="77777777" w:rsidTr="00C23BF1">
        <w:trPr>
          <w:ins w:id="233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16" w:author="Author"/>
                <w:rFonts w:cs="Arial"/>
                <w:sz w:val="20"/>
                <w:szCs w:val="20"/>
                <w:lang w:val="en-IE"/>
              </w:rPr>
            </w:pPr>
            <w:ins w:id="23317"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8" w:author="Author"/>
                <w:rFonts w:cs="Arial"/>
                <w:sz w:val="20"/>
                <w:szCs w:val="20"/>
              </w:rPr>
            </w:pPr>
            <w:ins w:id="23319" w:author="Author">
              <w:r w:rsidRPr="00040B57">
                <w:rPr>
                  <w:rFonts w:cs="Arial"/>
                  <w:sz w:val="20"/>
                  <w:szCs w:val="20"/>
                </w:rPr>
                <w:t>sales.messages.warning.WARN_UNCONFORMITY_DETECTED</w:t>
              </w:r>
            </w:ins>
          </w:p>
        </w:tc>
      </w:tr>
      <w:tr w:rsidR="00B155C8" w:rsidRPr="00C3339A" w14:paraId="119CF5A2" w14:textId="77777777" w:rsidTr="00C23BF1">
        <w:trPr>
          <w:ins w:id="233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21" w:author="Author"/>
                <w:rFonts w:cs="Arial"/>
                <w:sz w:val="20"/>
                <w:szCs w:val="20"/>
                <w:lang w:val="en-IE"/>
              </w:rPr>
            </w:pPr>
            <w:ins w:id="23322"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3" w:author="Author"/>
                <w:rFonts w:cs="Arial"/>
                <w:sz w:val="20"/>
                <w:szCs w:val="20"/>
              </w:rPr>
            </w:pPr>
            <w:ins w:id="23324"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26" w:author="Author"/>
                <w:rFonts w:cs="Arial"/>
                <w:sz w:val="20"/>
                <w:szCs w:val="20"/>
                <w:lang w:val="en-IE"/>
              </w:rPr>
            </w:pPr>
            <w:ins w:id="23327"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8" w:author="Author"/>
                <w:rFonts w:cs="Arial"/>
                <w:i/>
                <w:sz w:val="20"/>
                <w:szCs w:val="20"/>
                <w:lang w:val="en-IE"/>
              </w:rPr>
            </w:pPr>
            <w:ins w:id="23329" w:author="Author">
              <w:r w:rsidRPr="00C3339A">
                <w:rPr>
                  <w:rFonts w:cs="Arial"/>
                  <w:i/>
                  <w:sz w:val="20"/>
                  <w:szCs w:val="20"/>
                </w:rPr>
                <w:t>WM_SAL_17</w:t>
              </w:r>
            </w:ins>
          </w:p>
        </w:tc>
      </w:tr>
      <w:tr w:rsidR="00B155C8" w:rsidRPr="00C3339A" w14:paraId="0F9F2F39" w14:textId="77777777" w:rsidTr="00C23BF1">
        <w:trPr>
          <w:trHeight w:val="892"/>
          <w:ins w:id="23330"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31" w:author="Author"/>
                <w:rFonts w:cs="Arial"/>
                <w:sz w:val="20"/>
                <w:szCs w:val="20"/>
                <w:lang w:val="en-IE"/>
              </w:rPr>
            </w:pPr>
            <w:ins w:id="23332"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3" w:author="Author"/>
                <w:rFonts w:cs="Arial"/>
                <w:sz w:val="20"/>
                <w:szCs w:val="20"/>
                <w:lang w:val="en-IE"/>
              </w:rPr>
            </w:pPr>
            <w:ins w:id="23334"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35"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36" w:author="Author"/>
                <w:rFonts w:cs="Arial"/>
                <w:sz w:val="20"/>
                <w:szCs w:val="20"/>
                <w:lang w:val="en-IE"/>
              </w:rPr>
            </w:pPr>
            <w:ins w:id="23337"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8" w:author="Author"/>
                <w:rFonts w:cs="Arial"/>
                <w:sz w:val="20"/>
                <w:szCs w:val="20"/>
                <w:lang w:val="en-IE"/>
              </w:rPr>
            </w:pPr>
            <w:ins w:id="23339" w:author="Author">
              <w:r w:rsidRPr="00C3339A">
                <w:rPr>
                  <w:sz w:val="20"/>
                  <w:szCs w:val="20"/>
                  <w:lang w:val="en-IE"/>
                </w:rPr>
                <w:t>Searching for NBA campaigns</w:t>
              </w:r>
            </w:ins>
          </w:p>
        </w:tc>
      </w:tr>
      <w:tr w:rsidR="00B155C8" w:rsidRPr="00C3339A" w14:paraId="1AA2458A" w14:textId="77777777" w:rsidTr="00C23BF1">
        <w:trPr>
          <w:ins w:id="233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41" w:author="Author"/>
                <w:rFonts w:cs="Arial"/>
                <w:sz w:val="20"/>
                <w:szCs w:val="20"/>
                <w:lang w:val="en-IE"/>
              </w:rPr>
            </w:pPr>
            <w:ins w:id="23342"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3" w:author="Author"/>
                <w:rFonts w:cs="Arial"/>
                <w:sz w:val="20"/>
                <w:szCs w:val="20"/>
                <w:lang w:val="en-IE"/>
              </w:rPr>
            </w:pPr>
            <w:ins w:id="23344"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46" w:author="Author"/>
                <w:rFonts w:cs="Arial"/>
                <w:sz w:val="20"/>
                <w:szCs w:val="20"/>
                <w:lang w:val="en-IE"/>
              </w:rPr>
            </w:pPr>
            <w:ins w:id="23347"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8" w:author="Author"/>
                <w:rFonts w:cs="Arial"/>
                <w:sz w:val="20"/>
                <w:szCs w:val="20"/>
                <w:lang w:val="en-IE"/>
              </w:rPr>
            </w:pPr>
            <w:ins w:id="23349"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51" w:author="Author"/>
                <w:rFonts w:cs="Arial"/>
                <w:sz w:val="20"/>
                <w:szCs w:val="20"/>
                <w:lang w:val="en-IE"/>
              </w:rPr>
            </w:pPr>
            <w:ins w:id="23352"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3" w:author="Author"/>
                <w:rFonts w:cs="Arial"/>
                <w:i/>
                <w:sz w:val="20"/>
                <w:szCs w:val="20"/>
                <w:lang w:val="en-IE"/>
              </w:rPr>
            </w:pPr>
            <w:ins w:id="23354" w:author="Author">
              <w:r w:rsidRPr="00C3339A">
                <w:rPr>
                  <w:rFonts w:cs="Arial"/>
                  <w:i/>
                  <w:sz w:val="20"/>
                  <w:szCs w:val="20"/>
                </w:rPr>
                <w:t>WM_SAL_18</w:t>
              </w:r>
            </w:ins>
          </w:p>
        </w:tc>
      </w:tr>
      <w:tr w:rsidR="00B155C8" w:rsidRPr="00C3339A" w14:paraId="5AFF3159" w14:textId="77777777" w:rsidTr="00C23BF1">
        <w:trPr>
          <w:ins w:id="23355"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56" w:author="Author"/>
                <w:rFonts w:cs="Arial"/>
                <w:sz w:val="20"/>
                <w:szCs w:val="20"/>
                <w:lang w:val="en-IE"/>
              </w:rPr>
            </w:pPr>
            <w:ins w:id="23357"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8" w:author="Author"/>
                <w:rFonts w:cs="Arial"/>
                <w:sz w:val="20"/>
                <w:szCs w:val="20"/>
                <w:lang w:val="en-IE"/>
              </w:rPr>
            </w:pPr>
            <w:ins w:id="23359" w:author="Author">
              <w:r>
                <w:rPr>
                  <w:rFonts w:cs="Arial"/>
                  <w:sz w:val="20"/>
                  <w:szCs w:val="20"/>
                </w:rPr>
                <w:t>Message displayed if the coupon has already been applied</w:t>
              </w:r>
            </w:ins>
          </w:p>
        </w:tc>
      </w:tr>
      <w:tr w:rsidR="00B155C8" w:rsidRPr="00C3339A" w14:paraId="76AB1ACE" w14:textId="77777777" w:rsidTr="00C23BF1">
        <w:trPr>
          <w:ins w:id="23360"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61" w:author="Author"/>
                <w:rFonts w:cs="Arial"/>
                <w:sz w:val="20"/>
                <w:szCs w:val="20"/>
                <w:lang w:val="en-IE"/>
              </w:rPr>
            </w:pPr>
            <w:ins w:id="23362"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3" w:author="Author"/>
                <w:rFonts w:cs="Arial"/>
                <w:sz w:val="20"/>
                <w:szCs w:val="20"/>
                <w:lang w:val="en-IE"/>
              </w:rPr>
            </w:pPr>
            <w:ins w:id="23364" w:author="Author">
              <w:r>
                <w:rPr>
                  <w:rFonts w:cs="Arial"/>
                  <w:sz w:val="20"/>
                  <w:szCs w:val="20"/>
                  <w:lang w:val="en-IE"/>
                </w:rPr>
                <w:t>Applying coupon</w:t>
              </w:r>
            </w:ins>
          </w:p>
        </w:tc>
      </w:tr>
      <w:tr w:rsidR="00B155C8" w:rsidRPr="00C3339A" w14:paraId="13088E8F" w14:textId="77777777" w:rsidTr="00C23BF1">
        <w:trPr>
          <w:ins w:id="23365"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66" w:author="Author"/>
                <w:rFonts w:cs="Arial"/>
                <w:sz w:val="20"/>
                <w:szCs w:val="20"/>
                <w:lang w:val="en-IE"/>
              </w:rPr>
            </w:pPr>
            <w:ins w:id="23367"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8" w:author="Author"/>
                <w:rFonts w:cs="Arial"/>
                <w:sz w:val="20"/>
                <w:szCs w:val="20"/>
                <w:lang w:val="en-IE"/>
              </w:rPr>
            </w:pPr>
            <w:ins w:id="23369"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71" w:author="Author"/>
                <w:rFonts w:cs="Arial"/>
                <w:sz w:val="20"/>
                <w:szCs w:val="20"/>
                <w:lang w:val="en-IE"/>
              </w:rPr>
            </w:pPr>
            <w:ins w:id="23372"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3" w:author="Author"/>
                <w:rFonts w:cs="Arial"/>
                <w:sz w:val="20"/>
                <w:szCs w:val="20"/>
                <w:lang w:val="en-IE"/>
              </w:rPr>
            </w:pPr>
            <w:ins w:id="23374"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7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76" w:author="Author"/>
                <w:rFonts w:cs="Arial"/>
                <w:sz w:val="20"/>
                <w:szCs w:val="20"/>
                <w:lang w:val="en-IE"/>
              </w:rPr>
            </w:pPr>
            <w:ins w:id="23377"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8" w:author="Author"/>
                <w:sz w:val="20"/>
                <w:lang w:val="en-IE"/>
              </w:rPr>
            </w:pPr>
            <w:ins w:id="23379" w:author="Author">
              <w:r>
                <w:rPr>
                  <w:sz w:val="20"/>
                  <w:lang w:val="en-IE"/>
                </w:rPr>
                <w:t>WM_SAL_19</w:t>
              </w:r>
            </w:ins>
          </w:p>
        </w:tc>
      </w:tr>
      <w:tr w:rsidR="00B155C8" w:rsidRPr="00C3339A" w14:paraId="22771E00" w14:textId="77777777" w:rsidTr="00C23BF1">
        <w:trPr>
          <w:ins w:id="23380"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81" w:author="Author"/>
                <w:rFonts w:cs="Arial"/>
                <w:sz w:val="20"/>
                <w:szCs w:val="20"/>
                <w:lang w:val="en-IE"/>
              </w:rPr>
            </w:pPr>
            <w:ins w:id="23382"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3" w:author="Author"/>
                <w:sz w:val="20"/>
                <w:lang w:val="en-IE"/>
              </w:rPr>
            </w:pPr>
            <w:ins w:id="23384"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85"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86" w:author="Author"/>
                <w:rFonts w:cs="Arial"/>
                <w:sz w:val="20"/>
                <w:szCs w:val="20"/>
                <w:lang w:val="en-IE"/>
              </w:rPr>
            </w:pPr>
            <w:ins w:id="23387"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8" w:author="Author"/>
                <w:sz w:val="20"/>
                <w:lang w:val="en-IE"/>
              </w:rPr>
            </w:pPr>
            <w:ins w:id="23389" w:author="Author">
              <w:r>
                <w:rPr>
                  <w:sz w:val="20"/>
                  <w:lang w:val="en-IE"/>
                </w:rPr>
                <w:t>Associate an equipment step</w:t>
              </w:r>
            </w:ins>
          </w:p>
        </w:tc>
      </w:tr>
      <w:tr w:rsidR="00B155C8" w:rsidRPr="00C3339A" w14:paraId="1A66E5A0" w14:textId="77777777" w:rsidTr="00C23BF1">
        <w:trPr>
          <w:ins w:id="23390"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91" w:author="Author"/>
                <w:rFonts w:cs="Arial"/>
                <w:sz w:val="20"/>
                <w:szCs w:val="20"/>
                <w:lang w:val="en-IE"/>
              </w:rPr>
            </w:pPr>
            <w:ins w:id="23392"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3" w:author="Author"/>
                <w:sz w:val="20"/>
                <w:lang w:val="en-IE"/>
              </w:rPr>
            </w:pPr>
            <w:ins w:id="23394"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39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396" w:author="Author"/>
                <w:rFonts w:cs="Arial"/>
                <w:sz w:val="20"/>
                <w:szCs w:val="20"/>
                <w:lang w:val="en-IE"/>
              </w:rPr>
            </w:pPr>
            <w:ins w:id="23397"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8" w:author="Author"/>
                <w:sz w:val="20"/>
                <w:lang w:val="en-IE"/>
              </w:rPr>
            </w:pPr>
            <w:ins w:id="23399"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40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401" w:author="Author"/>
                <w:rFonts w:cs="Arial"/>
                <w:sz w:val="20"/>
                <w:szCs w:val="20"/>
                <w:lang w:val="en-IE"/>
              </w:rPr>
            </w:pPr>
            <w:ins w:id="23402"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3" w:author="Author"/>
                <w:i/>
                <w:sz w:val="20"/>
                <w:lang w:val="en-IE"/>
              </w:rPr>
            </w:pPr>
            <w:ins w:id="23404" w:author="Author">
              <w:r w:rsidRPr="00EF5AB3">
                <w:rPr>
                  <w:i/>
                  <w:sz w:val="20"/>
                  <w:lang w:val="en-IE"/>
                </w:rPr>
                <w:t>WM_SAL_20</w:t>
              </w:r>
            </w:ins>
          </w:p>
        </w:tc>
      </w:tr>
      <w:tr w:rsidR="00B155C8" w:rsidRPr="00C3339A" w14:paraId="1CDF98CA" w14:textId="77777777" w:rsidTr="00C23BF1">
        <w:trPr>
          <w:ins w:id="23405"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06" w:author="Author"/>
                <w:rFonts w:cs="Arial"/>
                <w:sz w:val="20"/>
                <w:szCs w:val="20"/>
                <w:lang w:val="en-IE"/>
              </w:rPr>
            </w:pPr>
            <w:ins w:id="23407"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8" w:author="Author"/>
                <w:sz w:val="20"/>
                <w:lang w:val="en-IE"/>
              </w:rPr>
            </w:pPr>
            <w:ins w:id="23409" w:author="Author">
              <w:r>
                <w:rPr>
                  <w:rFonts w:cs="Arial"/>
                  <w:sz w:val="20"/>
                  <w:szCs w:val="20"/>
                </w:rPr>
                <w:t>Message displayed if an error occurs while checking feasibility</w:t>
              </w:r>
            </w:ins>
          </w:p>
        </w:tc>
      </w:tr>
      <w:tr w:rsidR="00B155C8" w:rsidRPr="00C3339A" w14:paraId="5F44190D" w14:textId="77777777" w:rsidTr="00C23BF1">
        <w:trPr>
          <w:ins w:id="23410"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11" w:author="Author"/>
                <w:rFonts w:cs="Arial"/>
                <w:sz w:val="20"/>
                <w:szCs w:val="20"/>
                <w:lang w:val="en-IE"/>
              </w:rPr>
            </w:pPr>
            <w:ins w:id="23412"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3" w:author="Author"/>
                <w:sz w:val="20"/>
                <w:lang w:val="en-IE"/>
              </w:rPr>
            </w:pPr>
            <w:ins w:id="23414" w:author="Author">
              <w:r>
                <w:rPr>
                  <w:sz w:val="20"/>
                  <w:lang w:val="en-IE"/>
                </w:rPr>
                <w:t>Installation step</w:t>
              </w:r>
            </w:ins>
          </w:p>
        </w:tc>
      </w:tr>
      <w:tr w:rsidR="00B155C8" w:rsidRPr="00C3339A" w14:paraId="34DCE317" w14:textId="77777777" w:rsidTr="00C23BF1">
        <w:trPr>
          <w:ins w:id="23415"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16" w:author="Author"/>
                <w:rFonts w:cs="Arial"/>
                <w:sz w:val="20"/>
                <w:szCs w:val="20"/>
                <w:lang w:val="en-IE"/>
              </w:rPr>
            </w:pPr>
            <w:ins w:id="23417"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8" w:author="Author"/>
                <w:sz w:val="20"/>
                <w:lang w:val="en-IE"/>
              </w:rPr>
            </w:pPr>
            <w:ins w:id="23419"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2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21" w:author="Author"/>
                <w:rFonts w:cs="Arial"/>
                <w:sz w:val="20"/>
                <w:szCs w:val="20"/>
                <w:lang w:val="en-IE"/>
              </w:rPr>
            </w:pPr>
            <w:ins w:id="23422"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3" w:author="Author"/>
                <w:sz w:val="20"/>
                <w:lang w:val="en-IE"/>
              </w:rPr>
            </w:pPr>
            <w:ins w:id="23424"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2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26" w:author="Author"/>
                <w:rFonts w:cs="Arial"/>
                <w:sz w:val="20"/>
                <w:szCs w:val="20"/>
                <w:lang w:val="en-IE"/>
              </w:rPr>
            </w:pPr>
            <w:ins w:id="23427"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8" w:author="Author"/>
                <w:i/>
                <w:sz w:val="20"/>
                <w:lang w:val="en-IE"/>
              </w:rPr>
            </w:pPr>
            <w:ins w:id="23429" w:author="Author">
              <w:r w:rsidRPr="00EF5AB3">
                <w:rPr>
                  <w:i/>
                  <w:sz w:val="20"/>
                  <w:lang w:val="en-IE"/>
                </w:rPr>
                <w:t>WM_SAL_21</w:t>
              </w:r>
            </w:ins>
          </w:p>
        </w:tc>
      </w:tr>
      <w:tr w:rsidR="00B155C8" w:rsidRPr="00C3339A" w14:paraId="339964FB" w14:textId="77777777" w:rsidTr="00C23BF1">
        <w:trPr>
          <w:ins w:id="23430"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31" w:author="Author"/>
                <w:rFonts w:cs="Arial"/>
                <w:sz w:val="20"/>
                <w:szCs w:val="20"/>
                <w:lang w:val="en-IE"/>
              </w:rPr>
            </w:pPr>
            <w:ins w:id="23432"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3" w:author="Author"/>
                <w:sz w:val="20"/>
                <w:lang w:val="en-IE"/>
              </w:rPr>
            </w:pPr>
            <w:ins w:id="23434" w:author="Author">
              <w:r>
                <w:rPr>
                  <w:rFonts w:cs="Arial"/>
                  <w:sz w:val="20"/>
                  <w:szCs w:val="20"/>
                </w:rPr>
                <w:t>Message displayed if the basket is empty.</w:t>
              </w:r>
            </w:ins>
          </w:p>
        </w:tc>
      </w:tr>
      <w:tr w:rsidR="00B155C8" w:rsidRPr="00C3339A" w14:paraId="7C92524D" w14:textId="77777777" w:rsidTr="00C23BF1">
        <w:trPr>
          <w:ins w:id="23435"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36" w:author="Author"/>
                <w:rFonts w:cs="Arial"/>
                <w:sz w:val="20"/>
                <w:szCs w:val="20"/>
                <w:lang w:val="en-IE"/>
              </w:rPr>
            </w:pPr>
            <w:ins w:id="23437"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8" w:author="Author"/>
                <w:sz w:val="20"/>
                <w:lang w:val="en-IE"/>
              </w:rPr>
            </w:pPr>
            <w:ins w:id="23439" w:author="Author">
              <w:r>
                <w:rPr>
                  <w:sz w:val="20"/>
                  <w:lang w:val="en-IE"/>
                </w:rPr>
                <w:t>Attempting to proceed with actions using basket items.</w:t>
              </w:r>
            </w:ins>
          </w:p>
        </w:tc>
      </w:tr>
      <w:tr w:rsidR="00B155C8" w:rsidRPr="00C3339A" w14:paraId="083C2E7C" w14:textId="77777777" w:rsidTr="00C23BF1">
        <w:trPr>
          <w:ins w:id="2344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41" w:author="Author"/>
                <w:rFonts w:cs="Arial"/>
                <w:sz w:val="20"/>
                <w:szCs w:val="20"/>
                <w:lang w:val="en-IE"/>
              </w:rPr>
            </w:pPr>
            <w:ins w:id="23442"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3" w:author="Author"/>
                <w:sz w:val="20"/>
                <w:lang w:val="en-IE"/>
              </w:rPr>
            </w:pPr>
            <w:ins w:id="23444"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4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46" w:author="Author"/>
                <w:rFonts w:cs="Arial"/>
                <w:sz w:val="20"/>
                <w:szCs w:val="20"/>
                <w:lang w:val="en-IE"/>
              </w:rPr>
            </w:pPr>
            <w:ins w:id="23447"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8" w:author="Author"/>
                <w:sz w:val="20"/>
                <w:lang w:val="en-IE"/>
              </w:rPr>
            </w:pPr>
            <w:ins w:id="23449" w:author="Author">
              <w:r w:rsidRPr="002D24DE">
                <w:rPr>
                  <w:sz w:val="20"/>
                  <w:lang w:val="en-IE"/>
                </w:rPr>
                <w:t>There are no other items in the basket.</w:t>
              </w:r>
            </w:ins>
          </w:p>
        </w:tc>
      </w:tr>
      <w:tr w:rsidR="00B155C8" w:rsidRPr="00C3339A" w14:paraId="0C064A48" w14:textId="77777777" w:rsidTr="00C23BF1">
        <w:trPr>
          <w:ins w:id="2345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51" w:author="Author"/>
                <w:rFonts w:cs="Arial"/>
                <w:sz w:val="20"/>
                <w:szCs w:val="20"/>
                <w:lang w:val="en-IE"/>
              </w:rPr>
            </w:pPr>
            <w:ins w:id="23452"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3" w:author="Author"/>
                <w:i/>
                <w:sz w:val="20"/>
                <w:lang w:val="en-IE"/>
              </w:rPr>
            </w:pPr>
            <w:ins w:id="23454" w:author="Author">
              <w:r w:rsidRPr="0042356E">
                <w:rPr>
                  <w:i/>
                  <w:sz w:val="20"/>
                  <w:lang w:val="en-IE"/>
                </w:rPr>
                <w:t>WM_SAL_24</w:t>
              </w:r>
            </w:ins>
          </w:p>
        </w:tc>
      </w:tr>
      <w:tr w:rsidR="00B155C8" w:rsidRPr="00C3339A" w14:paraId="1686BAC2" w14:textId="77777777" w:rsidTr="00C23BF1">
        <w:trPr>
          <w:ins w:id="234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56" w:author="Author"/>
                <w:rFonts w:cs="Arial"/>
                <w:sz w:val="20"/>
                <w:szCs w:val="20"/>
                <w:lang w:val="en-IE"/>
              </w:rPr>
            </w:pPr>
            <w:ins w:id="23457"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8" w:author="Author"/>
                <w:sz w:val="20"/>
                <w:lang w:val="en-IE"/>
              </w:rPr>
            </w:pPr>
            <w:ins w:id="23459"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6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61" w:author="Author"/>
                <w:rFonts w:cs="Arial"/>
                <w:sz w:val="20"/>
                <w:szCs w:val="20"/>
                <w:lang w:val="en-IE"/>
              </w:rPr>
            </w:pPr>
            <w:ins w:id="23462"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3" w:author="Author"/>
                <w:sz w:val="20"/>
                <w:lang w:val="en-IE"/>
              </w:rPr>
            </w:pPr>
          </w:p>
        </w:tc>
      </w:tr>
      <w:tr w:rsidR="00B155C8" w:rsidRPr="00C3339A" w14:paraId="6B46EBD1" w14:textId="77777777" w:rsidTr="00C23BF1">
        <w:trPr>
          <w:ins w:id="234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65" w:author="Author"/>
                <w:rFonts w:cs="Arial"/>
                <w:sz w:val="20"/>
                <w:szCs w:val="20"/>
                <w:lang w:val="en-IE"/>
              </w:rPr>
            </w:pPr>
            <w:ins w:id="23466"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7" w:author="Author"/>
                <w:sz w:val="20"/>
                <w:lang w:val="en-IE"/>
              </w:rPr>
            </w:pPr>
            <w:ins w:id="2346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70" w:author="Author"/>
                <w:rFonts w:cs="Arial"/>
                <w:sz w:val="20"/>
                <w:szCs w:val="20"/>
                <w:lang w:val="en-IE"/>
              </w:rPr>
            </w:pPr>
            <w:ins w:id="23471"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2" w:author="Author"/>
                <w:sz w:val="20"/>
                <w:lang w:val="en-IE"/>
              </w:rPr>
            </w:pPr>
            <w:ins w:id="23473"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7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75" w:author="Author"/>
                <w:rFonts w:cs="Arial"/>
                <w:sz w:val="20"/>
                <w:szCs w:val="20"/>
                <w:lang w:val="en-IE"/>
              </w:rPr>
            </w:pPr>
            <w:ins w:id="23476"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7" w:author="Author"/>
                <w:sz w:val="20"/>
                <w:lang w:val="en-IE"/>
              </w:rPr>
            </w:pPr>
            <w:ins w:id="23478" w:author="Author">
              <w:r>
                <w:rPr>
                  <w:i/>
                  <w:sz w:val="20"/>
                  <w:lang w:val="en-IE"/>
                </w:rPr>
                <w:t>WM_SAL_25</w:t>
              </w:r>
            </w:ins>
          </w:p>
        </w:tc>
      </w:tr>
      <w:tr w:rsidR="00B155C8" w:rsidRPr="00C3339A" w14:paraId="5A304D00" w14:textId="77777777" w:rsidTr="00C23BF1">
        <w:trPr>
          <w:ins w:id="2347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80" w:author="Author"/>
                <w:rFonts w:cs="Arial"/>
                <w:sz w:val="20"/>
                <w:szCs w:val="20"/>
                <w:lang w:val="en-IE"/>
              </w:rPr>
            </w:pPr>
            <w:ins w:id="23481"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2" w:author="Author"/>
                <w:sz w:val="20"/>
                <w:lang w:val="en-IE"/>
              </w:rPr>
            </w:pPr>
            <w:ins w:id="23483" w:author="Author">
              <w:r>
                <w:rPr>
                  <w:sz w:val="20"/>
                  <w:lang w:val="en-IE"/>
                </w:rPr>
                <w:t>Message displayed after the credit vetting has been activated</w:t>
              </w:r>
            </w:ins>
          </w:p>
        </w:tc>
      </w:tr>
      <w:tr w:rsidR="00B155C8" w:rsidRPr="00C3339A" w14:paraId="791D4007" w14:textId="77777777" w:rsidTr="00C23BF1">
        <w:trPr>
          <w:ins w:id="2348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85" w:author="Author"/>
                <w:rFonts w:cs="Arial"/>
                <w:sz w:val="20"/>
                <w:szCs w:val="20"/>
                <w:lang w:val="en-IE"/>
              </w:rPr>
            </w:pPr>
            <w:ins w:id="23486"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7" w:author="Author"/>
                <w:sz w:val="20"/>
                <w:lang w:val="en-IE"/>
              </w:rPr>
            </w:pPr>
            <w:ins w:id="23488" w:author="Author">
              <w:r>
                <w:rPr>
                  <w:sz w:val="20"/>
                  <w:lang w:val="en-IE"/>
                </w:rPr>
                <w:t>After activating a customer’s credit vetting</w:t>
              </w:r>
            </w:ins>
          </w:p>
        </w:tc>
      </w:tr>
      <w:tr w:rsidR="00B155C8" w:rsidRPr="00C3339A" w14:paraId="7331CF53" w14:textId="77777777" w:rsidTr="00C23BF1">
        <w:trPr>
          <w:ins w:id="2348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90" w:author="Author"/>
                <w:rFonts w:cs="Arial"/>
                <w:sz w:val="20"/>
                <w:szCs w:val="20"/>
                <w:lang w:val="en-IE"/>
              </w:rPr>
            </w:pPr>
            <w:ins w:id="23491"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2" w:author="Author"/>
                <w:sz w:val="20"/>
                <w:lang w:val="en-IE"/>
              </w:rPr>
            </w:pPr>
            <w:ins w:id="2349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495" w:author="Author"/>
                <w:rFonts w:cs="Arial"/>
                <w:sz w:val="20"/>
                <w:szCs w:val="20"/>
                <w:lang w:val="en-IE"/>
              </w:rPr>
            </w:pPr>
            <w:ins w:id="23496"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7" w:author="Author"/>
                <w:sz w:val="20"/>
                <w:lang w:val="en-IE"/>
              </w:rPr>
            </w:pPr>
            <w:ins w:id="23498"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49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500" w:author="Author"/>
                <w:rFonts w:cs="Arial"/>
                <w:sz w:val="20"/>
                <w:szCs w:val="20"/>
                <w:lang w:val="en-IE"/>
              </w:rPr>
            </w:pPr>
            <w:ins w:id="23501"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2" w:author="Author"/>
                <w:sz w:val="20"/>
                <w:lang w:val="en-IE"/>
              </w:rPr>
            </w:pPr>
            <w:ins w:id="23503" w:author="Author">
              <w:r>
                <w:rPr>
                  <w:i/>
                  <w:sz w:val="20"/>
                  <w:lang w:val="en-IE"/>
                </w:rPr>
                <w:t>WM_SAL_26</w:t>
              </w:r>
            </w:ins>
          </w:p>
        </w:tc>
      </w:tr>
      <w:tr w:rsidR="00B155C8" w:rsidRPr="00C3339A" w14:paraId="6E27ED30" w14:textId="77777777" w:rsidTr="00C23BF1">
        <w:trPr>
          <w:ins w:id="2350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05" w:author="Author"/>
                <w:rFonts w:cs="Arial"/>
                <w:sz w:val="20"/>
                <w:szCs w:val="20"/>
                <w:lang w:val="en-IE"/>
              </w:rPr>
            </w:pPr>
            <w:ins w:id="23506"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7" w:author="Author"/>
                <w:sz w:val="20"/>
                <w:lang w:val="en-IE"/>
              </w:rPr>
            </w:pPr>
            <w:ins w:id="23508" w:author="Author">
              <w:r>
                <w:rPr>
                  <w:sz w:val="20"/>
                  <w:lang w:val="en-IE"/>
                </w:rPr>
                <w:t>Message displayed after the credit vetting has been deactivated</w:t>
              </w:r>
            </w:ins>
          </w:p>
        </w:tc>
      </w:tr>
      <w:tr w:rsidR="00B155C8" w:rsidRPr="00C3339A" w14:paraId="07349C39" w14:textId="77777777" w:rsidTr="00C23BF1">
        <w:trPr>
          <w:ins w:id="2350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10" w:author="Author"/>
                <w:rFonts w:cs="Arial"/>
                <w:sz w:val="20"/>
                <w:szCs w:val="20"/>
                <w:lang w:val="en-IE"/>
              </w:rPr>
            </w:pPr>
            <w:ins w:id="23511"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2" w:author="Author"/>
                <w:sz w:val="20"/>
                <w:lang w:val="en-IE"/>
              </w:rPr>
            </w:pPr>
            <w:ins w:id="23513" w:author="Author">
              <w:r>
                <w:rPr>
                  <w:sz w:val="20"/>
                  <w:lang w:val="en-IE"/>
                </w:rPr>
                <w:t>After deactivating a customer’s credit vetting</w:t>
              </w:r>
            </w:ins>
          </w:p>
        </w:tc>
      </w:tr>
      <w:tr w:rsidR="00B155C8" w:rsidRPr="00C3339A" w14:paraId="25A1E49E" w14:textId="77777777" w:rsidTr="00C23BF1">
        <w:trPr>
          <w:ins w:id="235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15" w:author="Author"/>
                <w:rFonts w:cs="Arial"/>
                <w:sz w:val="20"/>
                <w:szCs w:val="20"/>
                <w:lang w:val="en-IE"/>
              </w:rPr>
            </w:pPr>
            <w:ins w:id="23516"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7" w:author="Author"/>
                <w:sz w:val="20"/>
                <w:lang w:val="en-IE"/>
              </w:rPr>
            </w:pPr>
            <w:ins w:id="2351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1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20" w:author="Author"/>
                <w:rFonts w:cs="Arial"/>
                <w:sz w:val="20"/>
                <w:szCs w:val="20"/>
                <w:lang w:val="en-IE"/>
              </w:rPr>
            </w:pPr>
            <w:ins w:id="23521"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2" w:author="Author"/>
                <w:sz w:val="20"/>
                <w:lang w:val="en-IE"/>
              </w:rPr>
            </w:pPr>
            <w:ins w:id="23523"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24"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25" w:author="Author"/>
                <w:rFonts w:cs="Arial"/>
                <w:sz w:val="20"/>
                <w:szCs w:val="20"/>
                <w:lang w:val="en-IE"/>
              </w:rPr>
            </w:pPr>
            <w:ins w:id="23526"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7" w:author="Author"/>
                <w:sz w:val="20"/>
                <w:lang w:val="en-IE"/>
              </w:rPr>
            </w:pPr>
            <w:ins w:id="23528" w:author="Author">
              <w:r>
                <w:rPr>
                  <w:i/>
                  <w:sz w:val="20"/>
                  <w:lang w:val="en-IE"/>
                </w:rPr>
                <w:t>WM_SAL_27</w:t>
              </w:r>
            </w:ins>
          </w:p>
        </w:tc>
      </w:tr>
      <w:tr w:rsidR="00B155C8" w:rsidRPr="00C3339A" w14:paraId="435E0863" w14:textId="77777777" w:rsidTr="00C23BF1">
        <w:trPr>
          <w:ins w:id="2352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30" w:author="Author"/>
                <w:rFonts w:cs="Arial"/>
                <w:sz w:val="20"/>
                <w:szCs w:val="20"/>
                <w:lang w:val="en-IE"/>
              </w:rPr>
            </w:pPr>
            <w:ins w:id="23531"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2" w:author="Author"/>
                <w:sz w:val="20"/>
                <w:lang w:val="en-IE"/>
              </w:rPr>
            </w:pPr>
            <w:ins w:id="23533" w:author="Author">
              <w:r>
                <w:rPr>
                  <w:sz w:val="20"/>
                  <w:lang w:val="en-IE"/>
                </w:rPr>
                <w:t>Message displayed after the line enquiry (NLE/LE) response</w:t>
              </w:r>
            </w:ins>
          </w:p>
        </w:tc>
      </w:tr>
      <w:tr w:rsidR="00B155C8" w:rsidRPr="00C3339A" w14:paraId="26DF80FB" w14:textId="77777777" w:rsidTr="00C23BF1">
        <w:trPr>
          <w:ins w:id="2353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35" w:author="Author"/>
                <w:rFonts w:cs="Arial"/>
                <w:sz w:val="20"/>
                <w:szCs w:val="20"/>
                <w:lang w:val="en-IE"/>
              </w:rPr>
            </w:pPr>
            <w:ins w:id="23536"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7" w:author="Author"/>
                <w:sz w:val="20"/>
                <w:lang w:val="en-IE"/>
              </w:rPr>
            </w:pPr>
            <w:ins w:id="23538" w:author="Author">
              <w:r>
                <w:rPr>
                  <w:sz w:val="20"/>
                  <w:lang w:val="en-IE"/>
                </w:rPr>
                <w:t>After Line Enquiry response</w:t>
              </w:r>
            </w:ins>
          </w:p>
        </w:tc>
      </w:tr>
      <w:tr w:rsidR="00B155C8" w:rsidRPr="00C3339A" w14:paraId="115A6C54" w14:textId="77777777" w:rsidTr="00C23BF1">
        <w:trPr>
          <w:ins w:id="235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40" w:author="Author"/>
                <w:rFonts w:cs="Arial"/>
                <w:sz w:val="20"/>
                <w:szCs w:val="20"/>
                <w:lang w:val="en-IE"/>
              </w:rPr>
            </w:pPr>
            <w:ins w:id="23541"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2" w:author="Author"/>
                <w:sz w:val="20"/>
                <w:lang w:val="en-IE"/>
              </w:rPr>
            </w:pPr>
            <w:ins w:id="23543"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45" w:author="Author"/>
                <w:rFonts w:cs="Arial"/>
                <w:sz w:val="20"/>
                <w:szCs w:val="20"/>
                <w:lang w:val="en-IE"/>
              </w:rPr>
            </w:pPr>
            <w:ins w:id="23546"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7" w:author="Author"/>
                <w:sz w:val="20"/>
                <w:lang w:val="en-IE"/>
              </w:rPr>
            </w:pPr>
            <w:ins w:id="23548"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4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50" w:author="Author"/>
                <w:rFonts w:cs="Arial"/>
                <w:sz w:val="20"/>
                <w:szCs w:val="20"/>
                <w:lang w:val="en-IE"/>
              </w:rPr>
            </w:pPr>
            <w:ins w:id="23551"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2" w:author="Author"/>
                <w:sz w:val="20"/>
                <w:lang w:val="en-IE"/>
              </w:rPr>
            </w:pPr>
            <w:ins w:id="23553" w:author="Author">
              <w:r>
                <w:rPr>
                  <w:i/>
                  <w:sz w:val="20"/>
                  <w:lang w:val="en-IE"/>
                </w:rPr>
                <w:t>WM_SAL_28</w:t>
              </w:r>
            </w:ins>
          </w:p>
        </w:tc>
      </w:tr>
      <w:tr w:rsidR="00B155C8" w:rsidRPr="00C3339A" w14:paraId="19BF9B64" w14:textId="77777777" w:rsidTr="00C23BF1">
        <w:trPr>
          <w:ins w:id="2355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55" w:author="Author"/>
                <w:rFonts w:cs="Arial"/>
                <w:sz w:val="20"/>
                <w:szCs w:val="20"/>
                <w:lang w:val="en-IE"/>
              </w:rPr>
            </w:pPr>
            <w:ins w:id="23556"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7" w:author="Author"/>
                <w:sz w:val="20"/>
                <w:lang w:val="en-IE"/>
              </w:rPr>
            </w:pPr>
            <w:ins w:id="23558"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5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60" w:author="Author"/>
                <w:rFonts w:cs="Arial"/>
                <w:sz w:val="20"/>
                <w:szCs w:val="20"/>
                <w:lang w:val="en-IE"/>
              </w:rPr>
            </w:pPr>
            <w:ins w:id="23561"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2" w:author="Author"/>
                <w:sz w:val="20"/>
                <w:lang w:val="en-IE"/>
              </w:rPr>
            </w:pPr>
            <w:ins w:id="23563" w:author="Author">
              <w:r w:rsidRPr="00277D73">
                <w:rPr>
                  <w:sz w:val="20"/>
                  <w:lang w:val="en-IE"/>
                </w:rPr>
                <w:t>Save uploaded documents</w:t>
              </w:r>
            </w:ins>
          </w:p>
        </w:tc>
      </w:tr>
      <w:tr w:rsidR="00B155C8" w:rsidRPr="00C3339A" w14:paraId="041498BE" w14:textId="77777777" w:rsidTr="00C23BF1">
        <w:trPr>
          <w:ins w:id="235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65" w:author="Author"/>
                <w:rFonts w:cs="Arial"/>
                <w:sz w:val="20"/>
                <w:szCs w:val="20"/>
                <w:lang w:val="en-IE"/>
              </w:rPr>
            </w:pPr>
            <w:ins w:id="23566"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7" w:author="Author"/>
                <w:sz w:val="20"/>
                <w:lang w:val="en-IE"/>
              </w:rPr>
            </w:pPr>
            <w:ins w:id="23568"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6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70" w:author="Author"/>
                <w:rFonts w:cs="Arial"/>
                <w:sz w:val="20"/>
                <w:szCs w:val="20"/>
                <w:lang w:val="en-IE"/>
              </w:rPr>
            </w:pPr>
            <w:ins w:id="23571"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2" w:author="Author"/>
                <w:sz w:val="20"/>
                <w:lang w:val="en-IE"/>
              </w:rPr>
            </w:pPr>
            <w:ins w:id="23573"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74" w:author="Author"/>
          <w:lang w:val="en-IE" w:eastAsia="pt-PT"/>
        </w:rPr>
      </w:pPr>
      <w:ins w:id="23575"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76"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77" w:author="Author"/>
                <w:rFonts w:cs="Arial"/>
                <w:sz w:val="20"/>
                <w:szCs w:val="22"/>
                <w:lang w:val="en-IE"/>
              </w:rPr>
            </w:pPr>
            <w:ins w:id="23578" w:author="Author">
              <w:r w:rsidRPr="00316D1A">
                <w:rPr>
                  <w:rFonts w:cs="Arial"/>
                  <w:sz w:val="20"/>
                  <w:szCs w:val="22"/>
                  <w:lang w:val="en-IE"/>
                </w:rPr>
                <w:t>Messages</w:t>
              </w:r>
            </w:ins>
          </w:p>
        </w:tc>
      </w:tr>
      <w:tr w:rsidR="00B155C8" w:rsidRPr="00316D1A" w14:paraId="12692B37" w14:textId="77777777" w:rsidTr="00C23BF1">
        <w:trPr>
          <w:ins w:id="23579"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80" w:author="Author"/>
                <w:rFonts w:cs="Arial"/>
                <w:sz w:val="20"/>
                <w:szCs w:val="22"/>
                <w:lang w:val="en-IE"/>
              </w:rPr>
            </w:pPr>
            <w:ins w:id="23581"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2" w:author="Author"/>
                <w:rFonts w:cs="Arial"/>
                <w:i/>
                <w:color w:val="000000"/>
                <w:sz w:val="20"/>
                <w:szCs w:val="22"/>
                <w:lang w:val="en-IE"/>
              </w:rPr>
            </w:pPr>
            <w:ins w:id="23583" w:author="Author">
              <w:r w:rsidRPr="00316D1A">
                <w:rPr>
                  <w:rFonts w:cs="Arial"/>
                  <w:i/>
                  <w:color w:val="000000"/>
                  <w:sz w:val="20"/>
                  <w:szCs w:val="22"/>
                  <w:lang w:val="en-IE"/>
                </w:rPr>
                <w:t>SM_SAL_1</w:t>
              </w:r>
            </w:ins>
          </w:p>
        </w:tc>
      </w:tr>
      <w:tr w:rsidR="00B155C8" w:rsidRPr="00316D1A" w14:paraId="7EBE93D7" w14:textId="77777777" w:rsidTr="00C23BF1">
        <w:trPr>
          <w:ins w:id="23584"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85" w:author="Author"/>
                <w:rFonts w:cs="Arial"/>
                <w:sz w:val="20"/>
                <w:szCs w:val="22"/>
                <w:lang w:val="en-IE"/>
              </w:rPr>
            </w:pPr>
            <w:ins w:id="23586"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7" w:author="Author"/>
                <w:rFonts w:cs="Arial"/>
                <w:color w:val="000000"/>
                <w:sz w:val="20"/>
                <w:szCs w:val="22"/>
                <w:lang w:val="en-IE"/>
              </w:rPr>
            </w:pPr>
            <w:ins w:id="23588"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89"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90" w:author="Author"/>
                <w:rFonts w:cs="Arial"/>
                <w:sz w:val="20"/>
                <w:szCs w:val="22"/>
                <w:lang w:val="en-IE"/>
              </w:rPr>
            </w:pPr>
            <w:ins w:id="23591"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2" w:author="Author"/>
                <w:rFonts w:cs="Arial"/>
                <w:sz w:val="20"/>
                <w:szCs w:val="22"/>
                <w:lang w:val="en-IE" w:eastAsia="pt-PT"/>
              </w:rPr>
            </w:pPr>
            <w:ins w:id="23593"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94"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595" w:author="Author"/>
                <w:rFonts w:cs="Arial"/>
                <w:sz w:val="20"/>
                <w:szCs w:val="22"/>
                <w:lang w:val="en-IE"/>
              </w:rPr>
            </w:pPr>
            <w:ins w:id="23596"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7" w:author="Author"/>
                <w:rFonts w:cs="Arial"/>
                <w:sz w:val="20"/>
                <w:szCs w:val="22"/>
                <w:lang w:val="en-IE" w:eastAsia="pt-PT"/>
              </w:rPr>
            </w:pPr>
            <w:ins w:id="23598"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59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600" w:author="Author"/>
                <w:rFonts w:cs="Arial"/>
                <w:sz w:val="20"/>
                <w:szCs w:val="22"/>
                <w:lang w:val="en-IE"/>
              </w:rPr>
            </w:pPr>
            <w:ins w:id="23601"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2" w:author="Author"/>
                <w:rFonts w:cs="Arial"/>
                <w:color w:val="000000"/>
                <w:sz w:val="20"/>
                <w:szCs w:val="22"/>
                <w:lang w:val="en-IE"/>
              </w:rPr>
            </w:pPr>
            <w:ins w:id="23603" w:author="Author">
              <w:r w:rsidRPr="00316D1A">
                <w:rPr>
                  <w:rFonts w:cs="Arial"/>
                  <w:color w:val="000000"/>
                  <w:sz w:val="20"/>
                  <w:szCs w:val="22"/>
                  <w:lang w:val="en-IE"/>
                </w:rPr>
                <w:t>The credit vetting is approved.</w:t>
              </w:r>
            </w:ins>
          </w:p>
        </w:tc>
      </w:tr>
      <w:tr w:rsidR="00B155C8" w:rsidRPr="00316D1A" w14:paraId="72F93B98" w14:textId="77777777" w:rsidTr="00C23BF1">
        <w:trPr>
          <w:ins w:id="2360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05" w:author="Author"/>
                <w:rFonts w:cs="Arial"/>
                <w:sz w:val="20"/>
                <w:szCs w:val="22"/>
                <w:lang w:val="en-IE"/>
              </w:rPr>
            </w:pPr>
            <w:ins w:id="23606"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7" w:author="Author"/>
                <w:rFonts w:cs="Arial"/>
                <w:i/>
                <w:color w:val="000000"/>
                <w:sz w:val="20"/>
                <w:szCs w:val="22"/>
                <w:lang w:val="en-IE"/>
              </w:rPr>
            </w:pPr>
            <w:ins w:id="23608" w:author="Author">
              <w:r w:rsidRPr="00316D1A">
                <w:rPr>
                  <w:rFonts w:cs="Arial"/>
                  <w:i/>
                  <w:color w:val="000000"/>
                  <w:sz w:val="20"/>
                  <w:szCs w:val="22"/>
                  <w:lang w:val="en-IE"/>
                </w:rPr>
                <w:t>SM_SAL_2</w:t>
              </w:r>
            </w:ins>
          </w:p>
        </w:tc>
      </w:tr>
      <w:tr w:rsidR="00B155C8" w:rsidRPr="00316D1A" w14:paraId="306E2B04" w14:textId="77777777" w:rsidTr="00C23BF1">
        <w:trPr>
          <w:ins w:id="23609"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10" w:author="Author"/>
                <w:rFonts w:cs="Arial"/>
                <w:sz w:val="20"/>
                <w:szCs w:val="22"/>
                <w:lang w:val="en-IE"/>
              </w:rPr>
            </w:pPr>
            <w:ins w:id="23611"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2" w:author="Author"/>
                <w:rFonts w:cs="Arial"/>
                <w:sz w:val="20"/>
                <w:szCs w:val="22"/>
                <w:lang w:val="en-IE" w:eastAsia="pt-PT"/>
              </w:rPr>
            </w:pPr>
            <w:ins w:id="23613"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1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15" w:author="Author"/>
                <w:rFonts w:cs="Arial"/>
                <w:sz w:val="20"/>
                <w:szCs w:val="22"/>
                <w:lang w:val="en-IE"/>
              </w:rPr>
            </w:pPr>
            <w:ins w:id="23616"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7" w:author="Author"/>
                <w:rFonts w:cs="Arial"/>
                <w:sz w:val="20"/>
                <w:szCs w:val="22"/>
                <w:lang w:val="en-IE" w:eastAsia="pt-PT"/>
              </w:rPr>
            </w:pPr>
            <w:ins w:id="23618" w:author="Author">
              <w:r w:rsidRPr="00316D1A">
                <w:rPr>
                  <w:rFonts w:cs="Arial"/>
                  <w:sz w:val="20"/>
                  <w:szCs w:val="22"/>
                  <w:lang w:val="en-IE" w:eastAsia="pt-PT"/>
                </w:rPr>
                <w:t>Creating billing customer</w:t>
              </w:r>
            </w:ins>
          </w:p>
        </w:tc>
      </w:tr>
      <w:tr w:rsidR="00B155C8" w:rsidRPr="00316D1A" w14:paraId="43C6F2BE" w14:textId="77777777" w:rsidTr="00C23BF1">
        <w:trPr>
          <w:ins w:id="236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20" w:author="Author"/>
                <w:rFonts w:cs="Arial"/>
                <w:sz w:val="20"/>
                <w:szCs w:val="22"/>
                <w:lang w:val="en-IE"/>
              </w:rPr>
            </w:pPr>
            <w:ins w:id="23621"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2" w:author="Author"/>
                <w:rFonts w:cs="Arial"/>
                <w:sz w:val="20"/>
                <w:szCs w:val="22"/>
                <w:lang w:val="en-IE" w:eastAsia="pt-PT"/>
              </w:rPr>
            </w:pPr>
            <w:ins w:id="23623"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25" w:author="Author"/>
                <w:rFonts w:cs="Arial"/>
                <w:sz w:val="20"/>
                <w:szCs w:val="22"/>
                <w:lang w:val="en-IE"/>
              </w:rPr>
            </w:pPr>
            <w:ins w:id="23626"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7" w:author="Author"/>
                <w:rFonts w:cs="Arial"/>
                <w:color w:val="000000"/>
                <w:sz w:val="20"/>
                <w:szCs w:val="22"/>
                <w:lang w:val="en-IE"/>
              </w:rPr>
            </w:pPr>
            <w:ins w:id="23628"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2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30" w:author="Author"/>
                <w:rFonts w:cs="Arial"/>
                <w:sz w:val="20"/>
                <w:szCs w:val="22"/>
                <w:lang w:val="en-IE"/>
              </w:rPr>
            </w:pPr>
            <w:ins w:id="23631"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2" w:author="Author"/>
                <w:rFonts w:cs="Arial"/>
                <w:i/>
                <w:color w:val="000000"/>
                <w:sz w:val="20"/>
                <w:szCs w:val="22"/>
                <w:lang w:val="en-IE"/>
              </w:rPr>
            </w:pPr>
            <w:ins w:id="23633" w:author="Author">
              <w:r w:rsidRPr="00316D1A">
                <w:rPr>
                  <w:rFonts w:cs="Arial"/>
                  <w:i/>
                  <w:color w:val="000000"/>
                  <w:sz w:val="20"/>
                  <w:szCs w:val="22"/>
                  <w:lang w:val="en-IE"/>
                </w:rPr>
                <w:t>SM_SAL_3</w:t>
              </w:r>
            </w:ins>
          </w:p>
        </w:tc>
      </w:tr>
      <w:tr w:rsidR="00B155C8" w:rsidRPr="00316D1A" w14:paraId="618B9DA9" w14:textId="77777777" w:rsidTr="00C23BF1">
        <w:trPr>
          <w:ins w:id="2363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35" w:author="Author"/>
                <w:rFonts w:cs="Arial"/>
                <w:sz w:val="20"/>
                <w:szCs w:val="22"/>
                <w:lang w:val="en-IE"/>
              </w:rPr>
            </w:pPr>
            <w:ins w:id="23636"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7" w:author="Author"/>
                <w:rFonts w:cs="Arial"/>
                <w:color w:val="000000"/>
                <w:sz w:val="20"/>
                <w:szCs w:val="22"/>
                <w:lang w:val="en-IE"/>
              </w:rPr>
            </w:pPr>
            <w:ins w:id="23638"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3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40" w:author="Author"/>
                <w:rFonts w:cs="Arial"/>
                <w:sz w:val="20"/>
                <w:szCs w:val="22"/>
                <w:lang w:val="en-IE"/>
              </w:rPr>
            </w:pPr>
            <w:ins w:id="23641"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2" w:author="Author"/>
                <w:rFonts w:cs="Arial"/>
                <w:sz w:val="20"/>
                <w:szCs w:val="22"/>
                <w:lang w:val="en-IE" w:eastAsia="pt-PT"/>
              </w:rPr>
            </w:pPr>
            <w:ins w:id="23643" w:author="Author">
              <w:r w:rsidRPr="00316D1A">
                <w:rPr>
                  <w:rFonts w:cs="Arial"/>
                  <w:sz w:val="20"/>
                  <w:szCs w:val="22"/>
                  <w:lang w:val="en-IE" w:eastAsia="pt-PT"/>
                </w:rPr>
                <w:t>Creating billing profile</w:t>
              </w:r>
            </w:ins>
          </w:p>
        </w:tc>
      </w:tr>
      <w:tr w:rsidR="00B155C8" w:rsidRPr="00316D1A" w14:paraId="77A1F5D0" w14:textId="77777777" w:rsidTr="00C23BF1">
        <w:trPr>
          <w:ins w:id="2364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45" w:author="Author"/>
                <w:rFonts w:cs="Arial"/>
                <w:sz w:val="20"/>
                <w:szCs w:val="22"/>
                <w:lang w:val="en-IE"/>
              </w:rPr>
            </w:pPr>
            <w:ins w:id="23646"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7" w:author="Author"/>
                <w:rFonts w:cs="Arial"/>
                <w:sz w:val="20"/>
                <w:szCs w:val="22"/>
                <w:lang w:val="en-IE" w:eastAsia="pt-PT"/>
              </w:rPr>
            </w:pPr>
            <w:ins w:id="23648"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4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50" w:author="Author"/>
                <w:rFonts w:cs="Arial"/>
                <w:sz w:val="20"/>
                <w:szCs w:val="22"/>
                <w:lang w:val="en-IE"/>
              </w:rPr>
            </w:pPr>
            <w:ins w:id="23651"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2" w:author="Author"/>
                <w:rFonts w:cs="Arial"/>
                <w:color w:val="000000"/>
                <w:sz w:val="20"/>
                <w:szCs w:val="22"/>
                <w:lang w:val="en-IE"/>
              </w:rPr>
            </w:pPr>
            <w:ins w:id="23653"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5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55" w:author="Author"/>
                <w:rFonts w:cs="Arial"/>
                <w:sz w:val="20"/>
                <w:szCs w:val="22"/>
                <w:lang w:val="en-IE"/>
              </w:rPr>
            </w:pPr>
            <w:ins w:id="23656"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7" w:author="Author"/>
                <w:rFonts w:cs="Arial"/>
                <w:i/>
                <w:color w:val="000000"/>
                <w:sz w:val="20"/>
                <w:szCs w:val="22"/>
                <w:lang w:val="en-IE"/>
              </w:rPr>
            </w:pPr>
            <w:ins w:id="23658" w:author="Author">
              <w:r w:rsidRPr="00316D1A">
                <w:rPr>
                  <w:rFonts w:cs="Arial"/>
                  <w:i/>
                  <w:color w:val="000000"/>
                  <w:sz w:val="20"/>
                  <w:szCs w:val="22"/>
                  <w:lang w:val="en-IE"/>
                </w:rPr>
                <w:t>SM_SAL_4</w:t>
              </w:r>
            </w:ins>
          </w:p>
        </w:tc>
      </w:tr>
      <w:tr w:rsidR="00B155C8" w:rsidRPr="00316D1A" w14:paraId="10E86617" w14:textId="77777777" w:rsidTr="00C23BF1">
        <w:trPr>
          <w:ins w:id="2365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60" w:author="Author"/>
                <w:rFonts w:cs="Arial"/>
                <w:sz w:val="20"/>
                <w:szCs w:val="22"/>
                <w:lang w:val="en-IE"/>
              </w:rPr>
            </w:pPr>
            <w:ins w:id="23661"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2" w:author="Author"/>
                <w:rFonts w:cs="Arial"/>
                <w:color w:val="000000"/>
                <w:sz w:val="20"/>
                <w:szCs w:val="22"/>
                <w:lang w:val="en-IE"/>
              </w:rPr>
            </w:pPr>
            <w:ins w:id="23663"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6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65" w:author="Author"/>
                <w:rFonts w:cs="Arial"/>
                <w:sz w:val="20"/>
                <w:szCs w:val="22"/>
                <w:lang w:val="en-IE"/>
              </w:rPr>
            </w:pPr>
            <w:ins w:id="23666"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7" w:author="Author"/>
                <w:rFonts w:cs="Arial"/>
                <w:sz w:val="20"/>
                <w:szCs w:val="22"/>
                <w:lang w:val="en-IE" w:eastAsia="pt-PT"/>
              </w:rPr>
            </w:pPr>
            <w:ins w:id="23668"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6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70" w:author="Author"/>
                <w:rFonts w:cs="Arial"/>
                <w:sz w:val="20"/>
                <w:szCs w:val="22"/>
                <w:lang w:val="en-IE"/>
              </w:rPr>
            </w:pPr>
            <w:ins w:id="23671"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2" w:author="Author"/>
                <w:rFonts w:cs="Arial"/>
                <w:sz w:val="20"/>
                <w:szCs w:val="22"/>
                <w:lang w:val="fr-FR" w:eastAsia="pt-PT"/>
              </w:rPr>
            </w:pPr>
            <w:ins w:id="23673" w:author="Author">
              <w:r w:rsidRPr="00354C3C">
                <w:rPr>
                  <w:rFonts w:cs="Arial"/>
                  <w:sz w:val="20"/>
                  <w:szCs w:val="22"/>
                  <w:lang w:val="fr-FR" w:eastAsia="pt-PT"/>
                </w:rPr>
                <w:t>sales.messages.success.DOCUMENT_SAVED</w:t>
              </w:r>
            </w:ins>
          </w:p>
        </w:tc>
      </w:tr>
      <w:tr w:rsidR="00B155C8" w:rsidRPr="00316D1A" w14:paraId="50208436" w14:textId="77777777" w:rsidTr="00C23BF1">
        <w:trPr>
          <w:ins w:id="236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75" w:author="Author"/>
                <w:rFonts w:cs="Arial"/>
                <w:sz w:val="20"/>
                <w:szCs w:val="22"/>
                <w:lang w:val="en-IE"/>
              </w:rPr>
            </w:pPr>
            <w:ins w:id="23676"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7" w:author="Author"/>
                <w:rFonts w:cs="Arial"/>
                <w:color w:val="000000"/>
                <w:sz w:val="20"/>
                <w:szCs w:val="22"/>
                <w:lang w:val="en-IE"/>
              </w:rPr>
            </w:pPr>
            <w:ins w:id="23678"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7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80" w:author="Author"/>
                <w:rFonts w:cs="Arial"/>
                <w:sz w:val="20"/>
                <w:szCs w:val="22"/>
                <w:lang w:val="en-IE"/>
              </w:rPr>
            </w:pPr>
            <w:ins w:id="23681"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2" w:author="Author"/>
                <w:rFonts w:cs="Arial"/>
                <w:i/>
                <w:color w:val="000000"/>
                <w:sz w:val="20"/>
                <w:szCs w:val="22"/>
                <w:lang w:val="en-IE"/>
              </w:rPr>
            </w:pPr>
            <w:ins w:id="23683" w:author="Author">
              <w:r w:rsidRPr="003709C3">
                <w:rPr>
                  <w:rFonts w:cs="Arial"/>
                  <w:i/>
                  <w:color w:val="000000"/>
                  <w:sz w:val="20"/>
                  <w:szCs w:val="22"/>
                  <w:lang w:val="en-IE"/>
                </w:rPr>
                <w:t>SM_SAL_5</w:t>
              </w:r>
            </w:ins>
          </w:p>
        </w:tc>
      </w:tr>
      <w:tr w:rsidR="00B155C8" w:rsidRPr="00316D1A" w14:paraId="62E987A7" w14:textId="77777777" w:rsidTr="00C23BF1">
        <w:trPr>
          <w:ins w:id="2368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85" w:author="Author"/>
                <w:rFonts w:cs="Arial"/>
                <w:sz w:val="20"/>
                <w:szCs w:val="22"/>
                <w:lang w:val="en-IE"/>
              </w:rPr>
            </w:pPr>
            <w:ins w:id="23686"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7" w:author="Author"/>
                <w:rFonts w:cs="Arial"/>
                <w:color w:val="000000"/>
                <w:sz w:val="20"/>
                <w:szCs w:val="22"/>
                <w:lang w:val="en-IE"/>
              </w:rPr>
            </w:pPr>
            <w:ins w:id="23688"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8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90" w:author="Author"/>
                <w:rFonts w:cs="Arial"/>
                <w:sz w:val="20"/>
                <w:szCs w:val="22"/>
                <w:lang w:val="en-IE"/>
              </w:rPr>
            </w:pPr>
            <w:ins w:id="23691"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2" w:author="Author"/>
                <w:rFonts w:cs="Arial"/>
                <w:sz w:val="20"/>
                <w:szCs w:val="22"/>
                <w:lang w:val="en-IE" w:eastAsia="pt-PT"/>
              </w:rPr>
            </w:pPr>
            <w:ins w:id="23693" w:author="Author">
              <w:r w:rsidRPr="00316D1A">
                <w:rPr>
                  <w:rFonts w:cs="Arial"/>
                  <w:sz w:val="20"/>
                  <w:szCs w:val="22"/>
                  <w:lang w:val="en-IE" w:eastAsia="pt-PT"/>
                </w:rPr>
                <w:t>Submitting order to OMS</w:t>
              </w:r>
            </w:ins>
          </w:p>
        </w:tc>
      </w:tr>
      <w:tr w:rsidR="00B155C8" w:rsidRPr="00316D1A" w14:paraId="40227F8C" w14:textId="77777777" w:rsidTr="00C23BF1">
        <w:trPr>
          <w:ins w:id="2369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695" w:author="Author"/>
                <w:rFonts w:cs="Arial"/>
                <w:sz w:val="20"/>
                <w:szCs w:val="22"/>
                <w:lang w:val="en-IE"/>
              </w:rPr>
            </w:pPr>
            <w:ins w:id="23696"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7" w:author="Author"/>
                <w:rFonts w:cs="Arial"/>
                <w:sz w:val="20"/>
                <w:szCs w:val="22"/>
                <w:lang w:val="en-IE" w:eastAsia="pt-PT"/>
              </w:rPr>
            </w:pPr>
            <w:ins w:id="23698" w:author="Author">
              <w:r w:rsidRPr="00316D1A">
                <w:rPr>
                  <w:rFonts w:cs="Arial"/>
                  <w:sz w:val="20"/>
                  <w:szCs w:val="22"/>
                  <w:lang w:val="en-IE" w:eastAsia="pt-PT"/>
                </w:rPr>
                <w:t>sales.messages.success.ORDER_SUBMITTED</w:t>
              </w:r>
            </w:ins>
          </w:p>
        </w:tc>
      </w:tr>
      <w:tr w:rsidR="00B155C8" w:rsidRPr="00316D1A" w14:paraId="795415C4" w14:textId="77777777" w:rsidTr="00C23BF1">
        <w:trPr>
          <w:ins w:id="2369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700" w:author="Author"/>
                <w:rFonts w:cs="Arial"/>
                <w:sz w:val="20"/>
                <w:szCs w:val="22"/>
                <w:lang w:val="en-IE"/>
              </w:rPr>
            </w:pPr>
            <w:ins w:id="23701"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2" w:author="Author"/>
                <w:rFonts w:cs="Arial"/>
                <w:color w:val="000000"/>
                <w:sz w:val="20"/>
                <w:szCs w:val="22"/>
                <w:lang w:val="en-IE"/>
              </w:rPr>
            </w:pPr>
            <w:ins w:id="23703"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0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05" w:author="Author"/>
                <w:rFonts w:cs="Arial"/>
                <w:sz w:val="20"/>
                <w:szCs w:val="22"/>
                <w:lang w:val="en-IE"/>
              </w:rPr>
            </w:pPr>
            <w:ins w:id="23706"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7" w:author="Author"/>
                <w:rFonts w:cs="Arial"/>
                <w:i/>
                <w:color w:val="000000"/>
                <w:sz w:val="20"/>
                <w:szCs w:val="22"/>
                <w:lang w:val="en-IE"/>
              </w:rPr>
            </w:pPr>
            <w:ins w:id="23708" w:author="Author">
              <w:r w:rsidRPr="003709C3">
                <w:rPr>
                  <w:i/>
                  <w:sz w:val="20"/>
                  <w:lang w:val="en-IE"/>
                </w:rPr>
                <w:t>SM_SAL_6</w:t>
              </w:r>
            </w:ins>
          </w:p>
        </w:tc>
      </w:tr>
      <w:tr w:rsidR="00B155C8" w:rsidRPr="00316D1A" w14:paraId="0F5EFEB6" w14:textId="77777777" w:rsidTr="00C23BF1">
        <w:trPr>
          <w:ins w:id="23709"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10" w:author="Author"/>
                <w:rFonts w:cs="Arial"/>
                <w:sz w:val="20"/>
                <w:szCs w:val="22"/>
                <w:lang w:val="en-IE"/>
              </w:rPr>
            </w:pPr>
            <w:ins w:id="23711"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2" w:author="Author"/>
                <w:rFonts w:cs="Arial"/>
                <w:color w:val="000000"/>
                <w:sz w:val="20"/>
                <w:szCs w:val="22"/>
                <w:lang w:val="en-IE"/>
              </w:rPr>
            </w:pPr>
            <w:ins w:id="23713"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14"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15" w:author="Author"/>
                <w:rFonts w:cs="Arial"/>
                <w:sz w:val="20"/>
                <w:szCs w:val="22"/>
                <w:lang w:val="en-IE"/>
              </w:rPr>
            </w:pPr>
            <w:ins w:id="23716"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7" w:author="Author"/>
                <w:rFonts w:cs="Arial"/>
                <w:color w:val="000000"/>
                <w:sz w:val="20"/>
                <w:szCs w:val="22"/>
                <w:lang w:val="en-IE"/>
              </w:rPr>
            </w:pPr>
            <w:ins w:id="23718" w:author="Author">
              <w:r>
                <w:rPr>
                  <w:rFonts w:cs="Arial"/>
                  <w:color w:val="000000"/>
                  <w:sz w:val="20"/>
                  <w:szCs w:val="22"/>
                  <w:lang w:val="en-IE"/>
                </w:rPr>
                <w:t>Campaigns step</w:t>
              </w:r>
            </w:ins>
          </w:p>
        </w:tc>
      </w:tr>
      <w:tr w:rsidR="00B155C8" w:rsidRPr="00316D1A" w14:paraId="7E45634C" w14:textId="77777777" w:rsidTr="00C23BF1">
        <w:trPr>
          <w:ins w:id="237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20" w:author="Author"/>
                <w:rFonts w:cs="Arial"/>
                <w:sz w:val="20"/>
                <w:szCs w:val="22"/>
                <w:lang w:val="en-IE"/>
              </w:rPr>
            </w:pPr>
            <w:ins w:id="23721"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2" w:author="Author"/>
                <w:rFonts w:cs="Arial"/>
                <w:color w:val="000000"/>
                <w:sz w:val="20"/>
                <w:szCs w:val="22"/>
                <w:lang w:val="en-IE"/>
              </w:rPr>
            </w:pPr>
            <w:ins w:id="23723"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2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25" w:author="Author"/>
                <w:rFonts w:cs="Arial"/>
                <w:sz w:val="20"/>
                <w:szCs w:val="22"/>
                <w:lang w:val="en-IE"/>
              </w:rPr>
            </w:pPr>
            <w:ins w:id="23726"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7" w:author="Author"/>
                <w:rFonts w:cs="Arial"/>
                <w:color w:val="000000"/>
                <w:sz w:val="20"/>
                <w:szCs w:val="22"/>
                <w:lang w:val="en-IE"/>
              </w:rPr>
            </w:pPr>
            <w:ins w:id="23728" w:author="Author">
              <w:r w:rsidRPr="00E73B40">
                <w:rPr>
                  <w:sz w:val="20"/>
                  <w:lang w:val="en-IE"/>
                </w:rPr>
                <w:t>The campaign was successfully rejected.</w:t>
              </w:r>
            </w:ins>
          </w:p>
        </w:tc>
      </w:tr>
      <w:tr w:rsidR="00B155C8" w:rsidRPr="00316D1A" w14:paraId="52709021" w14:textId="77777777" w:rsidTr="00C23BF1">
        <w:trPr>
          <w:ins w:id="2372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30" w:author="Author"/>
                <w:rFonts w:cs="Arial"/>
                <w:sz w:val="20"/>
                <w:szCs w:val="22"/>
                <w:lang w:val="en-IE"/>
              </w:rPr>
            </w:pPr>
            <w:ins w:id="23731"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2" w:author="Author"/>
                <w:rFonts w:cs="Arial"/>
                <w:i/>
                <w:color w:val="000000"/>
                <w:sz w:val="20"/>
                <w:szCs w:val="22"/>
                <w:lang w:val="en-IE"/>
              </w:rPr>
            </w:pPr>
            <w:ins w:id="23733" w:author="Author">
              <w:r w:rsidRPr="003709C3">
                <w:rPr>
                  <w:i/>
                  <w:sz w:val="20"/>
                  <w:lang w:val="en-IE"/>
                </w:rPr>
                <w:t>SM_SAL_7</w:t>
              </w:r>
            </w:ins>
          </w:p>
        </w:tc>
      </w:tr>
      <w:tr w:rsidR="00B155C8" w:rsidRPr="00316D1A" w14:paraId="5F67C76B" w14:textId="77777777" w:rsidTr="00C23BF1">
        <w:trPr>
          <w:ins w:id="23734"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35" w:author="Author"/>
                <w:rFonts w:cs="Arial"/>
                <w:sz w:val="20"/>
                <w:szCs w:val="22"/>
                <w:lang w:val="en-IE"/>
              </w:rPr>
            </w:pPr>
            <w:ins w:id="23736"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7" w:author="Author"/>
                <w:rFonts w:cs="Arial"/>
                <w:color w:val="000000"/>
                <w:sz w:val="20"/>
                <w:szCs w:val="22"/>
                <w:lang w:val="en-IE"/>
              </w:rPr>
            </w:pPr>
            <w:ins w:id="23738"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39"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40" w:author="Author"/>
                <w:rFonts w:cs="Arial"/>
                <w:sz w:val="20"/>
                <w:szCs w:val="22"/>
                <w:lang w:val="en-IE"/>
              </w:rPr>
            </w:pPr>
            <w:ins w:id="23741"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2" w:author="Author"/>
                <w:rFonts w:cs="Arial"/>
                <w:color w:val="000000"/>
                <w:sz w:val="20"/>
                <w:szCs w:val="22"/>
                <w:lang w:val="en-IE"/>
              </w:rPr>
            </w:pPr>
            <w:ins w:id="23743" w:author="Author">
              <w:r>
                <w:rPr>
                  <w:rFonts w:cs="Arial"/>
                  <w:color w:val="000000"/>
                  <w:sz w:val="20"/>
                  <w:szCs w:val="22"/>
                  <w:lang w:val="en-IE"/>
                </w:rPr>
                <w:t>Campaigns step</w:t>
              </w:r>
            </w:ins>
          </w:p>
        </w:tc>
      </w:tr>
      <w:tr w:rsidR="00B155C8" w:rsidRPr="00316D1A" w14:paraId="53C02AC6" w14:textId="77777777" w:rsidTr="00C23BF1">
        <w:trPr>
          <w:ins w:id="2374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45" w:author="Author"/>
                <w:rFonts w:cs="Arial"/>
                <w:sz w:val="20"/>
                <w:szCs w:val="22"/>
                <w:lang w:val="en-IE"/>
              </w:rPr>
            </w:pPr>
            <w:ins w:id="23746"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7" w:author="Author"/>
                <w:rFonts w:cs="Arial"/>
                <w:color w:val="000000"/>
                <w:sz w:val="20"/>
                <w:szCs w:val="22"/>
                <w:lang w:val="en-IE"/>
              </w:rPr>
            </w:pPr>
            <w:ins w:id="23748"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4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50" w:author="Author"/>
                <w:rFonts w:cs="Arial"/>
                <w:sz w:val="20"/>
                <w:szCs w:val="22"/>
                <w:lang w:val="en-IE"/>
              </w:rPr>
            </w:pPr>
            <w:ins w:id="23751"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2" w:author="Author"/>
                <w:rFonts w:cs="Arial"/>
                <w:color w:val="000000"/>
                <w:sz w:val="20"/>
                <w:szCs w:val="22"/>
                <w:lang w:val="en-IE"/>
              </w:rPr>
            </w:pPr>
            <w:ins w:id="23753" w:author="Author">
              <w:r w:rsidRPr="00E73B40">
                <w:rPr>
                  <w:sz w:val="20"/>
                  <w:lang w:val="en-IE"/>
                </w:rPr>
                <w:t>The campaign was successfully postponed.</w:t>
              </w:r>
            </w:ins>
          </w:p>
        </w:tc>
      </w:tr>
      <w:tr w:rsidR="00B155C8" w:rsidRPr="00316D1A" w14:paraId="7C50B4ED" w14:textId="77777777" w:rsidTr="00C23BF1">
        <w:trPr>
          <w:ins w:id="2375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55" w:author="Author"/>
                <w:rFonts w:cs="Arial"/>
                <w:sz w:val="20"/>
                <w:szCs w:val="22"/>
                <w:lang w:val="en-IE"/>
              </w:rPr>
            </w:pPr>
            <w:ins w:id="23756"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7" w:author="Author"/>
                <w:i/>
                <w:sz w:val="20"/>
                <w:lang w:val="en-IE"/>
              </w:rPr>
            </w:pPr>
            <w:ins w:id="23758" w:author="Author">
              <w:r w:rsidRPr="003709C3">
                <w:rPr>
                  <w:i/>
                  <w:sz w:val="20"/>
                  <w:lang w:val="en-IE"/>
                </w:rPr>
                <w:t>SM_SAL_8</w:t>
              </w:r>
            </w:ins>
          </w:p>
        </w:tc>
      </w:tr>
      <w:tr w:rsidR="00B155C8" w:rsidRPr="00316D1A" w14:paraId="0BD83A92" w14:textId="77777777" w:rsidTr="00C23BF1">
        <w:trPr>
          <w:ins w:id="23759"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60" w:author="Author"/>
                <w:rFonts w:cs="Arial"/>
                <w:sz w:val="20"/>
                <w:szCs w:val="22"/>
                <w:lang w:val="en-IE"/>
              </w:rPr>
            </w:pPr>
            <w:ins w:id="23761"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2" w:author="Author"/>
                <w:sz w:val="20"/>
                <w:lang w:val="en-IE"/>
              </w:rPr>
            </w:pPr>
            <w:ins w:id="23763"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64"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65" w:author="Author"/>
                <w:rFonts w:cs="Arial"/>
                <w:sz w:val="20"/>
                <w:szCs w:val="22"/>
                <w:lang w:val="en-IE"/>
              </w:rPr>
            </w:pPr>
            <w:ins w:id="23766"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7" w:author="Author"/>
                <w:sz w:val="20"/>
                <w:lang w:val="en-IE"/>
              </w:rPr>
            </w:pPr>
            <w:ins w:id="23768" w:author="Author">
              <w:r>
                <w:rPr>
                  <w:rFonts w:cs="Arial"/>
                  <w:color w:val="000000"/>
                  <w:sz w:val="20"/>
                  <w:szCs w:val="22"/>
                  <w:lang w:val="en-IE"/>
                </w:rPr>
                <w:t>Campaigns step</w:t>
              </w:r>
            </w:ins>
          </w:p>
        </w:tc>
      </w:tr>
      <w:tr w:rsidR="00B155C8" w:rsidRPr="00316D1A" w14:paraId="2AF716E4" w14:textId="77777777" w:rsidTr="00C23BF1">
        <w:trPr>
          <w:ins w:id="23769"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70" w:author="Author"/>
                <w:rFonts w:cs="Arial"/>
                <w:sz w:val="20"/>
                <w:szCs w:val="22"/>
                <w:lang w:val="en-IE"/>
              </w:rPr>
            </w:pPr>
            <w:ins w:id="23771"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2" w:author="Author"/>
                <w:sz w:val="20"/>
                <w:lang w:val="en-IE"/>
              </w:rPr>
            </w:pPr>
            <w:ins w:id="23773"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75" w:author="Author"/>
                <w:rFonts w:cs="Arial"/>
                <w:sz w:val="20"/>
                <w:szCs w:val="22"/>
                <w:lang w:val="en-IE"/>
              </w:rPr>
            </w:pPr>
            <w:ins w:id="23776"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7" w:author="Author"/>
                <w:sz w:val="20"/>
                <w:lang w:val="en-IE"/>
              </w:rPr>
            </w:pPr>
            <w:ins w:id="23778"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79"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80" w:author="Author"/>
                <w:rFonts w:cs="Arial"/>
                <w:sz w:val="20"/>
                <w:szCs w:val="22"/>
                <w:lang w:val="en-IE"/>
              </w:rPr>
            </w:pPr>
            <w:ins w:id="23781"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2" w:author="Author"/>
                <w:sz w:val="20"/>
                <w:lang w:val="en-IE"/>
              </w:rPr>
            </w:pPr>
            <w:ins w:id="23783" w:author="Author">
              <w:r>
                <w:rPr>
                  <w:i/>
                  <w:sz w:val="20"/>
                  <w:lang w:val="en-IE"/>
                </w:rPr>
                <w:t>SM_SAL_9</w:t>
              </w:r>
            </w:ins>
          </w:p>
        </w:tc>
      </w:tr>
      <w:tr w:rsidR="00B155C8" w:rsidRPr="00316D1A" w14:paraId="17311D63" w14:textId="77777777" w:rsidTr="00C23BF1">
        <w:trPr>
          <w:ins w:id="23784"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85" w:author="Author"/>
                <w:rFonts w:cs="Arial"/>
                <w:sz w:val="20"/>
                <w:szCs w:val="22"/>
                <w:lang w:val="en-IE"/>
              </w:rPr>
            </w:pPr>
            <w:ins w:id="23786"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7" w:author="Author"/>
                <w:sz w:val="20"/>
                <w:lang w:val="en-IE"/>
              </w:rPr>
            </w:pPr>
            <w:ins w:id="23788"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89"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90" w:author="Author"/>
                <w:rFonts w:cs="Arial"/>
                <w:sz w:val="20"/>
                <w:szCs w:val="22"/>
                <w:lang w:val="en-IE"/>
              </w:rPr>
            </w:pPr>
            <w:ins w:id="23791"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2" w:author="Author"/>
                <w:sz w:val="20"/>
                <w:lang w:val="en-IE"/>
              </w:rPr>
            </w:pPr>
            <w:ins w:id="23793" w:author="Author">
              <w:r>
                <w:rPr>
                  <w:rFonts w:cs="Arial"/>
                  <w:color w:val="000000"/>
                  <w:sz w:val="20"/>
                  <w:szCs w:val="22"/>
                  <w:lang w:val="en-IE"/>
                </w:rPr>
                <w:t>Loyalty points credit</w:t>
              </w:r>
            </w:ins>
          </w:p>
        </w:tc>
      </w:tr>
      <w:tr w:rsidR="00B155C8" w:rsidRPr="00316D1A" w14:paraId="24CFA8C3" w14:textId="77777777" w:rsidTr="00C23BF1">
        <w:trPr>
          <w:ins w:id="23794"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795" w:author="Author"/>
                <w:rFonts w:cs="Arial"/>
                <w:sz w:val="20"/>
                <w:szCs w:val="22"/>
                <w:lang w:val="en-IE"/>
              </w:rPr>
            </w:pPr>
            <w:ins w:id="23796"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7" w:author="Author"/>
                <w:sz w:val="20"/>
                <w:lang w:val="en-IE"/>
              </w:rPr>
            </w:pPr>
            <w:ins w:id="23798"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79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800" w:author="Author"/>
                <w:rFonts w:cs="Arial"/>
                <w:sz w:val="20"/>
                <w:szCs w:val="22"/>
                <w:lang w:val="en-IE"/>
              </w:rPr>
            </w:pPr>
            <w:ins w:id="23801"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2" w:author="Author"/>
                <w:sz w:val="20"/>
                <w:lang w:val="en-IE"/>
              </w:rPr>
            </w:pPr>
            <w:ins w:id="23803" w:author="Author">
              <w:r>
                <w:rPr>
                  <w:sz w:val="20"/>
                  <w:lang w:val="en-IE"/>
                </w:rPr>
                <w:t>Loyalty points were successfully credited. Please retry the last action to deduce them again.</w:t>
              </w:r>
            </w:ins>
          </w:p>
        </w:tc>
      </w:tr>
      <w:tr w:rsidR="00B155C8" w:rsidRPr="00316D1A" w14:paraId="7F627087" w14:textId="77777777" w:rsidTr="00C23BF1">
        <w:trPr>
          <w:ins w:id="2380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05" w:author="Author"/>
                <w:rFonts w:cs="Arial"/>
                <w:sz w:val="20"/>
                <w:szCs w:val="22"/>
                <w:lang w:val="en-IE"/>
              </w:rPr>
            </w:pPr>
            <w:ins w:id="23806"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7" w:author="Author"/>
                <w:i/>
                <w:sz w:val="20"/>
                <w:lang w:val="en-IE"/>
              </w:rPr>
            </w:pPr>
            <w:ins w:id="23808" w:author="Author">
              <w:r w:rsidRPr="00717951">
                <w:rPr>
                  <w:i/>
                  <w:sz w:val="20"/>
                  <w:lang w:val="en-IE"/>
                </w:rPr>
                <w:t>SM_SAL_10</w:t>
              </w:r>
            </w:ins>
          </w:p>
        </w:tc>
      </w:tr>
      <w:tr w:rsidR="00B155C8" w:rsidRPr="00316D1A" w14:paraId="4EF7A74E" w14:textId="77777777" w:rsidTr="00C23BF1">
        <w:trPr>
          <w:ins w:id="23809"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10" w:author="Author"/>
                <w:rFonts w:cs="Arial"/>
                <w:sz w:val="20"/>
                <w:szCs w:val="22"/>
                <w:lang w:val="en-IE"/>
              </w:rPr>
            </w:pPr>
            <w:ins w:id="23811"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2" w:author="Author"/>
                <w:sz w:val="20"/>
                <w:lang w:val="en-IE"/>
              </w:rPr>
            </w:pPr>
            <w:ins w:id="23813"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14"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15" w:author="Author"/>
                <w:rFonts w:cs="Arial"/>
                <w:sz w:val="20"/>
                <w:szCs w:val="22"/>
                <w:lang w:val="en-IE"/>
              </w:rPr>
            </w:pPr>
            <w:ins w:id="23816"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7" w:author="Author"/>
                <w:sz w:val="20"/>
                <w:lang w:val="en-IE"/>
              </w:rPr>
            </w:pPr>
            <w:ins w:id="23818" w:author="Author">
              <w:r>
                <w:rPr>
                  <w:rFonts w:cs="Arial"/>
                  <w:sz w:val="20"/>
                  <w:szCs w:val="20"/>
                  <w:lang w:val="en-IE"/>
                </w:rPr>
                <w:t>Self-Confirm step</w:t>
              </w:r>
            </w:ins>
          </w:p>
        </w:tc>
      </w:tr>
      <w:tr w:rsidR="00B155C8" w:rsidRPr="00316D1A" w14:paraId="6210F80F" w14:textId="77777777" w:rsidTr="00C23BF1">
        <w:trPr>
          <w:ins w:id="23819"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20" w:author="Author"/>
                <w:rFonts w:cs="Arial"/>
                <w:sz w:val="20"/>
                <w:szCs w:val="22"/>
                <w:lang w:val="en-IE"/>
              </w:rPr>
            </w:pPr>
            <w:ins w:id="23821"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2" w:author="Author"/>
                <w:sz w:val="20"/>
                <w:lang w:val="en-IE"/>
              </w:rPr>
            </w:pPr>
            <w:ins w:id="23823"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25" w:author="Author"/>
                <w:rFonts w:cs="Arial"/>
                <w:sz w:val="20"/>
                <w:szCs w:val="22"/>
                <w:lang w:val="en-IE"/>
              </w:rPr>
            </w:pPr>
            <w:ins w:id="23826"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7" w:author="Author"/>
                <w:sz w:val="20"/>
                <w:lang w:val="en-IE"/>
              </w:rPr>
            </w:pPr>
            <w:ins w:id="23828"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29" w:name="_Toc471233007"/>
      <w:r w:rsidRPr="00E73B40">
        <w:rPr>
          <w:lang w:val="en-IE"/>
        </w:rPr>
        <w:t>Open Items</w:t>
      </w:r>
      <w:bookmarkEnd w:id="23829"/>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30" w:author="Author">
              <w:r w:rsidRPr="00E73B40" w:rsidDel="00112F06">
                <w:rPr>
                  <w:rFonts w:cs="Arial"/>
                  <w:sz w:val="20"/>
                  <w:szCs w:val="20"/>
                  <w:lang w:val="en-IE"/>
                </w:rPr>
                <w:delText>can't</w:delText>
              </w:r>
            </w:del>
            <w:ins w:id="23831"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3" w:author="Author"/>
                <w:rFonts w:cs="Arial"/>
                <w:b w:val="0"/>
                <w:sz w:val="20"/>
                <w:szCs w:val="20"/>
                <w:lang w:val="en-IE"/>
              </w:rPr>
            </w:pPr>
            <w:del w:id="23834"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5" w:author="Author"/>
                <w:rFonts w:cs="Arial"/>
                <w:sz w:val="20"/>
                <w:szCs w:val="20"/>
                <w:lang w:val="en-IE"/>
              </w:rPr>
            </w:pPr>
            <w:del w:id="23836"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7" w:author="Author"/>
                <w:rFonts w:cs="Arial"/>
                <w:sz w:val="20"/>
                <w:szCs w:val="20"/>
                <w:lang w:val="en-IE"/>
              </w:rPr>
            </w:pPr>
            <w:del w:id="23838"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9" w:author="Author"/>
                <w:rFonts w:cs="Arial"/>
                <w:sz w:val="20"/>
                <w:szCs w:val="20"/>
                <w:lang w:val="en-IE"/>
              </w:rPr>
            </w:pPr>
            <w:del w:id="23840"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41"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2" w:author="Author"/>
                <w:rFonts w:cs="Arial"/>
                <w:b w:val="0"/>
                <w:sz w:val="20"/>
                <w:szCs w:val="20"/>
                <w:lang w:val="en-IE"/>
              </w:rPr>
            </w:pPr>
            <w:del w:id="23843"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44" w:author="Author">
              <w:r w:rsidRPr="00E73B40" w:rsidDel="00112F06">
                <w:rPr>
                  <w:rFonts w:cs="Arial"/>
                  <w:sz w:val="20"/>
                  <w:szCs w:val="20"/>
                  <w:lang w:val="en-IE"/>
                </w:rPr>
                <w:delText>can't</w:delText>
              </w:r>
            </w:del>
            <w:ins w:id="23845"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4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47" w:author="Author"/>
                <w:rFonts w:cs="Arial"/>
                <w:b w:val="0"/>
                <w:sz w:val="20"/>
                <w:szCs w:val="20"/>
                <w:lang w:val="en-IE"/>
              </w:rPr>
            </w:pPr>
            <w:ins w:id="23848"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9" w:author="Author"/>
                <w:rFonts w:cs="Arial"/>
                <w:sz w:val="20"/>
                <w:szCs w:val="20"/>
                <w:lang w:val="en-IE"/>
              </w:rPr>
            </w:pPr>
            <w:ins w:id="23850"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1" w:author="Author"/>
                <w:rFonts w:cs="Arial"/>
                <w:sz w:val="20"/>
                <w:szCs w:val="20"/>
                <w:lang w:val="en-IE"/>
              </w:rPr>
            </w:pPr>
            <w:ins w:id="23852"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3" w:author="Author"/>
                <w:rFonts w:cs="Arial"/>
                <w:sz w:val="20"/>
                <w:szCs w:val="20"/>
                <w:lang w:val="en-IE"/>
              </w:rPr>
            </w:pPr>
            <w:ins w:id="23854"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55" w:author="Author"/>
                <w:rFonts w:cs="Arial"/>
                <w:sz w:val="20"/>
                <w:szCs w:val="20"/>
                <w:lang w:val="en-IE"/>
              </w:rPr>
            </w:pPr>
            <w:ins w:id="23856"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57" w:author="Author"/>
                <w:rFonts w:cs="Arial"/>
                <w:b w:val="0"/>
                <w:sz w:val="20"/>
                <w:szCs w:val="20"/>
                <w:lang w:val="en-IE"/>
              </w:rPr>
            </w:pPr>
            <w:ins w:id="23858" w:author="Author">
              <w:r w:rsidRPr="00E73B40">
                <w:rPr>
                  <w:rFonts w:cs="Arial"/>
                  <w:b w:val="0"/>
                  <w:sz w:val="20"/>
                  <w:szCs w:val="20"/>
                  <w:lang w:val="en-IE"/>
                </w:rPr>
                <w:t>-</w:t>
              </w:r>
            </w:ins>
          </w:p>
        </w:tc>
      </w:tr>
      <w:tr w:rsidR="00A25490" w:rsidRPr="00E73B40" w14:paraId="60E1CBD5" w14:textId="77777777" w:rsidTr="00D17579">
        <w:trPr>
          <w:ins w:id="23859"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60" w:author="Author"/>
                <w:rFonts w:cs="Arial"/>
                <w:b w:val="0"/>
                <w:sz w:val="20"/>
                <w:szCs w:val="20"/>
                <w:lang w:val="en-IE"/>
              </w:rPr>
            </w:pPr>
            <w:ins w:id="23861"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2" w:author="Author"/>
                <w:rFonts w:cs="Arial"/>
                <w:sz w:val="20"/>
                <w:szCs w:val="20"/>
                <w:lang w:val="en-IE"/>
              </w:rPr>
            </w:pPr>
            <w:ins w:id="23863"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4" w:author="Author"/>
                <w:rFonts w:cs="Arial"/>
                <w:sz w:val="20"/>
                <w:szCs w:val="20"/>
                <w:lang w:val="en-IE"/>
              </w:rPr>
            </w:pPr>
            <w:ins w:id="23865"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6" w:author="Author"/>
                <w:rFonts w:cs="Arial"/>
                <w:sz w:val="20"/>
                <w:szCs w:val="20"/>
                <w:lang w:val="en-IE"/>
              </w:rPr>
            </w:pPr>
            <w:ins w:id="23867"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68" w:author="Author"/>
                <w:rFonts w:cs="Arial"/>
                <w:sz w:val="20"/>
                <w:szCs w:val="20"/>
                <w:lang w:val="en-IE"/>
              </w:rPr>
            </w:pPr>
            <w:ins w:id="23869"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70" w:author="Author"/>
                <w:rFonts w:cs="Arial"/>
                <w:b w:val="0"/>
                <w:sz w:val="20"/>
                <w:szCs w:val="20"/>
                <w:lang w:val="en-IE"/>
              </w:rPr>
            </w:pPr>
            <w:ins w:id="23871" w:author="Author">
              <w:r w:rsidRPr="00E73B40">
                <w:rPr>
                  <w:rFonts w:cs="Arial"/>
                  <w:b w:val="0"/>
                  <w:sz w:val="20"/>
                  <w:szCs w:val="20"/>
                  <w:lang w:val="en-IE"/>
                </w:rPr>
                <w:t>-</w:t>
              </w:r>
            </w:ins>
          </w:p>
        </w:tc>
      </w:tr>
      <w:tr w:rsidR="00A25490" w:rsidRPr="00E73B40" w14:paraId="0B4BA263" w14:textId="77777777" w:rsidTr="00D17579">
        <w:trPr>
          <w:ins w:id="2387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3" w:author="Author"/>
                <w:rFonts w:cs="Arial"/>
                <w:b w:val="0"/>
                <w:sz w:val="20"/>
                <w:szCs w:val="20"/>
                <w:lang w:val="en-IE"/>
              </w:rPr>
            </w:pPr>
            <w:ins w:id="23874"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5" w:author="Author"/>
                <w:rFonts w:cs="Arial"/>
                <w:sz w:val="20"/>
                <w:szCs w:val="20"/>
                <w:lang w:val="en-IE"/>
              </w:rPr>
            </w:pPr>
            <w:ins w:id="23876"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7" w:author="Author"/>
                <w:rFonts w:cs="Arial"/>
                <w:sz w:val="20"/>
                <w:szCs w:val="20"/>
                <w:lang w:val="en-IE"/>
              </w:rPr>
            </w:pPr>
            <w:ins w:id="23878"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9" w:author="Author"/>
                <w:rFonts w:cs="Arial"/>
                <w:sz w:val="20"/>
                <w:szCs w:val="20"/>
                <w:lang w:val="en-IE"/>
              </w:rPr>
            </w:pPr>
            <w:ins w:id="23880"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81" w:author="Author"/>
                <w:rFonts w:cs="Arial"/>
                <w:sz w:val="20"/>
                <w:szCs w:val="20"/>
                <w:lang w:val="en-IE"/>
              </w:rPr>
            </w:pPr>
            <w:ins w:id="23882"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3" w:author="Author"/>
                <w:rFonts w:cs="Arial"/>
                <w:b w:val="0"/>
                <w:sz w:val="20"/>
                <w:szCs w:val="20"/>
                <w:lang w:val="en-IE"/>
              </w:rPr>
            </w:pPr>
            <w:ins w:id="23884" w:author="Author">
              <w:r w:rsidRPr="00E73B40">
                <w:rPr>
                  <w:rFonts w:cs="Arial"/>
                  <w:b w:val="0"/>
                  <w:sz w:val="20"/>
                  <w:szCs w:val="20"/>
                  <w:lang w:val="en-IE"/>
                </w:rPr>
                <w:t>-</w:t>
              </w:r>
            </w:ins>
          </w:p>
        </w:tc>
      </w:tr>
      <w:tr w:rsidR="00A25490" w:rsidRPr="00E73B40" w14:paraId="7415655A" w14:textId="77777777" w:rsidTr="00D17579">
        <w:trPr>
          <w:ins w:id="2388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86" w:author="Author"/>
                <w:rFonts w:cs="Arial"/>
                <w:b w:val="0"/>
                <w:sz w:val="20"/>
                <w:szCs w:val="20"/>
                <w:lang w:val="en-IE"/>
              </w:rPr>
            </w:pPr>
            <w:ins w:id="23887"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8" w:author="Author"/>
                <w:rFonts w:cs="Arial"/>
                <w:sz w:val="20"/>
                <w:szCs w:val="20"/>
                <w:lang w:val="en-IE"/>
              </w:rPr>
            </w:pPr>
            <w:ins w:id="23889"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0" w:author="Author"/>
                <w:rFonts w:cs="Arial"/>
                <w:sz w:val="20"/>
                <w:szCs w:val="20"/>
                <w:lang w:val="en-IE"/>
              </w:rPr>
            </w:pPr>
            <w:ins w:id="23891"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2" w:author="Author"/>
                <w:rFonts w:cs="Arial"/>
                <w:sz w:val="20"/>
                <w:szCs w:val="20"/>
                <w:lang w:val="en-IE"/>
              </w:rPr>
            </w:pPr>
            <w:ins w:id="23893"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4" w:author="Author"/>
                <w:rFonts w:cs="Arial"/>
                <w:sz w:val="20"/>
                <w:szCs w:val="20"/>
                <w:lang w:val="en-IE"/>
              </w:rPr>
            </w:pPr>
            <w:ins w:id="23895"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896" w:author="Author"/>
                <w:rFonts w:cs="Arial"/>
                <w:b w:val="0"/>
                <w:sz w:val="20"/>
                <w:szCs w:val="20"/>
                <w:lang w:val="en-IE"/>
              </w:rPr>
            </w:pPr>
            <w:ins w:id="23897" w:author="Author">
              <w:r w:rsidRPr="00E73B40">
                <w:rPr>
                  <w:rFonts w:cs="Arial"/>
                  <w:b w:val="0"/>
                  <w:sz w:val="20"/>
                  <w:szCs w:val="20"/>
                  <w:lang w:val="en-IE"/>
                </w:rPr>
                <w:t>-</w:t>
              </w:r>
            </w:ins>
          </w:p>
        </w:tc>
      </w:tr>
      <w:tr w:rsidR="00807141" w:rsidRPr="00E73B40" w14:paraId="4894F163" w14:textId="77777777" w:rsidTr="00D17579">
        <w:trPr>
          <w:ins w:id="2389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899" w:author="Author"/>
              </w:rPr>
            </w:pPr>
            <w:ins w:id="23900"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1" w:author="Author"/>
                <w:rFonts w:cs="Arial"/>
                <w:sz w:val="20"/>
                <w:szCs w:val="20"/>
                <w:lang w:val="en-IE"/>
              </w:rPr>
            </w:pPr>
            <w:ins w:id="23902"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3" w:author="Author"/>
                <w:rFonts w:cs="Arial"/>
                <w:sz w:val="20"/>
                <w:szCs w:val="20"/>
                <w:lang w:val="en-IE"/>
              </w:rPr>
            </w:pPr>
            <w:ins w:id="23904"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5" w:author="Author"/>
                <w:rFonts w:cs="Arial"/>
                <w:sz w:val="20"/>
                <w:szCs w:val="20"/>
                <w:lang w:val="en-IE"/>
              </w:rPr>
            </w:pPr>
            <w:ins w:id="23906"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7" w:author="Author"/>
                <w:rFonts w:cs="Arial"/>
                <w:sz w:val="20"/>
                <w:szCs w:val="20"/>
                <w:lang w:val="en-IE"/>
              </w:rPr>
            </w:pPr>
            <w:ins w:id="23908"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09" w:author="Author"/>
                <w:rFonts w:cs="Arial"/>
                <w:sz w:val="20"/>
                <w:szCs w:val="20"/>
                <w:lang w:val="en-IE"/>
              </w:rPr>
            </w:pPr>
            <w:ins w:id="23910" w:author="Author">
              <w:r>
                <w:rPr>
                  <w:rFonts w:cs="Arial"/>
                  <w:sz w:val="20"/>
                  <w:szCs w:val="20"/>
                  <w:lang w:val="en-IE"/>
                </w:rPr>
                <w:t>-</w:t>
              </w:r>
            </w:ins>
          </w:p>
        </w:tc>
      </w:tr>
      <w:tr w:rsidR="007744F7" w:rsidRPr="00E73B40" w:rsidDel="00C749CF" w14:paraId="50283060" w14:textId="00A4C2C5" w:rsidTr="00D17579">
        <w:trPr>
          <w:ins w:id="23911" w:author="Author"/>
          <w:del w:id="23912"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3" w:author="Author"/>
                <w:del w:id="23914" w:author="Author"/>
              </w:rPr>
            </w:pPr>
            <w:ins w:id="23915" w:author="Author">
              <w:del w:id="23916"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7" w:author="Author"/>
                <w:del w:id="23918" w:author="Author"/>
                <w:rFonts w:cs="Arial"/>
                <w:sz w:val="20"/>
                <w:szCs w:val="20"/>
                <w:lang w:val="en-IE"/>
              </w:rPr>
            </w:pPr>
            <w:ins w:id="23919" w:author="Author">
              <w:del w:id="23920"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1" w:author="Author"/>
                <w:del w:id="23922" w:author="Author"/>
                <w:rFonts w:cs="Arial"/>
                <w:sz w:val="20"/>
                <w:szCs w:val="20"/>
                <w:lang w:val="en-IE"/>
              </w:rPr>
            </w:pPr>
            <w:ins w:id="23923" w:author="Author">
              <w:del w:id="23924"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5" w:author="Author"/>
                <w:del w:id="23926" w:author="Author"/>
                <w:rFonts w:cs="Arial"/>
                <w:sz w:val="20"/>
                <w:szCs w:val="20"/>
                <w:lang w:val="en-IE"/>
              </w:rPr>
            </w:pPr>
            <w:ins w:id="23927" w:author="Author">
              <w:del w:id="23928"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9" w:author="Author"/>
                <w:del w:id="23930" w:author="Author"/>
                <w:rFonts w:cs="Arial"/>
                <w:sz w:val="20"/>
                <w:szCs w:val="20"/>
                <w:lang w:val="en-IE"/>
              </w:rPr>
            </w:pPr>
            <w:ins w:id="23931" w:author="Author">
              <w:del w:id="23932"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3" w:author="Author"/>
                <w:del w:id="23934" w:author="Author"/>
                <w:rFonts w:cs="Arial"/>
                <w:sz w:val="20"/>
                <w:szCs w:val="20"/>
                <w:lang w:val="en-IE"/>
              </w:rPr>
            </w:pPr>
            <w:ins w:id="23935" w:author="Author">
              <w:del w:id="23936" w:author="Author">
                <w:r w:rsidDel="00C749CF">
                  <w:rPr>
                    <w:rFonts w:cs="Arial"/>
                    <w:sz w:val="20"/>
                    <w:szCs w:val="20"/>
                    <w:lang w:val="en-IE"/>
                  </w:rPr>
                  <w:delText>-</w:delText>
                </w:r>
              </w:del>
            </w:ins>
          </w:p>
        </w:tc>
      </w:tr>
      <w:tr w:rsidR="007179F2" w:rsidRPr="00E73B40" w14:paraId="3F9F6543" w14:textId="77777777" w:rsidTr="00D17579">
        <w:trPr>
          <w:ins w:id="2393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38" w:author="Author"/>
              </w:rPr>
            </w:pPr>
            <w:ins w:id="23939"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0" w:author="Author"/>
                <w:rFonts w:cs="Arial"/>
                <w:sz w:val="20"/>
                <w:szCs w:val="20"/>
                <w:lang w:val="en-IE"/>
              </w:rPr>
            </w:pPr>
            <w:ins w:id="23941"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2" w:author="Author"/>
                <w:rFonts w:cs="Arial"/>
                <w:sz w:val="20"/>
                <w:szCs w:val="20"/>
                <w:lang w:val="en-IE"/>
              </w:rPr>
            </w:pPr>
            <w:ins w:id="23943"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4" w:author="Author"/>
                <w:rFonts w:cs="Arial"/>
                <w:sz w:val="20"/>
                <w:szCs w:val="20"/>
                <w:lang w:val="en-IE"/>
              </w:rPr>
            </w:pPr>
            <w:ins w:id="23945"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6" w:author="Author"/>
                <w:rFonts w:cs="Arial"/>
                <w:sz w:val="20"/>
                <w:szCs w:val="20"/>
                <w:lang w:val="en-IE"/>
              </w:rPr>
            </w:pPr>
            <w:ins w:id="23947"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48" w:author="Author"/>
                <w:rFonts w:cs="Arial"/>
                <w:sz w:val="20"/>
                <w:szCs w:val="20"/>
                <w:lang w:val="en-IE"/>
              </w:rPr>
            </w:pPr>
            <w:ins w:id="23949" w:author="Author">
              <w:r>
                <w:rPr>
                  <w:rFonts w:cs="Arial"/>
                  <w:sz w:val="20"/>
                  <w:szCs w:val="20"/>
                  <w:lang w:val="en-IE"/>
                </w:rPr>
                <w:t>-</w:t>
              </w:r>
            </w:ins>
          </w:p>
        </w:tc>
      </w:tr>
      <w:tr w:rsidR="004869F2" w:rsidRPr="00E73B40" w14:paraId="74A1BB09" w14:textId="77777777" w:rsidTr="00D17579">
        <w:trPr>
          <w:ins w:id="2395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51" w:author="Author"/>
              </w:rPr>
            </w:pPr>
            <w:ins w:id="23952"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3" w:author="Author"/>
                <w:sz w:val="20"/>
                <w:lang w:val="en-IE"/>
              </w:rPr>
            </w:pPr>
            <w:ins w:id="23954"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5" w:author="Author"/>
                <w:rFonts w:cs="Arial"/>
                <w:sz w:val="20"/>
                <w:szCs w:val="20"/>
                <w:lang w:val="en-IE"/>
              </w:rPr>
            </w:pPr>
            <w:ins w:id="23956"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7" w:author="Author"/>
                <w:rFonts w:cs="Arial"/>
                <w:sz w:val="20"/>
                <w:szCs w:val="20"/>
                <w:lang w:val="en-IE"/>
              </w:rPr>
            </w:pPr>
            <w:ins w:id="23958"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9" w:author="Author"/>
                <w:rFonts w:cs="Arial"/>
                <w:sz w:val="20"/>
                <w:szCs w:val="20"/>
                <w:lang w:val="en-IE"/>
              </w:rPr>
            </w:pPr>
            <w:ins w:id="23960"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61" w:author="Author"/>
                <w:rFonts w:cs="Arial"/>
                <w:sz w:val="20"/>
                <w:szCs w:val="20"/>
                <w:lang w:val="en-IE"/>
              </w:rPr>
            </w:pPr>
            <w:ins w:id="23962" w:author="Author">
              <w:r>
                <w:rPr>
                  <w:rFonts w:cs="Arial"/>
                  <w:sz w:val="20"/>
                  <w:szCs w:val="20"/>
                  <w:lang w:val="en-IE"/>
                </w:rPr>
                <w:t>-</w:t>
              </w:r>
            </w:ins>
          </w:p>
        </w:tc>
      </w:tr>
      <w:tr w:rsidR="008F3730" w:rsidRPr="00E73B40" w14:paraId="2B8D1112" w14:textId="77777777" w:rsidTr="00D17579">
        <w:trPr>
          <w:ins w:id="2396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64" w:author="Author"/>
              </w:rPr>
            </w:pPr>
            <w:ins w:id="23965"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6" w:author="Author"/>
                <w:sz w:val="20"/>
                <w:lang w:val="en-IE"/>
              </w:rPr>
            </w:pPr>
            <w:ins w:id="23967"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8" w:author="Author"/>
                <w:rFonts w:cs="Arial"/>
                <w:sz w:val="20"/>
                <w:szCs w:val="20"/>
                <w:lang w:val="en-IE"/>
              </w:rPr>
            </w:pPr>
            <w:ins w:id="23969"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0" w:author="Author"/>
                <w:rFonts w:cs="Arial"/>
                <w:sz w:val="20"/>
                <w:szCs w:val="20"/>
                <w:lang w:val="en-IE"/>
              </w:rPr>
            </w:pPr>
            <w:ins w:id="23971"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2" w:author="Author"/>
                <w:rFonts w:cs="Arial"/>
                <w:sz w:val="20"/>
                <w:szCs w:val="20"/>
                <w:lang w:val="en-IE"/>
              </w:rPr>
            </w:pPr>
            <w:ins w:id="23973"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74" w:author="Author"/>
                <w:rFonts w:cs="Arial"/>
                <w:sz w:val="20"/>
                <w:szCs w:val="20"/>
                <w:lang w:val="en-IE"/>
              </w:rPr>
            </w:pPr>
            <w:ins w:id="23975"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7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77" w:author="Author"/>
              </w:rPr>
            </w:pPr>
            <w:ins w:id="23978"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9" w:author="Author"/>
                <w:sz w:val="20"/>
                <w:lang w:val="en-IE"/>
              </w:rPr>
            </w:pPr>
            <w:ins w:id="23980"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1" w:author="Author"/>
                <w:rFonts w:cs="Arial"/>
                <w:sz w:val="20"/>
                <w:szCs w:val="20"/>
                <w:lang w:val="en-IE"/>
              </w:rPr>
            </w:pPr>
            <w:ins w:id="23982"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3" w:author="Author"/>
                <w:rFonts w:cs="Arial"/>
                <w:sz w:val="20"/>
                <w:szCs w:val="20"/>
                <w:lang w:val="en-IE"/>
              </w:rPr>
            </w:pPr>
            <w:ins w:id="23984"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5" w:author="Author"/>
                <w:rFonts w:cs="Arial"/>
                <w:sz w:val="20"/>
                <w:szCs w:val="20"/>
                <w:lang w:val="en-IE"/>
              </w:rPr>
            </w:pPr>
            <w:ins w:id="23986"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87" w:author="Author"/>
                <w:rFonts w:cs="Arial"/>
                <w:sz w:val="20"/>
                <w:szCs w:val="20"/>
                <w:lang w:val="en-IE"/>
              </w:rPr>
            </w:pPr>
            <w:ins w:id="23988"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89" w:name="_Toc471233008"/>
      <w:r w:rsidRPr="00E73B40">
        <w:rPr>
          <w:lang w:val="en-IE"/>
        </w:rPr>
        <w:t>Acronyms and abbreviations</w:t>
      </w:r>
      <w:bookmarkEnd w:id="23989"/>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90"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91" w:author="Author"/>
                <w:lang w:val="en-IE"/>
              </w:rPr>
            </w:pPr>
            <w:ins w:id="23992"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3" w:author="Author"/>
                <w:lang w:val="en-IE"/>
              </w:rPr>
            </w:pPr>
            <w:ins w:id="23994" w:author="Author">
              <w:r w:rsidRPr="00E73B40">
                <w:rPr>
                  <w:lang w:val="en-IE"/>
                </w:rPr>
                <w:t>Full Name</w:t>
              </w:r>
            </w:ins>
          </w:p>
        </w:tc>
      </w:tr>
      <w:tr w:rsidR="00BB7D1A" w:rsidRPr="00E73B40" w14:paraId="1B389EAC" w14:textId="77777777" w:rsidTr="00BB7D1A">
        <w:trPr>
          <w:ins w:id="239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3996" w:author="Author"/>
                <w:sz w:val="20"/>
                <w:lang w:val="en-IE"/>
              </w:rPr>
            </w:pPr>
            <w:ins w:id="23997"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3998" w:author="Author"/>
                <w:sz w:val="20"/>
                <w:lang w:val="en-IE"/>
              </w:rPr>
            </w:pPr>
            <w:ins w:id="23999" w:author="Author">
              <w:r w:rsidRPr="00E73B40">
                <w:rPr>
                  <w:lang w:val="en-IE"/>
                </w:rPr>
                <w:t>One CPQ, part of Vodafone Group Enterprise Overlay</w:t>
              </w:r>
            </w:ins>
          </w:p>
        </w:tc>
      </w:tr>
      <w:tr w:rsidR="00BB7D1A" w:rsidRPr="00E73B40" w14:paraId="62EAB18E" w14:textId="77777777" w:rsidTr="00BB7D1A">
        <w:trPr>
          <w:ins w:id="240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4001" w:author="Author"/>
                <w:sz w:val="20"/>
                <w:lang w:val="en-IE"/>
              </w:rPr>
            </w:pPr>
            <w:ins w:id="24002"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3" w:author="Author"/>
                <w:sz w:val="20"/>
                <w:lang w:val="en-IE"/>
              </w:rPr>
            </w:pPr>
            <w:ins w:id="24004" w:author="Author">
              <w:r w:rsidRPr="00E73B40">
                <w:rPr>
                  <w:lang w:val="en-IE"/>
                </w:rPr>
                <w:t>One Salesforce, part of Vodafone Group Enterprise Overlay</w:t>
              </w:r>
            </w:ins>
          </w:p>
        </w:tc>
      </w:tr>
      <w:tr w:rsidR="00BB7D1A" w:rsidRPr="00E73B40" w14:paraId="7FA00511" w14:textId="77777777" w:rsidTr="00BB7D1A">
        <w:trPr>
          <w:ins w:id="240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06" w:author="Author"/>
                <w:sz w:val="20"/>
                <w:lang w:val="en-IE"/>
              </w:rPr>
            </w:pPr>
            <w:ins w:id="24007"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8" w:author="Author"/>
                <w:sz w:val="20"/>
                <w:lang w:val="en-IE"/>
              </w:rPr>
            </w:pPr>
            <w:ins w:id="24009"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11" w:author="Author"/>
                <w:sz w:val="20"/>
                <w:lang w:val="en-IE"/>
              </w:rPr>
            </w:pPr>
            <w:ins w:id="24012"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3" w:author="Author"/>
                <w:sz w:val="20"/>
                <w:lang w:val="en-IE"/>
              </w:rPr>
            </w:pPr>
            <w:ins w:id="24014" w:author="Author">
              <w:r w:rsidRPr="00E73B40">
                <w:rPr>
                  <w:lang w:val="en-IE"/>
                </w:rPr>
                <w:t>Vodafone Legacy and Retained Applications (IBM)</w:t>
              </w:r>
            </w:ins>
          </w:p>
        </w:tc>
      </w:tr>
      <w:tr w:rsidR="00BB7D1A" w:rsidRPr="00E73B40" w14:paraId="2E654D24" w14:textId="77777777" w:rsidTr="00BB7D1A">
        <w:trPr>
          <w:ins w:id="240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16" w:author="Author"/>
                <w:sz w:val="20"/>
                <w:lang w:val="en-IE"/>
              </w:rPr>
            </w:pPr>
            <w:ins w:id="24017"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8" w:author="Author"/>
                <w:sz w:val="20"/>
                <w:lang w:val="en-IE"/>
              </w:rPr>
            </w:pPr>
            <w:ins w:id="24019" w:author="Author">
              <w:r w:rsidRPr="00E73B40">
                <w:rPr>
                  <w:lang w:val="en-IE"/>
                </w:rPr>
                <w:t>Adobe Experience Manager</w:t>
              </w:r>
            </w:ins>
          </w:p>
        </w:tc>
      </w:tr>
      <w:tr w:rsidR="00BB7D1A" w:rsidRPr="00E73B40" w14:paraId="6E7AAA3E" w14:textId="77777777" w:rsidTr="00BB7D1A">
        <w:trPr>
          <w:ins w:id="240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21" w:author="Author"/>
                <w:sz w:val="20"/>
                <w:lang w:val="en-IE"/>
              </w:rPr>
            </w:pPr>
            <w:ins w:id="24022"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3" w:author="Author"/>
                <w:sz w:val="20"/>
                <w:lang w:val="en-IE"/>
              </w:rPr>
            </w:pPr>
            <w:ins w:id="24024" w:author="Author">
              <w:r w:rsidRPr="00E73B40">
                <w:rPr>
                  <w:lang w:val="en-IE"/>
                </w:rPr>
                <w:t>Allied Irish Bank</w:t>
              </w:r>
            </w:ins>
          </w:p>
        </w:tc>
      </w:tr>
      <w:tr w:rsidR="00BB7D1A" w:rsidRPr="00E73B40" w14:paraId="1FF021BE" w14:textId="77777777" w:rsidTr="00BB7D1A">
        <w:trPr>
          <w:ins w:id="240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26" w:author="Author"/>
                <w:sz w:val="20"/>
                <w:lang w:val="en-IE"/>
              </w:rPr>
            </w:pPr>
            <w:ins w:id="24027"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8" w:author="Author"/>
                <w:sz w:val="20"/>
                <w:lang w:val="en-IE"/>
              </w:rPr>
            </w:pPr>
            <w:ins w:id="24029" w:author="Author">
              <w:r w:rsidRPr="00E73B40">
                <w:rPr>
                  <w:lang w:val="en-IE"/>
                </w:rPr>
                <w:t>Amdocs Document Designer</w:t>
              </w:r>
            </w:ins>
          </w:p>
        </w:tc>
      </w:tr>
      <w:tr w:rsidR="00BB7D1A" w:rsidRPr="00E73B40" w14:paraId="098274FD" w14:textId="77777777" w:rsidTr="00BB7D1A">
        <w:trPr>
          <w:ins w:id="240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31" w:author="Author"/>
                <w:sz w:val="20"/>
                <w:lang w:val="en-IE"/>
              </w:rPr>
            </w:pPr>
            <w:ins w:id="24032"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3" w:author="Author"/>
                <w:sz w:val="20"/>
                <w:lang w:val="en-IE"/>
              </w:rPr>
            </w:pPr>
            <w:ins w:id="24034" w:author="Author">
              <w:r w:rsidRPr="00E73B40">
                <w:rPr>
                  <w:lang w:val="en-IE"/>
                </w:rPr>
                <w:t>Application Master List</w:t>
              </w:r>
            </w:ins>
          </w:p>
        </w:tc>
      </w:tr>
      <w:tr w:rsidR="00BB7D1A" w:rsidRPr="00E73B40" w14:paraId="20CD7AC2" w14:textId="77777777" w:rsidTr="00BB7D1A">
        <w:trPr>
          <w:ins w:id="240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36" w:author="Author"/>
                <w:sz w:val="20"/>
                <w:lang w:val="en-IE"/>
              </w:rPr>
            </w:pPr>
            <w:ins w:id="24037"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8" w:author="Author"/>
                <w:sz w:val="20"/>
                <w:lang w:val="en-IE"/>
              </w:rPr>
            </w:pPr>
            <w:ins w:id="24039" w:author="Author">
              <w:r w:rsidRPr="00E73B40">
                <w:rPr>
                  <w:lang w:val="en-IE"/>
                </w:rPr>
                <w:t>Application Programming Interface</w:t>
              </w:r>
            </w:ins>
          </w:p>
        </w:tc>
      </w:tr>
      <w:tr w:rsidR="00BB7D1A" w:rsidRPr="00E73B40" w14:paraId="09AC5211" w14:textId="77777777" w:rsidTr="00BB7D1A">
        <w:trPr>
          <w:ins w:id="240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41" w:author="Author"/>
                <w:sz w:val="20"/>
                <w:lang w:val="en-IE"/>
              </w:rPr>
            </w:pPr>
            <w:ins w:id="24042"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3" w:author="Author"/>
                <w:sz w:val="20"/>
                <w:lang w:val="en-IE"/>
              </w:rPr>
            </w:pPr>
            <w:ins w:id="24044" w:author="Author">
              <w:r w:rsidRPr="00E73B40">
                <w:rPr>
                  <w:lang w:val="en-IE"/>
                </w:rPr>
                <w:t>Account Receivables</w:t>
              </w:r>
            </w:ins>
          </w:p>
        </w:tc>
      </w:tr>
      <w:tr w:rsidR="00BB7D1A" w:rsidRPr="00E73B40" w14:paraId="7DD26BFE" w14:textId="77777777" w:rsidTr="00BB7D1A">
        <w:trPr>
          <w:ins w:id="240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46" w:author="Author"/>
                <w:sz w:val="20"/>
                <w:lang w:val="en-IE"/>
              </w:rPr>
            </w:pPr>
            <w:ins w:id="24047"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8" w:author="Author"/>
                <w:sz w:val="20"/>
                <w:lang w:val="en-IE"/>
              </w:rPr>
            </w:pPr>
            <w:ins w:id="24049" w:author="Author">
              <w:r w:rsidRPr="00E73B40">
                <w:rPr>
                  <w:lang w:val="en-IE"/>
                </w:rPr>
                <w:t>Amdocs Account Receivable</w:t>
              </w:r>
            </w:ins>
          </w:p>
        </w:tc>
      </w:tr>
      <w:tr w:rsidR="00BB7D1A" w:rsidRPr="00E73B40" w14:paraId="562E889C" w14:textId="77777777" w:rsidTr="00BB7D1A">
        <w:trPr>
          <w:ins w:id="240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51" w:author="Author"/>
                <w:sz w:val="20"/>
                <w:lang w:val="en-IE"/>
              </w:rPr>
            </w:pPr>
            <w:ins w:id="24052"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3" w:author="Author"/>
                <w:sz w:val="20"/>
                <w:lang w:val="en-IE"/>
              </w:rPr>
            </w:pPr>
            <w:ins w:id="24054" w:author="Author">
              <w:r w:rsidRPr="00E73B40">
                <w:rPr>
                  <w:lang w:val="en-IE"/>
                </w:rPr>
                <w:t>Unique address identifier in Eircom</w:t>
              </w:r>
            </w:ins>
          </w:p>
        </w:tc>
      </w:tr>
      <w:tr w:rsidR="00BB7D1A" w:rsidRPr="00E73B40" w14:paraId="3A39BE74" w14:textId="77777777" w:rsidTr="00BB7D1A">
        <w:trPr>
          <w:ins w:id="240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56" w:author="Author"/>
                <w:sz w:val="20"/>
                <w:lang w:val="en-IE"/>
              </w:rPr>
            </w:pPr>
            <w:ins w:id="24057"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8" w:author="Author"/>
                <w:sz w:val="20"/>
                <w:lang w:val="en-IE"/>
              </w:rPr>
            </w:pPr>
            <w:ins w:id="24059" w:author="Author">
              <w:r w:rsidRPr="00E73B40">
                <w:rPr>
                  <w:lang w:val="en-IE"/>
                </w:rPr>
                <w:t>Amdocs Security Manager</w:t>
              </w:r>
            </w:ins>
          </w:p>
        </w:tc>
      </w:tr>
      <w:tr w:rsidR="00BB7D1A" w:rsidRPr="00E73B40" w14:paraId="17802D7D" w14:textId="77777777" w:rsidTr="00BB7D1A">
        <w:trPr>
          <w:ins w:id="240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61" w:author="Author"/>
                <w:sz w:val="20"/>
                <w:lang w:val="en-IE"/>
              </w:rPr>
            </w:pPr>
            <w:ins w:id="24062"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3" w:author="Author"/>
                <w:sz w:val="20"/>
                <w:lang w:val="en-IE"/>
              </w:rPr>
            </w:pPr>
            <w:ins w:id="24064" w:author="Author">
              <w:r w:rsidRPr="00E73B40">
                <w:rPr>
                  <w:lang w:val="en-IE"/>
                </w:rPr>
                <w:t>Amdocs Shared Product Information Model</w:t>
              </w:r>
            </w:ins>
          </w:p>
        </w:tc>
      </w:tr>
      <w:tr w:rsidR="00BB7D1A" w:rsidRPr="00E73B40" w14:paraId="4551E1CF" w14:textId="77777777" w:rsidTr="00BB7D1A">
        <w:trPr>
          <w:ins w:id="240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66" w:author="Author"/>
                <w:sz w:val="20"/>
                <w:lang w:val="en-IE"/>
              </w:rPr>
            </w:pPr>
            <w:ins w:id="24067"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8" w:author="Author"/>
                <w:sz w:val="20"/>
                <w:lang w:val="en-IE"/>
              </w:rPr>
            </w:pPr>
            <w:ins w:id="24069" w:author="Author">
              <w:r w:rsidRPr="00E73B40">
                <w:rPr>
                  <w:lang w:val="en-IE"/>
                </w:rPr>
                <w:t>Amdocs Subscriber Resource Manager</w:t>
              </w:r>
            </w:ins>
          </w:p>
        </w:tc>
      </w:tr>
      <w:tr w:rsidR="00BB7D1A" w:rsidRPr="00E73B40" w14:paraId="5F72352E" w14:textId="77777777" w:rsidTr="00BB7D1A">
        <w:trPr>
          <w:ins w:id="240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71" w:author="Author"/>
                <w:sz w:val="20"/>
                <w:lang w:val="en-IE"/>
              </w:rPr>
            </w:pPr>
            <w:ins w:id="24072"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3" w:author="Author"/>
                <w:sz w:val="20"/>
                <w:lang w:val="en-IE"/>
              </w:rPr>
            </w:pPr>
            <w:ins w:id="24074" w:author="Author">
              <w:r w:rsidRPr="00E73B40">
                <w:rPr>
                  <w:lang w:val="en-IE"/>
                </w:rPr>
                <w:t>Amdocs Universal Activator</w:t>
              </w:r>
            </w:ins>
          </w:p>
        </w:tc>
      </w:tr>
      <w:tr w:rsidR="00BB7D1A" w:rsidRPr="00E73B40" w14:paraId="0297CA55" w14:textId="77777777" w:rsidTr="00BB7D1A">
        <w:trPr>
          <w:ins w:id="240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76" w:author="Author"/>
                <w:sz w:val="20"/>
                <w:lang w:val="en-IE"/>
              </w:rPr>
            </w:pPr>
            <w:ins w:id="24077"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8" w:author="Author"/>
                <w:sz w:val="20"/>
                <w:lang w:val="en-IE"/>
              </w:rPr>
            </w:pPr>
            <w:ins w:id="24079" w:author="Author">
              <w:r w:rsidRPr="00E73B40">
                <w:rPr>
                  <w:lang w:val="en-IE"/>
                </w:rPr>
                <w:t>Business to business, a gateway</w:t>
              </w:r>
            </w:ins>
          </w:p>
        </w:tc>
      </w:tr>
      <w:tr w:rsidR="00BB7D1A" w:rsidRPr="00E73B40" w14:paraId="6D0800F4" w14:textId="77777777" w:rsidTr="00BB7D1A">
        <w:trPr>
          <w:ins w:id="240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81" w:author="Author"/>
                <w:sz w:val="20"/>
                <w:lang w:val="en-IE"/>
              </w:rPr>
            </w:pPr>
            <w:ins w:id="24082"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3" w:author="Author"/>
                <w:sz w:val="20"/>
                <w:lang w:val="en-IE"/>
              </w:rPr>
            </w:pPr>
            <w:ins w:id="24084" w:author="Author">
              <w:r w:rsidRPr="00E73B40">
                <w:rPr>
                  <w:lang w:val="en-IE"/>
                </w:rPr>
                <w:t>Billing Arrangement</w:t>
              </w:r>
            </w:ins>
          </w:p>
        </w:tc>
      </w:tr>
      <w:tr w:rsidR="00BB7D1A" w:rsidRPr="00E73B40" w14:paraId="004AC3A5" w14:textId="77777777" w:rsidTr="00BB7D1A">
        <w:trPr>
          <w:ins w:id="240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86" w:author="Author"/>
                <w:sz w:val="20"/>
                <w:lang w:val="en-IE"/>
              </w:rPr>
            </w:pPr>
            <w:ins w:id="24087"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8" w:author="Author"/>
                <w:sz w:val="20"/>
                <w:lang w:val="en-IE"/>
              </w:rPr>
            </w:pPr>
            <w:ins w:id="24089" w:author="Author">
              <w:r w:rsidRPr="00E73B40">
                <w:rPr>
                  <w:lang w:val="en-IE"/>
                </w:rPr>
                <w:t>Broadband</w:t>
              </w:r>
            </w:ins>
          </w:p>
        </w:tc>
      </w:tr>
      <w:tr w:rsidR="00BB7D1A" w:rsidRPr="00E73B40" w14:paraId="1CC887CE" w14:textId="77777777" w:rsidTr="00BB7D1A">
        <w:trPr>
          <w:ins w:id="240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91" w:author="Author"/>
                <w:sz w:val="20"/>
                <w:lang w:val="en-IE"/>
              </w:rPr>
            </w:pPr>
            <w:ins w:id="24092"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3" w:author="Author"/>
                <w:sz w:val="20"/>
                <w:lang w:val="en-IE"/>
              </w:rPr>
            </w:pPr>
            <w:ins w:id="24094" w:author="Author">
              <w:r w:rsidRPr="00E73B40">
                <w:rPr>
                  <w:lang w:val="en-IE"/>
                </w:rPr>
                <w:t>BEA Systems is vendor of Detica product</w:t>
              </w:r>
            </w:ins>
          </w:p>
        </w:tc>
      </w:tr>
      <w:tr w:rsidR="00BB7D1A" w:rsidRPr="00E73B40" w14:paraId="0BBEC833" w14:textId="77777777" w:rsidTr="00BB7D1A">
        <w:trPr>
          <w:ins w:id="240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096" w:author="Author"/>
                <w:sz w:val="20"/>
                <w:lang w:val="en-IE"/>
              </w:rPr>
            </w:pPr>
            <w:ins w:id="24097"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8" w:author="Author"/>
                <w:sz w:val="20"/>
                <w:lang w:val="en-IE"/>
              </w:rPr>
            </w:pPr>
            <w:ins w:id="24099" w:author="Author">
              <w:r w:rsidRPr="00E73B40">
                <w:rPr>
                  <w:lang w:val="en-IE"/>
                </w:rPr>
                <w:t>Business Intelligence</w:t>
              </w:r>
            </w:ins>
          </w:p>
        </w:tc>
      </w:tr>
      <w:tr w:rsidR="00BB7D1A" w:rsidRPr="00E73B40" w14:paraId="0044E31D" w14:textId="77777777" w:rsidTr="00BB7D1A">
        <w:trPr>
          <w:ins w:id="241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101" w:author="Author"/>
                <w:sz w:val="20"/>
                <w:lang w:val="en-IE"/>
              </w:rPr>
            </w:pPr>
            <w:ins w:id="24102"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3" w:author="Author"/>
                <w:sz w:val="20"/>
                <w:lang w:val="en-IE"/>
              </w:rPr>
            </w:pPr>
            <w:ins w:id="24104" w:author="Author">
              <w:r w:rsidRPr="00E73B40">
                <w:rPr>
                  <w:lang w:val="en-IE"/>
                </w:rPr>
                <w:t>Billing Offer</w:t>
              </w:r>
            </w:ins>
          </w:p>
        </w:tc>
      </w:tr>
      <w:tr w:rsidR="00BB7D1A" w:rsidRPr="00E73B40" w14:paraId="521054D6" w14:textId="77777777" w:rsidTr="00BB7D1A">
        <w:trPr>
          <w:ins w:id="241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06" w:author="Author"/>
                <w:sz w:val="20"/>
                <w:lang w:val="en-IE"/>
              </w:rPr>
            </w:pPr>
            <w:ins w:id="24107"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8" w:author="Author"/>
                <w:sz w:val="20"/>
                <w:lang w:val="en-IE"/>
              </w:rPr>
            </w:pPr>
            <w:ins w:id="24109" w:author="Author">
              <w:r w:rsidRPr="00E73B40">
                <w:rPr>
                  <w:lang w:val="en-IE"/>
                </w:rPr>
                <w:t>Bank of Ireland</w:t>
              </w:r>
            </w:ins>
          </w:p>
        </w:tc>
      </w:tr>
      <w:tr w:rsidR="00BB7D1A" w:rsidRPr="00E73B40" w14:paraId="4E2ACDE9" w14:textId="77777777" w:rsidTr="00BB7D1A">
        <w:trPr>
          <w:ins w:id="241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11" w:author="Author"/>
                <w:sz w:val="20"/>
                <w:lang w:val="en-IE"/>
              </w:rPr>
            </w:pPr>
            <w:ins w:id="24112"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3" w:author="Author"/>
                <w:sz w:val="20"/>
                <w:lang w:val="en-IE"/>
              </w:rPr>
            </w:pPr>
            <w:ins w:id="24114" w:author="Author">
              <w:r w:rsidRPr="00E73B40">
                <w:rPr>
                  <w:lang w:val="en-IE"/>
                </w:rPr>
                <w:t>Business Process Management</w:t>
              </w:r>
            </w:ins>
          </w:p>
        </w:tc>
      </w:tr>
      <w:tr w:rsidR="00BB7D1A" w:rsidRPr="00E73B40" w14:paraId="1F6B766F" w14:textId="77777777" w:rsidTr="00BB7D1A">
        <w:trPr>
          <w:ins w:id="241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16" w:author="Author"/>
                <w:sz w:val="20"/>
                <w:lang w:val="en-IE"/>
              </w:rPr>
            </w:pPr>
            <w:ins w:id="24117"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8" w:author="Author"/>
                <w:sz w:val="20"/>
                <w:lang w:val="en-IE"/>
              </w:rPr>
            </w:pPr>
            <w:ins w:id="24119" w:author="Author">
              <w:r w:rsidRPr="00E73B40">
                <w:rPr>
                  <w:lang w:val="en-IE"/>
                </w:rPr>
                <w:t>Business Rules Engine</w:t>
              </w:r>
            </w:ins>
          </w:p>
        </w:tc>
      </w:tr>
      <w:tr w:rsidR="00BB7D1A" w:rsidRPr="00E73B40" w14:paraId="6A2ED12E" w14:textId="77777777" w:rsidTr="00BB7D1A">
        <w:trPr>
          <w:ins w:id="241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21" w:author="Author"/>
                <w:sz w:val="20"/>
                <w:lang w:val="en-IE"/>
              </w:rPr>
            </w:pPr>
            <w:ins w:id="24122"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3" w:author="Author"/>
                <w:sz w:val="20"/>
                <w:lang w:val="en-IE"/>
              </w:rPr>
            </w:pPr>
            <w:ins w:id="24124" w:author="Author">
              <w:r w:rsidRPr="00E73B40">
                <w:rPr>
                  <w:lang w:val="en-IE"/>
                </w:rPr>
                <w:t>Business Scenario</w:t>
              </w:r>
            </w:ins>
          </w:p>
        </w:tc>
      </w:tr>
      <w:tr w:rsidR="00BB7D1A" w:rsidRPr="00E73B40" w14:paraId="51F04172" w14:textId="77777777" w:rsidTr="00BB7D1A">
        <w:trPr>
          <w:ins w:id="241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26" w:author="Author"/>
                <w:sz w:val="20"/>
                <w:lang w:val="en-IE"/>
              </w:rPr>
            </w:pPr>
            <w:ins w:id="24127"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8" w:author="Author"/>
                <w:sz w:val="20"/>
                <w:lang w:val="en-IE"/>
              </w:rPr>
            </w:pPr>
            <w:ins w:id="24129" w:author="Author">
              <w:r w:rsidRPr="00E73B40">
                <w:rPr>
                  <w:lang w:val="en-IE"/>
                </w:rPr>
                <w:t>Business Services Layer</w:t>
              </w:r>
            </w:ins>
          </w:p>
        </w:tc>
      </w:tr>
      <w:tr w:rsidR="00BB7D1A" w:rsidRPr="00E73B40" w14:paraId="21225528" w14:textId="77777777" w:rsidTr="00BB7D1A">
        <w:trPr>
          <w:ins w:id="241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31" w:author="Author"/>
                <w:sz w:val="20"/>
                <w:lang w:val="en-IE"/>
              </w:rPr>
            </w:pPr>
            <w:ins w:id="24132"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3" w:author="Author"/>
                <w:sz w:val="20"/>
                <w:lang w:val="en-IE"/>
              </w:rPr>
            </w:pPr>
            <w:ins w:id="24134" w:author="Author">
              <w:r w:rsidRPr="00E73B40">
                <w:rPr>
                  <w:lang w:val="en-IE"/>
                </w:rPr>
                <w:t>Business Support System</w:t>
              </w:r>
            </w:ins>
          </w:p>
        </w:tc>
      </w:tr>
      <w:tr w:rsidR="00BB7D1A" w:rsidRPr="00E73B40" w14:paraId="607D43A8" w14:textId="77777777" w:rsidTr="00BB7D1A">
        <w:trPr>
          <w:ins w:id="241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36" w:author="Author"/>
                <w:sz w:val="20"/>
                <w:lang w:val="en-IE"/>
              </w:rPr>
            </w:pPr>
            <w:ins w:id="24137"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8" w:author="Author"/>
                <w:sz w:val="20"/>
                <w:lang w:val="en-IE"/>
              </w:rPr>
            </w:pPr>
            <w:ins w:id="24139" w:author="Author">
              <w:r w:rsidRPr="00E73B40">
                <w:rPr>
                  <w:lang w:val="en-IE"/>
                </w:rPr>
                <w:t>British Telecom</w:t>
              </w:r>
            </w:ins>
          </w:p>
        </w:tc>
      </w:tr>
      <w:tr w:rsidR="00BB7D1A" w:rsidRPr="00E73B40" w14:paraId="590BC03E" w14:textId="77777777" w:rsidTr="00BB7D1A">
        <w:trPr>
          <w:ins w:id="241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41" w:author="Author"/>
                <w:sz w:val="20"/>
                <w:lang w:val="en-IE"/>
              </w:rPr>
            </w:pPr>
            <w:ins w:id="24142"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3" w:author="Author"/>
                <w:sz w:val="20"/>
                <w:lang w:val="en-IE"/>
              </w:rPr>
            </w:pPr>
            <w:ins w:id="24144" w:author="Author">
              <w:r w:rsidRPr="00E73B40">
                <w:rPr>
                  <w:lang w:val="en-IE"/>
                </w:rPr>
                <w:t>Business Validation</w:t>
              </w:r>
            </w:ins>
          </w:p>
        </w:tc>
      </w:tr>
      <w:tr w:rsidR="00BB7D1A" w:rsidRPr="00E73B40" w14:paraId="2DEF8E7F" w14:textId="77777777" w:rsidTr="00BB7D1A">
        <w:trPr>
          <w:ins w:id="241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46" w:author="Author"/>
                <w:sz w:val="20"/>
                <w:lang w:val="en-IE"/>
              </w:rPr>
            </w:pPr>
            <w:ins w:id="24147"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8" w:author="Author"/>
                <w:sz w:val="20"/>
                <w:lang w:val="en-IE"/>
              </w:rPr>
            </w:pPr>
            <w:ins w:id="24149" w:author="Author">
              <w:r w:rsidRPr="00E73B40">
                <w:rPr>
                  <w:lang w:val="en-IE"/>
                </w:rPr>
                <w:t>Consumer Business Unit</w:t>
              </w:r>
            </w:ins>
          </w:p>
        </w:tc>
      </w:tr>
      <w:tr w:rsidR="00BB7D1A" w:rsidRPr="00E73B40" w14:paraId="71D6DF11" w14:textId="77777777" w:rsidTr="00BB7D1A">
        <w:trPr>
          <w:ins w:id="241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51" w:author="Author"/>
                <w:sz w:val="20"/>
                <w:lang w:val="en-IE"/>
              </w:rPr>
            </w:pPr>
            <w:ins w:id="24152"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3" w:author="Author"/>
                <w:sz w:val="20"/>
                <w:lang w:val="en-IE"/>
              </w:rPr>
            </w:pPr>
            <w:ins w:id="24154" w:author="Author">
              <w:r w:rsidRPr="00E73B40">
                <w:rPr>
                  <w:lang w:val="en-IE"/>
                </w:rPr>
                <w:t>Converged Charging System (Alcatel/ Lucent)</w:t>
              </w:r>
            </w:ins>
          </w:p>
        </w:tc>
      </w:tr>
      <w:tr w:rsidR="00BB7D1A" w:rsidRPr="00E73B40" w14:paraId="08296076" w14:textId="77777777" w:rsidTr="00BB7D1A">
        <w:trPr>
          <w:ins w:id="241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56" w:author="Author"/>
                <w:sz w:val="20"/>
                <w:lang w:val="en-IE"/>
              </w:rPr>
            </w:pPr>
            <w:ins w:id="24157"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8" w:author="Author"/>
                <w:sz w:val="20"/>
                <w:lang w:val="en-IE"/>
              </w:rPr>
            </w:pPr>
            <w:ins w:id="24159" w:author="Author">
              <w:r w:rsidRPr="00E73B40">
                <w:rPr>
                  <w:lang w:val="en-IE"/>
                </w:rPr>
                <w:t>Amdocs Customer Experience Systems</w:t>
              </w:r>
            </w:ins>
          </w:p>
        </w:tc>
      </w:tr>
      <w:tr w:rsidR="00BB7D1A" w:rsidRPr="00E73B40" w14:paraId="30E8E8C1" w14:textId="77777777" w:rsidTr="00BB7D1A">
        <w:trPr>
          <w:ins w:id="241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61" w:author="Author"/>
                <w:sz w:val="20"/>
                <w:lang w:val="en-IE"/>
              </w:rPr>
            </w:pPr>
            <w:ins w:id="24162"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3" w:author="Author"/>
                <w:sz w:val="20"/>
                <w:lang w:val="en-IE"/>
              </w:rPr>
            </w:pPr>
            <w:ins w:id="24164" w:author="Author">
              <w:r w:rsidRPr="00E73B40">
                <w:rPr>
                  <w:lang w:val="en-IE"/>
                </w:rPr>
                <w:t>Customer Facing Services</w:t>
              </w:r>
            </w:ins>
          </w:p>
        </w:tc>
      </w:tr>
      <w:tr w:rsidR="00BB7D1A" w:rsidRPr="00E73B40" w14:paraId="6CED405F" w14:textId="77777777" w:rsidTr="00BB7D1A">
        <w:trPr>
          <w:ins w:id="241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66" w:author="Author"/>
                <w:sz w:val="20"/>
                <w:lang w:val="en-IE"/>
              </w:rPr>
            </w:pPr>
            <w:ins w:id="24167"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8" w:author="Author"/>
                <w:sz w:val="20"/>
                <w:lang w:val="en-IE"/>
              </w:rPr>
            </w:pPr>
            <w:ins w:id="24169" w:author="Author">
              <w:r w:rsidRPr="00E73B40">
                <w:rPr>
                  <w:lang w:val="en-IE"/>
                </w:rPr>
                <w:t>Customer Identity &amp; Access Management</w:t>
              </w:r>
            </w:ins>
          </w:p>
        </w:tc>
      </w:tr>
      <w:tr w:rsidR="00BB7D1A" w:rsidRPr="00E73B40" w14:paraId="702C4CA0" w14:textId="77777777" w:rsidTr="00BB7D1A">
        <w:trPr>
          <w:ins w:id="241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71" w:author="Author"/>
                <w:sz w:val="20"/>
                <w:lang w:val="en-IE"/>
              </w:rPr>
            </w:pPr>
            <w:ins w:id="24172"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3" w:author="Author"/>
                <w:sz w:val="20"/>
                <w:lang w:val="en-IE"/>
              </w:rPr>
            </w:pPr>
            <w:ins w:id="24174" w:author="Author">
              <w:r w:rsidRPr="00E73B40">
                <w:rPr>
                  <w:lang w:val="en-IE"/>
                </w:rPr>
                <w:t>Common Information Model, see also CSM</w:t>
              </w:r>
            </w:ins>
          </w:p>
        </w:tc>
      </w:tr>
      <w:tr w:rsidR="00BB7D1A" w:rsidRPr="00E73B40" w14:paraId="08FD5CE5" w14:textId="77777777" w:rsidTr="00BB7D1A">
        <w:trPr>
          <w:ins w:id="241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76" w:author="Author"/>
                <w:sz w:val="20"/>
                <w:lang w:val="en-IE"/>
              </w:rPr>
            </w:pPr>
            <w:ins w:id="24177"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8" w:author="Author"/>
                <w:sz w:val="20"/>
                <w:lang w:val="en-IE"/>
              </w:rPr>
            </w:pPr>
            <w:ins w:id="24179" w:author="Author">
              <w:r w:rsidRPr="00E73B40">
                <w:rPr>
                  <w:lang w:val="en-IE"/>
                </w:rPr>
                <w:t>Create Lead</w:t>
              </w:r>
            </w:ins>
          </w:p>
        </w:tc>
      </w:tr>
      <w:tr w:rsidR="00BB7D1A" w:rsidRPr="00E73B40" w14:paraId="7C4C4B98" w14:textId="77777777" w:rsidTr="00BB7D1A">
        <w:trPr>
          <w:ins w:id="241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81" w:author="Author"/>
                <w:sz w:val="20"/>
                <w:lang w:val="en-IE"/>
              </w:rPr>
            </w:pPr>
            <w:ins w:id="24182"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3" w:author="Author"/>
                <w:sz w:val="20"/>
                <w:lang w:val="en-IE"/>
              </w:rPr>
            </w:pPr>
            <w:ins w:id="24184" w:author="Author">
              <w:r w:rsidRPr="00E73B40">
                <w:rPr>
                  <w:lang w:val="en-IE"/>
                </w:rPr>
                <w:t>Vodafone Application Architecture Framework for OSS and BSS Applications.</w:t>
              </w:r>
            </w:ins>
          </w:p>
        </w:tc>
      </w:tr>
      <w:tr w:rsidR="00BB7D1A" w:rsidRPr="00E73B40" w14:paraId="4FDC1495" w14:textId="77777777" w:rsidTr="00BB7D1A">
        <w:trPr>
          <w:ins w:id="241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86" w:author="Author"/>
                <w:sz w:val="20"/>
                <w:lang w:val="en-IE"/>
              </w:rPr>
            </w:pPr>
            <w:ins w:id="24187"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8" w:author="Author"/>
                <w:sz w:val="20"/>
                <w:lang w:val="en-IE"/>
              </w:rPr>
            </w:pPr>
            <w:ins w:id="24189" w:author="Author">
              <w:r w:rsidRPr="00E73B40">
                <w:rPr>
                  <w:lang w:val="en-IE"/>
                </w:rPr>
                <w:t>Interactions and correspondence</w:t>
              </w:r>
            </w:ins>
          </w:p>
        </w:tc>
      </w:tr>
      <w:tr w:rsidR="00BB7D1A" w:rsidRPr="00E73B40" w14:paraId="2C665171" w14:textId="77777777" w:rsidTr="00BB7D1A">
        <w:trPr>
          <w:ins w:id="241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91" w:author="Author"/>
                <w:sz w:val="20"/>
                <w:lang w:val="en-IE"/>
              </w:rPr>
            </w:pPr>
            <w:ins w:id="24192"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3" w:author="Author"/>
                <w:sz w:val="20"/>
                <w:lang w:val="en-IE"/>
              </w:rPr>
            </w:pPr>
            <w:ins w:id="24194" w:author="Author">
              <w:r w:rsidRPr="00E73B40">
                <w:rPr>
                  <w:lang w:val="en-IE"/>
                </w:rPr>
                <w:t>Customer Operations</w:t>
              </w:r>
            </w:ins>
          </w:p>
        </w:tc>
      </w:tr>
      <w:tr w:rsidR="00BB7D1A" w:rsidRPr="00E73B40" w14:paraId="62BC4021" w14:textId="77777777" w:rsidTr="00BB7D1A">
        <w:trPr>
          <w:ins w:id="241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196" w:author="Author"/>
                <w:sz w:val="20"/>
                <w:lang w:val="en-IE"/>
              </w:rPr>
            </w:pPr>
            <w:ins w:id="24197"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8" w:author="Author"/>
                <w:sz w:val="20"/>
                <w:lang w:val="en-IE"/>
              </w:rPr>
            </w:pPr>
            <w:ins w:id="24199" w:author="Author">
              <w:r w:rsidRPr="00E73B40">
                <w:rPr>
                  <w:lang w:val="en-IE"/>
                </w:rPr>
                <w:t>Customer Premise Equipment</w:t>
              </w:r>
            </w:ins>
          </w:p>
        </w:tc>
      </w:tr>
      <w:tr w:rsidR="00BB7D1A" w:rsidRPr="00E73B40" w14:paraId="6FD1910C" w14:textId="77777777" w:rsidTr="00BB7D1A">
        <w:trPr>
          <w:ins w:id="242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201" w:author="Author"/>
                <w:sz w:val="20"/>
                <w:lang w:val="en-IE"/>
              </w:rPr>
            </w:pPr>
            <w:ins w:id="24202"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3" w:author="Author"/>
                <w:sz w:val="20"/>
                <w:lang w:val="en-IE"/>
              </w:rPr>
            </w:pPr>
            <w:ins w:id="24204" w:author="Author">
              <w:r w:rsidRPr="00E73B40">
                <w:rPr>
                  <w:lang w:val="en-IE"/>
                </w:rPr>
                <w:t>Change Price Plan</w:t>
              </w:r>
            </w:ins>
          </w:p>
        </w:tc>
      </w:tr>
      <w:tr w:rsidR="00BB7D1A" w:rsidRPr="00E73B40" w14:paraId="4705EAA7" w14:textId="77777777" w:rsidTr="00BB7D1A">
        <w:trPr>
          <w:ins w:id="242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06" w:author="Author"/>
                <w:sz w:val="20"/>
                <w:lang w:val="en-IE"/>
              </w:rPr>
            </w:pPr>
            <w:ins w:id="24207"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8" w:author="Author"/>
                <w:sz w:val="20"/>
                <w:lang w:val="en-IE"/>
              </w:rPr>
            </w:pPr>
            <w:ins w:id="24209" w:author="Author">
              <w:r w:rsidRPr="00E73B40">
                <w:rPr>
                  <w:lang w:val="en-IE"/>
                </w:rPr>
                <w:t>Configure Price Quote, part of Enterprise Overlay</w:t>
              </w:r>
            </w:ins>
          </w:p>
        </w:tc>
      </w:tr>
      <w:tr w:rsidR="00BB7D1A" w:rsidRPr="00E73B40" w14:paraId="1D6765DD" w14:textId="77777777" w:rsidTr="00BB7D1A">
        <w:trPr>
          <w:ins w:id="242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11" w:author="Author"/>
                <w:sz w:val="20"/>
                <w:lang w:val="en-IE"/>
              </w:rPr>
            </w:pPr>
            <w:ins w:id="24212"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3" w:author="Author"/>
                <w:sz w:val="20"/>
                <w:lang w:val="en-IE"/>
              </w:rPr>
            </w:pPr>
            <w:ins w:id="24214" w:author="Author">
              <w:r w:rsidRPr="00E73B40">
                <w:rPr>
                  <w:lang w:val="en-IE"/>
                </w:rPr>
                <w:t>Customer Relationship Management</w:t>
              </w:r>
            </w:ins>
          </w:p>
        </w:tc>
      </w:tr>
      <w:tr w:rsidR="00BB7D1A" w:rsidRPr="00E73B40" w14:paraId="749DA477" w14:textId="77777777" w:rsidTr="00BB7D1A">
        <w:trPr>
          <w:ins w:id="242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16" w:author="Author"/>
                <w:sz w:val="20"/>
                <w:lang w:val="en-IE"/>
              </w:rPr>
            </w:pPr>
            <w:ins w:id="24217"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8" w:author="Author"/>
                <w:sz w:val="20"/>
                <w:lang w:val="en-IE"/>
              </w:rPr>
            </w:pPr>
            <w:ins w:id="24219" w:author="Author">
              <w:r w:rsidRPr="00E73B40">
                <w:rPr>
                  <w:lang w:val="en-IE"/>
                </w:rPr>
                <w:t>Common Subscriber Database</w:t>
              </w:r>
            </w:ins>
          </w:p>
        </w:tc>
      </w:tr>
      <w:tr w:rsidR="00BB7D1A" w:rsidRPr="00E73B40" w14:paraId="50D98E46" w14:textId="77777777" w:rsidTr="00BB7D1A">
        <w:trPr>
          <w:ins w:id="242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21" w:author="Author"/>
                <w:sz w:val="20"/>
                <w:lang w:val="en-IE"/>
              </w:rPr>
            </w:pPr>
            <w:ins w:id="24222"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3" w:author="Author"/>
                <w:sz w:val="20"/>
                <w:lang w:val="en-IE"/>
              </w:rPr>
            </w:pPr>
            <w:ins w:id="24224" w:author="Author">
              <w:r w:rsidRPr="00E73B40">
                <w:rPr>
                  <w:lang w:val="en-IE"/>
                </w:rPr>
                <w:t>Webcenter Sites Content Server Development Tools</w:t>
              </w:r>
            </w:ins>
          </w:p>
        </w:tc>
      </w:tr>
      <w:tr w:rsidR="00BB7D1A" w:rsidRPr="00E73B40" w14:paraId="7483EBE6" w14:textId="77777777" w:rsidTr="00BB7D1A">
        <w:trPr>
          <w:ins w:id="242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26" w:author="Author"/>
                <w:sz w:val="20"/>
                <w:lang w:val="en-IE"/>
              </w:rPr>
            </w:pPr>
            <w:ins w:id="24227"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8" w:author="Author"/>
                <w:sz w:val="20"/>
                <w:lang w:val="en-IE"/>
              </w:rPr>
            </w:pPr>
            <w:ins w:id="24229" w:author="Author">
              <w:r w:rsidRPr="00E73B40">
                <w:rPr>
                  <w:lang w:val="en-IE"/>
                </w:rPr>
                <w:t>Common Service Model, see also CIM</w:t>
              </w:r>
            </w:ins>
          </w:p>
        </w:tc>
      </w:tr>
      <w:tr w:rsidR="00BB7D1A" w:rsidRPr="00E73B40" w14:paraId="54BCB020" w14:textId="77777777" w:rsidTr="00BB7D1A">
        <w:trPr>
          <w:ins w:id="242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31" w:author="Author"/>
                <w:sz w:val="20"/>
                <w:lang w:val="en-IE"/>
              </w:rPr>
            </w:pPr>
            <w:ins w:id="24232"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3" w:author="Author"/>
                <w:sz w:val="20"/>
                <w:lang w:val="en-IE"/>
              </w:rPr>
            </w:pPr>
            <w:ins w:id="24234" w:author="Author">
              <w:r w:rsidRPr="00E73B40">
                <w:rPr>
                  <w:lang w:val="en-IE"/>
                </w:rPr>
                <w:t>Customer Service Representative</w:t>
              </w:r>
            </w:ins>
          </w:p>
        </w:tc>
      </w:tr>
      <w:tr w:rsidR="00BB7D1A" w:rsidRPr="00E73B40" w14:paraId="4E5FC498" w14:textId="77777777" w:rsidTr="00BB7D1A">
        <w:trPr>
          <w:ins w:id="242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36" w:author="Author"/>
                <w:sz w:val="20"/>
                <w:lang w:val="en-IE"/>
              </w:rPr>
            </w:pPr>
            <w:ins w:id="24237"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8" w:author="Author"/>
                <w:sz w:val="20"/>
                <w:lang w:val="en-IE"/>
              </w:rPr>
            </w:pPr>
            <w:ins w:id="24239" w:author="Author">
              <w:r w:rsidRPr="00E73B40">
                <w:rPr>
                  <w:lang w:val="en-IE"/>
                </w:rPr>
                <w:t>Cascading Style Sheets</w:t>
              </w:r>
            </w:ins>
          </w:p>
        </w:tc>
      </w:tr>
      <w:tr w:rsidR="00BB7D1A" w:rsidRPr="00E73B40" w14:paraId="663B0F04" w14:textId="77777777" w:rsidTr="00BB7D1A">
        <w:trPr>
          <w:ins w:id="242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41" w:author="Author"/>
                <w:sz w:val="20"/>
                <w:lang w:val="en-IE"/>
              </w:rPr>
            </w:pPr>
            <w:ins w:id="24242"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3" w:author="Author"/>
                <w:sz w:val="20"/>
                <w:lang w:val="en-IE"/>
              </w:rPr>
            </w:pPr>
            <w:ins w:id="24244" w:author="Author">
              <w:r w:rsidRPr="00E73B40">
                <w:rPr>
                  <w:lang w:val="en-IE"/>
                </w:rPr>
                <w:t>Computer telephony integration</w:t>
              </w:r>
            </w:ins>
          </w:p>
        </w:tc>
      </w:tr>
      <w:tr w:rsidR="00BB7D1A" w:rsidRPr="00E73B40" w14:paraId="2A8A9784" w14:textId="77777777" w:rsidTr="00BB7D1A">
        <w:trPr>
          <w:ins w:id="242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46" w:author="Author"/>
                <w:sz w:val="20"/>
                <w:lang w:val="en-IE"/>
              </w:rPr>
            </w:pPr>
            <w:ins w:id="24247"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8" w:author="Author"/>
                <w:sz w:val="20"/>
                <w:lang w:val="en-IE"/>
              </w:rPr>
            </w:pPr>
            <w:ins w:id="24249" w:author="Author">
              <w:r w:rsidRPr="00E73B40">
                <w:rPr>
                  <w:lang w:val="en-IE"/>
                </w:rPr>
                <w:t>Customer 360 View</w:t>
              </w:r>
            </w:ins>
          </w:p>
        </w:tc>
      </w:tr>
      <w:tr w:rsidR="00BB7D1A" w:rsidRPr="00E73B40" w14:paraId="4606C462" w14:textId="77777777" w:rsidTr="00BB7D1A">
        <w:trPr>
          <w:ins w:id="242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51" w:author="Author"/>
                <w:sz w:val="20"/>
                <w:lang w:val="en-IE"/>
              </w:rPr>
            </w:pPr>
            <w:ins w:id="24252"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3" w:author="Author"/>
                <w:sz w:val="20"/>
                <w:lang w:val="en-IE"/>
              </w:rPr>
            </w:pPr>
            <w:ins w:id="24254" w:author="Author">
              <w:r w:rsidRPr="00E73B40">
                <w:rPr>
                  <w:lang w:val="en-IE"/>
                </w:rPr>
                <w:t>Customer Experience</w:t>
              </w:r>
            </w:ins>
          </w:p>
        </w:tc>
      </w:tr>
      <w:tr w:rsidR="00BB7D1A" w:rsidRPr="00E73B40" w14:paraId="39A6342B" w14:textId="77777777" w:rsidTr="00BB7D1A">
        <w:trPr>
          <w:ins w:id="242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56" w:author="Author"/>
                <w:sz w:val="20"/>
                <w:lang w:val="en-IE"/>
              </w:rPr>
            </w:pPr>
            <w:ins w:id="24257"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8" w:author="Author"/>
                <w:sz w:val="20"/>
                <w:lang w:val="en-IE"/>
              </w:rPr>
            </w:pPr>
            <w:ins w:id="24259" w:author="Author">
              <w:r w:rsidRPr="00E73B40">
                <w:rPr>
                  <w:lang w:val="en-IE"/>
                </w:rPr>
                <w:t>Amdocs Document Management system</w:t>
              </w:r>
            </w:ins>
          </w:p>
        </w:tc>
      </w:tr>
      <w:tr w:rsidR="00BB7D1A" w:rsidRPr="00E73B40" w14:paraId="3B6ED05A" w14:textId="77777777" w:rsidTr="00BB7D1A">
        <w:trPr>
          <w:ins w:id="242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61" w:author="Author"/>
                <w:sz w:val="20"/>
                <w:lang w:val="en-IE"/>
              </w:rPr>
            </w:pPr>
            <w:ins w:id="24262"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3" w:author="Author"/>
                <w:sz w:val="20"/>
                <w:lang w:val="en-IE"/>
              </w:rPr>
            </w:pPr>
            <w:ins w:id="24264" w:author="Author">
              <w:r w:rsidRPr="00E73B40">
                <w:rPr>
                  <w:lang w:val="en-IE"/>
                </w:rPr>
                <w:t>Amdocs is vendor of BSS and acts as PSI for Equinox</w:t>
              </w:r>
            </w:ins>
          </w:p>
        </w:tc>
      </w:tr>
      <w:tr w:rsidR="00BB7D1A" w:rsidRPr="00E73B40" w14:paraId="2F1C1F9F" w14:textId="77777777" w:rsidTr="00BB7D1A">
        <w:trPr>
          <w:ins w:id="242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66" w:author="Author"/>
                <w:sz w:val="20"/>
                <w:lang w:val="en-IE"/>
              </w:rPr>
            </w:pPr>
            <w:ins w:id="24267"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8" w:author="Author"/>
                <w:sz w:val="20"/>
                <w:lang w:val="en-IE"/>
              </w:rPr>
            </w:pPr>
            <w:ins w:id="24269" w:author="Author">
              <w:r w:rsidRPr="00E73B40">
                <w:rPr>
                  <w:lang w:val="en-IE"/>
                </w:rPr>
                <w:t>Data Warehouse</w:t>
              </w:r>
            </w:ins>
          </w:p>
        </w:tc>
      </w:tr>
      <w:tr w:rsidR="00BB7D1A" w:rsidRPr="00E73B40" w14:paraId="66579796" w14:textId="77777777" w:rsidTr="00BB7D1A">
        <w:trPr>
          <w:ins w:id="242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71" w:author="Author"/>
                <w:sz w:val="20"/>
                <w:lang w:val="en-IE"/>
              </w:rPr>
            </w:pPr>
            <w:ins w:id="24272"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3" w:author="Author"/>
                <w:sz w:val="20"/>
                <w:lang w:val="en-IE"/>
              </w:rPr>
            </w:pPr>
            <w:ins w:id="24274" w:author="Author">
              <w:r w:rsidRPr="00E73B40">
                <w:rPr>
                  <w:lang w:val="en-IE"/>
                </w:rPr>
                <w:t>Oracle e-Bill Presentment Application</w:t>
              </w:r>
            </w:ins>
          </w:p>
        </w:tc>
      </w:tr>
      <w:tr w:rsidR="00BB7D1A" w:rsidRPr="00E73B40" w14:paraId="2301A9A2" w14:textId="77777777" w:rsidTr="00BB7D1A">
        <w:trPr>
          <w:ins w:id="242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76" w:author="Author"/>
                <w:sz w:val="20"/>
                <w:lang w:val="en-IE"/>
              </w:rPr>
            </w:pPr>
            <w:ins w:id="24277"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8" w:author="Author"/>
                <w:sz w:val="20"/>
                <w:lang w:val="en-IE"/>
              </w:rPr>
            </w:pPr>
            <w:ins w:id="24279" w:author="Author">
              <w:r w:rsidRPr="00E73B40">
                <w:rPr>
                  <w:lang w:val="en-IE"/>
                </w:rPr>
                <w:t>Enterprise Business Unit</w:t>
              </w:r>
            </w:ins>
          </w:p>
        </w:tc>
      </w:tr>
      <w:tr w:rsidR="00BB7D1A" w:rsidRPr="00E73B40" w14:paraId="172C46DE" w14:textId="77777777" w:rsidTr="00BB7D1A">
        <w:trPr>
          <w:ins w:id="242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81" w:author="Author"/>
                <w:sz w:val="20"/>
                <w:lang w:val="en-IE"/>
              </w:rPr>
            </w:pPr>
            <w:ins w:id="24282"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3" w:author="Author"/>
                <w:sz w:val="20"/>
                <w:lang w:val="en-IE"/>
              </w:rPr>
            </w:pPr>
            <w:ins w:id="24284" w:author="Author">
              <w:r w:rsidRPr="00E73B40">
                <w:rPr>
                  <w:lang w:val="en-IE"/>
                </w:rPr>
                <w:t>Enterprise Data Warehouse</w:t>
              </w:r>
            </w:ins>
          </w:p>
        </w:tc>
      </w:tr>
      <w:tr w:rsidR="00BB7D1A" w:rsidRPr="00E73B40" w14:paraId="14E1C820" w14:textId="77777777" w:rsidTr="00BB7D1A">
        <w:trPr>
          <w:ins w:id="242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86" w:author="Author"/>
                <w:sz w:val="20"/>
                <w:lang w:val="en-IE"/>
              </w:rPr>
            </w:pPr>
            <w:ins w:id="24287"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8" w:author="Author"/>
                <w:sz w:val="20"/>
                <w:lang w:val="en-IE"/>
              </w:rPr>
            </w:pPr>
            <w:ins w:id="24289" w:author="Author">
              <w:r w:rsidRPr="00E73B40">
                <w:rPr>
                  <w:lang w:val="en-IE"/>
                </w:rPr>
                <w:t>Equipment Identity Register</w:t>
              </w:r>
            </w:ins>
          </w:p>
        </w:tc>
      </w:tr>
      <w:tr w:rsidR="00BB7D1A" w:rsidRPr="00E73B40" w14:paraId="7A1319CB" w14:textId="77777777" w:rsidTr="00BB7D1A">
        <w:trPr>
          <w:ins w:id="242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91" w:author="Author"/>
                <w:sz w:val="20"/>
                <w:lang w:val="en-IE"/>
              </w:rPr>
            </w:pPr>
            <w:ins w:id="24292"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3" w:author="Author"/>
                <w:sz w:val="20"/>
                <w:lang w:val="en-IE"/>
              </w:rPr>
            </w:pPr>
            <w:ins w:id="24294" w:author="Author">
              <w:r w:rsidRPr="00E73B40">
                <w:rPr>
                  <w:lang w:val="en-IE"/>
                </w:rPr>
                <w:t>Enterprise Java Beans</w:t>
              </w:r>
            </w:ins>
          </w:p>
        </w:tc>
      </w:tr>
      <w:tr w:rsidR="00BB7D1A" w:rsidRPr="00E73B40" w14:paraId="0198CB1F" w14:textId="77777777" w:rsidTr="00BB7D1A">
        <w:trPr>
          <w:ins w:id="242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296" w:author="Author"/>
                <w:sz w:val="20"/>
                <w:lang w:val="en-IE"/>
              </w:rPr>
            </w:pPr>
            <w:ins w:id="24297"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8" w:author="Author"/>
                <w:sz w:val="20"/>
                <w:lang w:val="en-IE"/>
              </w:rPr>
            </w:pPr>
            <w:ins w:id="24299" w:author="Author">
              <w:r w:rsidRPr="00E73B40">
                <w:rPr>
                  <w:lang w:val="en-IE"/>
                </w:rPr>
                <w:t>Error Message</w:t>
              </w:r>
            </w:ins>
          </w:p>
        </w:tc>
      </w:tr>
      <w:tr w:rsidR="00BB7D1A" w:rsidRPr="00E73B40" w14:paraId="379B69F4" w14:textId="77777777" w:rsidTr="00BB7D1A">
        <w:trPr>
          <w:ins w:id="243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301" w:author="Author"/>
                <w:sz w:val="20"/>
                <w:lang w:val="en-IE"/>
              </w:rPr>
            </w:pPr>
            <w:ins w:id="24302"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3" w:author="Author"/>
                <w:sz w:val="20"/>
                <w:lang w:val="en-IE"/>
              </w:rPr>
            </w:pPr>
            <w:ins w:id="24304" w:author="Author">
              <w:r w:rsidRPr="00E73B40">
                <w:rPr>
                  <w:lang w:val="en-IE"/>
                </w:rPr>
                <w:t>Computer data storage company delivering Documentum</w:t>
              </w:r>
            </w:ins>
          </w:p>
        </w:tc>
      </w:tr>
      <w:tr w:rsidR="00BB7D1A" w:rsidRPr="00E73B40" w14:paraId="3C47DE33" w14:textId="77777777" w:rsidTr="00BB7D1A">
        <w:trPr>
          <w:ins w:id="243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06" w:author="Author"/>
                <w:sz w:val="20"/>
                <w:lang w:val="en-IE"/>
              </w:rPr>
            </w:pPr>
            <w:ins w:id="24307"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8" w:author="Author"/>
                <w:sz w:val="20"/>
                <w:lang w:val="en-IE"/>
              </w:rPr>
            </w:pPr>
            <w:ins w:id="24309" w:author="Author">
              <w:r w:rsidRPr="00E73B40">
                <w:rPr>
                  <w:lang w:val="en-IE"/>
                </w:rPr>
                <w:t>Former term for Amdocs Master Enterprise Catalog</w:t>
              </w:r>
            </w:ins>
          </w:p>
        </w:tc>
      </w:tr>
      <w:tr w:rsidR="00BB7D1A" w:rsidRPr="00E73B40" w14:paraId="4291A963" w14:textId="77777777" w:rsidTr="00BB7D1A">
        <w:trPr>
          <w:ins w:id="243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11" w:author="Author"/>
                <w:sz w:val="20"/>
                <w:lang w:val="en-IE"/>
              </w:rPr>
            </w:pPr>
            <w:ins w:id="24312"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3" w:author="Author"/>
                <w:sz w:val="20"/>
                <w:lang w:val="en-IE"/>
              </w:rPr>
            </w:pPr>
            <w:ins w:id="24314" w:author="Author">
              <w:r w:rsidRPr="00E73B40">
                <w:rPr>
                  <w:lang w:val="en-IE"/>
                </w:rPr>
                <w:t>External Partner Request System, used for Top up in legacy</w:t>
              </w:r>
            </w:ins>
          </w:p>
        </w:tc>
      </w:tr>
      <w:tr w:rsidR="00BB7D1A" w:rsidRPr="00E73B40" w14:paraId="68D1575F" w14:textId="77777777" w:rsidTr="00BB7D1A">
        <w:trPr>
          <w:ins w:id="243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16" w:author="Author"/>
                <w:sz w:val="20"/>
                <w:lang w:val="en-IE"/>
              </w:rPr>
            </w:pPr>
            <w:ins w:id="24317"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8" w:author="Author"/>
                <w:sz w:val="20"/>
                <w:lang w:val="en-IE"/>
              </w:rPr>
            </w:pPr>
            <w:ins w:id="24319" w:author="Author">
              <w:r w:rsidRPr="00E73B40">
                <w:rPr>
                  <w:lang w:val="en-IE"/>
                </w:rPr>
                <w:t>Enterprise Service Bus</w:t>
              </w:r>
            </w:ins>
          </w:p>
        </w:tc>
      </w:tr>
      <w:tr w:rsidR="00BB7D1A" w:rsidRPr="00E73B40" w14:paraId="1C6A5A6C" w14:textId="77777777" w:rsidTr="00BB7D1A">
        <w:trPr>
          <w:ins w:id="243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21" w:author="Author"/>
                <w:sz w:val="20"/>
                <w:lang w:val="en-IE"/>
              </w:rPr>
            </w:pPr>
            <w:ins w:id="24322"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3" w:author="Author"/>
                <w:sz w:val="20"/>
                <w:lang w:val="en-IE"/>
              </w:rPr>
            </w:pPr>
            <w:ins w:id="24324" w:author="Author">
              <w:r w:rsidRPr="00E73B40">
                <w:rPr>
                  <w:lang w:val="en-IE"/>
                </w:rPr>
                <w:t>Extract Transform Load</w:t>
              </w:r>
            </w:ins>
          </w:p>
        </w:tc>
      </w:tr>
      <w:tr w:rsidR="00BB7D1A" w:rsidRPr="00E73B40" w14:paraId="74A7541B" w14:textId="77777777" w:rsidTr="00BB7D1A">
        <w:trPr>
          <w:ins w:id="243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26" w:author="Author"/>
                <w:sz w:val="20"/>
                <w:lang w:val="en-IE"/>
              </w:rPr>
            </w:pPr>
            <w:ins w:id="24327"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8" w:author="Author"/>
                <w:sz w:val="20"/>
                <w:lang w:val="en-IE"/>
              </w:rPr>
            </w:pPr>
            <w:ins w:id="24329" w:author="Author">
              <w:r w:rsidRPr="00E73B40">
                <w:rPr>
                  <w:lang w:val="en-IE"/>
                </w:rPr>
                <w:t>Financial Account</w:t>
              </w:r>
            </w:ins>
          </w:p>
        </w:tc>
      </w:tr>
      <w:tr w:rsidR="00BB7D1A" w:rsidRPr="00E73B40" w14:paraId="79E148B2" w14:textId="77777777" w:rsidTr="00BB7D1A">
        <w:trPr>
          <w:ins w:id="243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31" w:author="Author"/>
                <w:sz w:val="20"/>
                <w:lang w:val="en-IE"/>
              </w:rPr>
            </w:pPr>
            <w:ins w:id="24332"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3" w:author="Author"/>
                <w:sz w:val="20"/>
                <w:lang w:val="en-IE"/>
              </w:rPr>
            </w:pPr>
            <w:ins w:id="24334" w:author="Author">
              <w:r w:rsidRPr="00E73B40">
                <w:rPr>
                  <w:lang w:val="en-IE"/>
                </w:rPr>
                <w:t>Feature</w:t>
              </w:r>
            </w:ins>
          </w:p>
        </w:tc>
      </w:tr>
      <w:tr w:rsidR="00BB7D1A" w:rsidRPr="00E73B40" w14:paraId="3395ACFA" w14:textId="77777777" w:rsidTr="00BB7D1A">
        <w:trPr>
          <w:ins w:id="243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36" w:author="Author"/>
                <w:sz w:val="20"/>
                <w:lang w:val="en-IE"/>
              </w:rPr>
            </w:pPr>
            <w:ins w:id="24337"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8" w:author="Author"/>
                <w:sz w:val="20"/>
                <w:lang w:val="en-IE"/>
              </w:rPr>
            </w:pPr>
            <w:ins w:id="24339" w:author="Author">
              <w:r w:rsidRPr="00E73B40">
                <w:rPr>
                  <w:lang w:val="en-IE"/>
                </w:rPr>
                <w:t>Finance</w:t>
              </w:r>
            </w:ins>
          </w:p>
        </w:tc>
      </w:tr>
      <w:tr w:rsidR="00BB7D1A" w:rsidRPr="00E73B40" w14:paraId="4C6A9537" w14:textId="77777777" w:rsidTr="00BB7D1A">
        <w:trPr>
          <w:ins w:id="243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41" w:author="Author"/>
                <w:sz w:val="20"/>
                <w:lang w:val="en-IE"/>
              </w:rPr>
            </w:pPr>
            <w:ins w:id="24342"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3" w:author="Author"/>
                <w:sz w:val="20"/>
                <w:lang w:val="en-IE"/>
              </w:rPr>
            </w:pPr>
            <w:ins w:id="24344" w:author="Author">
              <w:r w:rsidRPr="00E73B40">
                <w:rPr>
                  <w:lang w:val="en-IE"/>
                </w:rPr>
                <w:t>Fraud Management System</w:t>
              </w:r>
            </w:ins>
          </w:p>
        </w:tc>
      </w:tr>
      <w:tr w:rsidR="00BB7D1A" w:rsidRPr="00E73B40" w14:paraId="55E183FF" w14:textId="77777777" w:rsidTr="00BB7D1A">
        <w:trPr>
          <w:ins w:id="243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46" w:author="Author"/>
                <w:sz w:val="20"/>
                <w:lang w:val="en-IE"/>
              </w:rPr>
            </w:pPr>
            <w:ins w:id="24347"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8" w:author="Author"/>
                <w:sz w:val="20"/>
                <w:lang w:val="en-IE"/>
              </w:rPr>
            </w:pPr>
            <w:ins w:id="24349" w:author="Author">
              <w:r w:rsidRPr="00E73B40">
                <w:rPr>
                  <w:lang w:val="en-IE"/>
                </w:rPr>
                <w:t>Fraud</w:t>
              </w:r>
            </w:ins>
          </w:p>
        </w:tc>
      </w:tr>
      <w:tr w:rsidR="00BB7D1A" w:rsidRPr="00E73B40" w14:paraId="3013C9CD" w14:textId="77777777" w:rsidTr="00BB7D1A">
        <w:trPr>
          <w:ins w:id="243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51" w:author="Author"/>
                <w:sz w:val="20"/>
                <w:lang w:val="en-IE"/>
              </w:rPr>
            </w:pPr>
            <w:ins w:id="24352"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3" w:author="Author"/>
                <w:sz w:val="20"/>
                <w:lang w:val="en-IE"/>
              </w:rPr>
            </w:pPr>
            <w:ins w:id="24354" w:author="Author">
              <w:r w:rsidRPr="00E73B40">
                <w:rPr>
                  <w:lang w:val="en-IE"/>
                </w:rPr>
                <w:t>File Transfer Protocol</w:t>
              </w:r>
            </w:ins>
          </w:p>
        </w:tc>
      </w:tr>
      <w:tr w:rsidR="00BB7D1A" w:rsidRPr="00E73B40" w14:paraId="28235244" w14:textId="77777777" w:rsidTr="00BB7D1A">
        <w:trPr>
          <w:ins w:id="243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56" w:author="Author"/>
                <w:sz w:val="20"/>
                <w:lang w:val="en-IE"/>
              </w:rPr>
            </w:pPr>
            <w:ins w:id="24357"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8" w:author="Author"/>
                <w:sz w:val="20"/>
                <w:lang w:val="en-IE"/>
              </w:rPr>
            </w:pPr>
            <w:ins w:id="24359" w:author="Author">
              <w:r w:rsidRPr="00E73B40">
                <w:rPr>
                  <w:lang w:val="en-IE"/>
                </w:rPr>
                <w:t>Fiber to the Bulding / Basement</w:t>
              </w:r>
            </w:ins>
          </w:p>
        </w:tc>
      </w:tr>
      <w:tr w:rsidR="00BB7D1A" w:rsidRPr="00E73B40" w14:paraId="4AD57259" w14:textId="77777777" w:rsidTr="00BB7D1A">
        <w:trPr>
          <w:ins w:id="243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61" w:author="Author"/>
                <w:sz w:val="20"/>
                <w:lang w:val="en-IE"/>
              </w:rPr>
            </w:pPr>
            <w:ins w:id="24362"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3" w:author="Author"/>
                <w:sz w:val="20"/>
                <w:lang w:val="en-IE"/>
              </w:rPr>
            </w:pPr>
            <w:ins w:id="24364" w:author="Author">
              <w:r w:rsidRPr="00E73B40">
                <w:rPr>
                  <w:lang w:val="en-IE"/>
                </w:rPr>
                <w:t>Fiber to the Curb / Cabinet</w:t>
              </w:r>
            </w:ins>
          </w:p>
        </w:tc>
      </w:tr>
      <w:tr w:rsidR="00BB7D1A" w:rsidRPr="00E73B40" w14:paraId="6D23329A" w14:textId="77777777" w:rsidTr="00BB7D1A">
        <w:trPr>
          <w:ins w:id="243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66" w:author="Author"/>
                <w:sz w:val="20"/>
                <w:lang w:val="en-IE"/>
              </w:rPr>
            </w:pPr>
            <w:ins w:id="24367"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8" w:author="Author"/>
                <w:sz w:val="20"/>
                <w:lang w:val="en-IE"/>
              </w:rPr>
            </w:pPr>
            <w:ins w:id="24369" w:author="Author">
              <w:r w:rsidRPr="00E73B40">
                <w:rPr>
                  <w:lang w:val="en-IE"/>
                </w:rPr>
                <w:t>Fiber to the Home</w:t>
              </w:r>
            </w:ins>
          </w:p>
        </w:tc>
      </w:tr>
      <w:tr w:rsidR="00BB7D1A" w:rsidRPr="00E73B40" w14:paraId="30B05319" w14:textId="77777777" w:rsidTr="00BB7D1A">
        <w:trPr>
          <w:ins w:id="243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71" w:author="Author"/>
                <w:sz w:val="20"/>
                <w:lang w:val="en-IE"/>
              </w:rPr>
            </w:pPr>
            <w:ins w:id="24372"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3" w:author="Author"/>
                <w:sz w:val="20"/>
                <w:lang w:val="en-IE"/>
              </w:rPr>
            </w:pPr>
            <w:ins w:id="24374" w:author="Author">
              <w:r w:rsidRPr="00E73B40">
                <w:rPr>
                  <w:lang w:val="en-IE"/>
                </w:rPr>
                <w:t>Fiber to the Node</w:t>
              </w:r>
            </w:ins>
          </w:p>
        </w:tc>
      </w:tr>
      <w:tr w:rsidR="00BB7D1A" w:rsidRPr="00E73B40" w14:paraId="202791AC" w14:textId="77777777" w:rsidTr="00BB7D1A">
        <w:trPr>
          <w:ins w:id="243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76" w:author="Author"/>
                <w:sz w:val="20"/>
                <w:lang w:val="en-IE"/>
              </w:rPr>
            </w:pPr>
            <w:ins w:id="24377"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8" w:author="Author"/>
                <w:sz w:val="20"/>
                <w:lang w:val="en-IE"/>
              </w:rPr>
            </w:pPr>
            <w:ins w:id="24379" w:author="Author">
              <w:r w:rsidRPr="00E73B40">
                <w:rPr>
                  <w:lang w:val="en-IE"/>
                </w:rPr>
                <w:t>Golden Gate</w:t>
              </w:r>
            </w:ins>
          </w:p>
        </w:tc>
      </w:tr>
      <w:tr w:rsidR="00BB7D1A" w:rsidRPr="00E73B40" w14:paraId="0BC296EC" w14:textId="77777777" w:rsidTr="00BB7D1A">
        <w:trPr>
          <w:ins w:id="243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81" w:author="Author"/>
                <w:sz w:val="20"/>
                <w:lang w:val="en-IE"/>
              </w:rPr>
            </w:pPr>
            <w:ins w:id="24382"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3" w:author="Author"/>
                <w:sz w:val="20"/>
                <w:lang w:val="en-IE"/>
              </w:rPr>
            </w:pPr>
            <w:ins w:id="24384" w:author="Author">
              <w:r w:rsidRPr="00E73B40">
                <w:rPr>
                  <w:lang w:val="en-IE"/>
                </w:rPr>
                <w:t xml:space="preserve">GIT Version Control System - http://git-scm.com/ </w:t>
              </w:r>
            </w:ins>
          </w:p>
        </w:tc>
      </w:tr>
      <w:tr w:rsidR="00BB7D1A" w:rsidRPr="00E73B40" w14:paraId="50851FB0" w14:textId="77777777" w:rsidTr="00BB7D1A">
        <w:trPr>
          <w:ins w:id="243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86" w:author="Author"/>
                <w:sz w:val="20"/>
                <w:lang w:val="en-IE"/>
              </w:rPr>
            </w:pPr>
            <w:ins w:id="24387"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8" w:author="Author"/>
                <w:sz w:val="20"/>
                <w:lang w:val="en-IE"/>
              </w:rPr>
            </w:pPr>
            <w:ins w:id="24389" w:author="Author">
              <w:r w:rsidRPr="00E73B40">
                <w:rPr>
                  <w:lang w:val="en-IE"/>
                </w:rPr>
                <w:t>General Ledger</w:t>
              </w:r>
            </w:ins>
          </w:p>
        </w:tc>
      </w:tr>
      <w:tr w:rsidR="00BB7D1A" w:rsidRPr="00E73B40" w14:paraId="21647E02" w14:textId="77777777" w:rsidTr="00BB7D1A">
        <w:trPr>
          <w:ins w:id="243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91" w:author="Author"/>
                <w:sz w:val="20"/>
                <w:lang w:val="en-IE"/>
              </w:rPr>
            </w:pPr>
            <w:ins w:id="24392"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3" w:author="Author"/>
                <w:sz w:val="20"/>
                <w:lang w:val="en-IE"/>
              </w:rPr>
            </w:pPr>
            <w:ins w:id="24394" w:author="Author">
              <w:r w:rsidRPr="00E73B40">
                <w:rPr>
                  <w:lang w:val="en-IE"/>
                </w:rPr>
                <w:t>Geographic Number Porting</w:t>
              </w:r>
            </w:ins>
          </w:p>
        </w:tc>
      </w:tr>
      <w:tr w:rsidR="00BB7D1A" w:rsidRPr="00E73B40" w14:paraId="677491EF" w14:textId="77777777" w:rsidTr="00BB7D1A">
        <w:trPr>
          <w:ins w:id="243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396" w:author="Author"/>
                <w:sz w:val="20"/>
                <w:lang w:val="en-IE"/>
              </w:rPr>
            </w:pPr>
            <w:ins w:id="24397"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8" w:author="Author"/>
                <w:sz w:val="20"/>
                <w:lang w:val="en-IE"/>
              </w:rPr>
            </w:pPr>
            <w:ins w:id="24399" w:author="Author">
              <w:r w:rsidRPr="00E73B40">
                <w:rPr>
                  <w:lang w:val="en-IE"/>
                </w:rPr>
                <w:t>Global Order Management and Activation</w:t>
              </w:r>
            </w:ins>
          </w:p>
        </w:tc>
      </w:tr>
      <w:tr w:rsidR="00BB7D1A" w:rsidRPr="00E73B40" w14:paraId="33AB797B" w14:textId="77777777" w:rsidTr="00BB7D1A">
        <w:trPr>
          <w:ins w:id="244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401" w:author="Author"/>
                <w:sz w:val="20"/>
                <w:lang w:val="en-IE"/>
              </w:rPr>
            </w:pPr>
            <w:ins w:id="24402"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3" w:author="Author"/>
                <w:sz w:val="20"/>
                <w:lang w:val="en-IE"/>
              </w:rPr>
            </w:pPr>
            <w:ins w:id="24404" w:author="Author">
              <w:r w:rsidRPr="00E73B40">
                <w:rPr>
                  <w:lang w:val="en-IE"/>
                </w:rPr>
                <w:t>Graphical User Interface, see also UI</w:t>
              </w:r>
            </w:ins>
          </w:p>
        </w:tc>
      </w:tr>
      <w:tr w:rsidR="00BB7D1A" w:rsidRPr="00E73B40" w14:paraId="0844821B" w14:textId="77777777" w:rsidTr="00BB7D1A">
        <w:trPr>
          <w:ins w:id="244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06" w:author="Author"/>
                <w:sz w:val="20"/>
                <w:lang w:val="en-IE"/>
              </w:rPr>
            </w:pPr>
            <w:ins w:id="24407"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8" w:author="Author"/>
                <w:sz w:val="20"/>
                <w:lang w:val="en-IE"/>
              </w:rPr>
            </w:pPr>
            <w:ins w:id="24409" w:author="Author">
              <w:r w:rsidRPr="00E73B40">
                <w:rPr>
                  <w:lang w:val="en-IE"/>
                </w:rPr>
                <w:t>Gateway</w:t>
              </w:r>
            </w:ins>
          </w:p>
        </w:tc>
      </w:tr>
      <w:tr w:rsidR="00BB7D1A" w:rsidRPr="00E73B40" w14:paraId="0A4FAC39" w14:textId="77777777" w:rsidTr="00BB7D1A">
        <w:trPr>
          <w:ins w:id="244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11" w:author="Author"/>
                <w:sz w:val="20"/>
                <w:lang w:val="en-IE"/>
              </w:rPr>
            </w:pPr>
            <w:ins w:id="24412"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3" w:author="Author"/>
                <w:sz w:val="20"/>
                <w:lang w:val="en-IE"/>
              </w:rPr>
            </w:pPr>
            <w:ins w:id="24414" w:author="Author">
              <w:r w:rsidRPr="00E73B40">
                <w:rPr>
                  <w:lang w:val="en-IE"/>
                </w:rPr>
                <w:t>Home Location Register</w:t>
              </w:r>
            </w:ins>
          </w:p>
        </w:tc>
      </w:tr>
      <w:tr w:rsidR="00BB7D1A" w:rsidRPr="00E73B40" w14:paraId="199B03C6" w14:textId="77777777" w:rsidTr="00BB7D1A">
        <w:trPr>
          <w:ins w:id="244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16" w:author="Author"/>
                <w:sz w:val="20"/>
                <w:lang w:val="en-IE"/>
              </w:rPr>
            </w:pPr>
            <w:ins w:id="24417"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8" w:author="Author"/>
                <w:sz w:val="20"/>
                <w:lang w:val="en-IE"/>
              </w:rPr>
            </w:pPr>
            <w:ins w:id="24419"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21" w:author="Author"/>
                <w:sz w:val="20"/>
                <w:lang w:val="en-IE"/>
              </w:rPr>
            </w:pPr>
            <w:ins w:id="24422"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3" w:author="Author"/>
                <w:sz w:val="20"/>
                <w:lang w:val="en-IE"/>
              </w:rPr>
            </w:pPr>
            <w:ins w:id="24424" w:author="Author">
              <w:r w:rsidRPr="00E73B40">
                <w:rPr>
                  <w:lang w:val="en-IE"/>
                </w:rPr>
                <w:t>International Business Machines</w:t>
              </w:r>
            </w:ins>
          </w:p>
        </w:tc>
      </w:tr>
      <w:tr w:rsidR="00BB7D1A" w:rsidRPr="00E73B40" w14:paraId="2ADC7B14" w14:textId="77777777" w:rsidTr="00BB7D1A">
        <w:trPr>
          <w:ins w:id="244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26" w:author="Author"/>
                <w:sz w:val="20"/>
                <w:lang w:val="en-IE"/>
              </w:rPr>
            </w:pPr>
            <w:ins w:id="24427"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8" w:author="Author"/>
                <w:sz w:val="20"/>
                <w:lang w:val="en-IE"/>
              </w:rPr>
            </w:pPr>
            <w:ins w:id="24429" w:author="Author">
              <w:r w:rsidRPr="00E73B40">
                <w:rPr>
                  <w:lang w:val="en-IE"/>
                </w:rPr>
                <w:t>Integrated circuit card identifier</w:t>
              </w:r>
            </w:ins>
          </w:p>
        </w:tc>
      </w:tr>
      <w:tr w:rsidR="00BB7D1A" w:rsidRPr="00E73B40" w14:paraId="482C5C96" w14:textId="77777777" w:rsidTr="00BB7D1A">
        <w:trPr>
          <w:ins w:id="244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31" w:author="Author"/>
                <w:sz w:val="20"/>
                <w:lang w:val="en-IE"/>
              </w:rPr>
            </w:pPr>
            <w:ins w:id="24432"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3" w:author="Author"/>
                <w:sz w:val="20"/>
                <w:lang w:val="en-IE"/>
              </w:rPr>
            </w:pPr>
            <w:ins w:id="24434" w:author="Author">
              <w:r w:rsidRPr="00E73B40">
                <w:rPr>
                  <w:lang w:val="en-IE"/>
                </w:rPr>
                <w:t>Invoice Format</w:t>
              </w:r>
            </w:ins>
          </w:p>
        </w:tc>
      </w:tr>
      <w:tr w:rsidR="00BB7D1A" w:rsidRPr="00E73B40" w14:paraId="7615E0EB" w14:textId="77777777" w:rsidTr="00BB7D1A">
        <w:trPr>
          <w:ins w:id="244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36" w:author="Author"/>
                <w:sz w:val="20"/>
                <w:lang w:val="en-IE"/>
              </w:rPr>
            </w:pPr>
            <w:ins w:id="24437"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8" w:author="Author"/>
                <w:sz w:val="20"/>
                <w:lang w:val="en-IE"/>
              </w:rPr>
            </w:pPr>
            <w:ins w:id="24439" w:author="Author">
              <w:r w:rsidRPr="00E73B40">
                <w:rPr>
                  <w:lang w:val="en-IE"/>
                </w:rPr>
                <w:t>International Mobile Equipment Identity</w:t>
              </w:r>
            </w:ins>
          </w:p>
        </w:tc>
      </w:tr>
      <w:tr w:rsidR="00BB7D1A" w:rsidRPr="00E73B40" w14:paraId="3A7E92CF" w14:textId="77777777" w:rsidTr="00BB7D1A">
        <w:trPr>
          <w:ins w:id="244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41" w:author="Author"/>
                <w:sz w:val="20"/>
                <w:lang w:val="en-IE"/>
              </w:rPr>
            </w:pPr>
            <w:ins w:id="24442"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3" w:author="Author"/>
                <w:sz w:val="20"/>
                <w:lang w:val="en-IE"/>
              </w:rPr>
            </w:pPr>
            <w:ins w:id="24444" w:author="Author">
              <w:r w:rsidRPr="00E73B40">
                <w:rPr>
                  <w:lang w:val="en-IE"/>
                </w:rPr>
                <w:t>Interface Master List</w:t>
              </w:r>
            </w:ins>
          </w:p>
        </w:tc>
      </w:tr>
      <w:tr w:rsidR="00BB7D1A" w:rsidRPr="00E73B40" w14:paraId="37AC393F" w14:textId="77777777" w:rsidTr="00BB7D1A">
        <w:trPr>
          <w:ins w:id="244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46" w:author="Author"/>
                <w:sz w:val="20"/>
                <w:lang w:val="en-IE"/>
              </w:rPr>
            </w:pPr>
            <w:ins w:id="24447"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8" w:author="Author"/>
                <w:sz w:val="20"/>
                <w:lang w:val="en-IE"/>
              </w:rPr>
            </w:pPr>
            <w:ins w:id="24449" w:author="Author">
              <w:r w:rsidRPr="00E73B40">
                <w:rPr>
                  <w:lang w:val="en-IE"/>
                </w:rPr>
                <w:t>International Mobile Subscriber Identity</w:t>
              </w:r>
            </w:ins>
          </w:p>
        </w:tc>
      </w:tr>
      <w:tr w:rsidR="00BB7D1A" w:rsidRPr="00E73B40" w14:paraId="6AB27A85" w14:textId="77777777" w:rsidTr="00BB7D1A">
        <w:trPr>
          <w:ins w:id="244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51" w:author="Author"/>
                <w:sz w:val="20"/>
                <w:lang w:val="en-IE"/>
              </w:rPr>
            </w:pPr>
            <w:ins w:id="24452"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3" w:author="Author"/>
                <w:sz w:val="20"/>
                <w:lang w:val="en-IE"/>
              </w:rPr>
            </w:pPr>
            <w:ins w:id="24454" w:author="Author">
              <w:r w:rsidRPr="00E73B40">
                <w:rPr>
                  <w:lang w:val="en-IE"/>
                </w:rPr>
                <w:t>Intelligent Network</w:t>
              </w:r>
            </w:ins>
          </w:p>
        </w:tc>
      </w:tr>
      <w:tr w:rsidR="00BB7D1A" w:rsidRPr="00E73B40" w14:paraId="13CF664D" w14:textId="77777777" w:rsidTr="00BB7D1A">
        <w:trPr>
          <w:ins w:id="244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56" w:author="Author"/>
                <w:sz w:val="20"/>
                <w:lang w:val="en-IE"/>
              </w:rPr>
            </w:pPr>
            <w:ins w:id="24457"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8" w:author="Author"/>
                <w:sz w:val="20"/>
                <w:lang w:val="en-IE"/>
              </w:rPr>
            </w:pPr>
            <w:ins w:id="24459" w:author="Author">
              <w:r w:rsidRPr="00E73B40">
                <w:rPr>
                  <w:lang w:val="en-IE"/>
                </w:rPr>
                <w:t>Integration and Operation Design Document</w:t>
              </w:r>
            </w:ins>
          </w:p>
        </w:tc>
      </w:tr>
      <w:tr w:rsidR="00BB7D1A" w:rsidRPr="00E73B40" w14:paraId="5DF65C22" w14:textId="77777777" w:rsidTr="00BB7D1A">
        <w:trPr>
          <w:ins w:id="244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61" w:author="Author"/>
                <w:sz w:val="20"/>
                <w:lang w:val="en-IE"/>
              </w:rPr>
            </w:pPr>
            <w:ins w:id="24462"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3" w:author="Author"/>
                <w:sz w:val="20"/>
                <w:lang w:val="en-IE"/>
              </w:rPr>
            </w:pPr>
            <w:ins w:id="24464" w:author="Author">
              <w:r w:rsidRPr="00E73B40">
                <w:rPr>
                  <w:lang w:val="en-IE"/>
                </w:rPr>
                <w:t>Internet Protocol</w:t>
              </w:r>
            </w:ins>
          </w:p>
        </w:tc>
      </w:tr>
      <w:tr w:rsidR="00BB7D1A" w:rsidRPr="00E73B40" w14:paraId="1DD39012" w14:textId="77777777" w:rsidTr="00BB7D1A">
        <w:trPr>
          <w:ins w:id="244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66" w:author="Author"/>
                <w:sz w:val="20"/>
                <w:lang w:val="en-IE"/>
              </w:rPr>
            </w:pPr>
            <w:ins w:id="24467"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8" w:author="Author"/>
                <w:sz w:val="20"/>
                <w:lang w:val="en-IE"/>
              </w:rPr>
            </w:pPr>
            <w:ins w:id="24469" w:author="Author">
              <w:r w:rsidRPr="00E73B40">
                <w:rPr>
                  <w:lang w:val="en-IE"/>
                </w:rPr>
                <w:t>Television over Internet</w:t>
              </w:r>
            </w:ins>
          </w:p>
        </w:tc>
      </w:tr>
      <w:tr w:rsidR="00BB7D1A" w:rsidRPr="00E73B40" w14:paraId="627EB592" w14:textId="77777777" w:rsidTr="00BB7D1A">
        <w:trPr>
          <w:ins w:id="244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71" w:author="Author"/>
                <w:sz w:val="20"/>
                <w:lang w:val="en-IE"/>
              </w:rPr>
            </w:pPr>
            <w:ins w:id="24472"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3" w:author="Author"/>
                <w:sz w:val="20"/>
                <w:lang w:val="en-IE"/>
              </w:rPr>
            </w:pPr>
            <w:ins w:id="24474" w:author="Author">
              <w:r w:rsidRPr="00E73B40">
                <w:rPr>
                  <w:lang w:val="en-IE"/>
                </w:rPr>
                <w:t>Integrated Services for Digital Network</w:t>
              </w:r>
            </w:ins>
          </w:p>
        </w:tc>
      </w:tr>
      <w:tr w:rsidR="00BB7D1A" w:rsidRPr="00E73B40" w14:paraId="48BDBA3D" w14:textId="77777777" w:rsidTr="00BB7D1A">
        <w:trPr>
          <w:ins w:id="244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76" w:author="Author"/>
                <w:sz w:val="20"/>
                <w:lang w:val="en-IE"/>
              </w:rPr>
            </w:pPr>
            <w:ins w:id="24477"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8" w:author="Author"/>
                <w:sz w:val="20"/>
                <w:lang w:val="en-IE"/>
              </w:rPr>
            </w:pPr>
            <w:ins w:id="24479" w:author="Author">
              <w:r w:rsidRPr="00E73B40">
                <w:rPr>
                  <w:lang w:val="en-IE"/>
                </w:rPr>
                <w:t>Information Security Management System</w:t>
              </w:r>
            </w:ins>
          </w:p>
        </w:tc>
      </w:tr>
      <w:tr w:rsidR="00BB7D1A" w:rsidRPr="00E73B40" w14:paraId="3C4D5F42" w14:textId="77777777" w:rsidTr="00BB7D1A">
        <w:trPr>
          <w:ins w:id="244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81" w:author="Author"/>
                <w:sz w:val="20"/>
                <w:lang w:val="en-IE"/>
              </w:rPr>
            </w:pPr>
            <w:ins w:id="24482"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3" w:author="Author"/>
                <w:sz w:val="20"/>
                <w:lang w:val="en-IE"/>
              </w:rPr>
            </w:pPr>
            <w:ins w:id="24484" w:author="Author">
              <w:r w:rsidRPr="00E73B40">
                <w:rPr>
                  <w:lang w:val="en-IE"/>
                </w:rPr>
                <w:t>Internet Service Provider</w:t>
              </w:r>
            </w:ins>
          </w:p>
        </w:tc>
      </w:tr>
      <w:tr w:rsidR="00BB7D1A" w:rsidRPr="00E73B40" w14:paraId="0DD2FCDF" w14:textId="77777777" w:rsidTr="00BB7D1A">
        <w:trPr>
          <w:ins w:id="244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86" w:author="Author"/>
                <w:sz w:val="20"/>
                <w:lang w:val="en-IE"/>
              </w:rPr>
            </w:pPr>
            <w:ins w:id="24487"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8" w:author="Author"/>
                <w:sz w:val="20"/>
                <w:lang w:val="en-IE"/>
              </w:rPr>
            </w:pPr>
            <w:ins w:id="24489" w:author="Author">
              <w:r w:rsidRPr="00E73B40">
                <w:rPr>
                  <w:lang w:val="en-IE"/>
                </w:rPr>
                <w:t>Information Technology</w:t>
              </w:r>
            </w:ins>
          </w:p>
        </w:tc>
      </w:tr>
      <w:tr w:rsidR="00BB7D1A" w:rsidRPr="00E73B40" w14:paraId="43572795" w14:textId="77777777" w:rsidTr="00BB7D1A">
        <w:trPr>
          <w:ins w:id="244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91" w:author="Author"/>
                <w:sz w:val="20"/>
                <w:lang w:val="en-IE"/>
              </w:rPr>
            </w:pPr>
            <w:ins w:id="24492"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3" w:author="Author"/>
                <w:sz w:val="20"/>
                <w:lang w:val="en-IE"/>
              </w:rPr>
            </w:pPr>
            <w:ins w:id="24494" w:author="Author">
              <w:r w:rsidRPr="00E73B40">
                <w:rPr>
                  <w:lang w:val="en-IE"/>
                </w:rPr>
                <w:t>Interactive Voice Response</w:t>
              </w:r>
            </w:ins>
          </w:p>
        </w:tc>
      </w:tr>
      <w:tr w:rsidR="00BB7D1A" w:rsidRPr="00E73B40" w14:paraId="33A6C7B2" w14:textId="77777777" w:rsidTr="00BB7D1A">
        <w:trPr>
          <w:ins w:id="244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496" w:author="Author"/>
                <w:sz w:val="20"/>
                <w:lang w:val="en-IE"/>
              </w:rPr>
            </w:pPr>
            <w:ins w:id="24497"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8" w:author="Author"/>
                <w:sz w:val="20"/>
                <w:lang w:val="en-IE"/>
              </w:rPr>
            </w:pPr>
            <w:ins w:id="24499" w:author="Author">
              <w:r w:rsidRPr="00E73B40">
                <w:rPr>
                  <w:lang w:val="en-IE"/>
                </w:rPr>
                <w:t>Key performance indicator</w:t>
              </w:r>
            </w:ins>
          </w:p>
        </w:tc>
      </w:tr>
      <w:tr w:rsidR="00BB7D1A" w:rsidRPr="00E73B40" w14:paraId="43EC097E" w14:textId="77777777" w:rsidTr="00BB7D1A">
        <w:trPr>
          <w:ins w:id="245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501" w:author="Author"/>
                <w:sz w:val="20"/>
                <w:lang w:val="en-IE"/>
              </w:rPr>
            </w:pPr>
            <w:ins w:id="24502"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3" w:author="Author"/>
                <w:sz w:val="20"/>
                <w:lang w:val="en-IE"/>
              </w:rPr>
            </w:pPr>
            <w:ins w:id="24504" w:author="Author">
              <w:r w:rsidRPr="00E73B40">
                <w:rPr>
                  <w:lang w:val="en-IE"/>
                </w:rPr>
                <w:t>Local Intergration Gateway</w:t>
              </w:r>
            </w:ins>
          </w:p>
        </w:tc>
      </w:tr>
      <w:tr w:rsidR="00BB7D1A" w:rsidRPr="00E73B40" w14:paraId="2CC5CE4B" w14:textId="77777777" w:rsidTr="00BB7D1A">
        <w:trPr>
          <w:ins w:id="245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06" w:author="Author"/>
                <w:sz w:val="20"/>
                <w:lang w:val="en-IE"/>
              </w:rPr>
            </w:pPr>
            <w:ins w:id="24507"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8" w:author="Author"/>
                <w:sz w:val="20"/>
                <w:lang w:val="en-IE"/>
              </w:rPr>
            </w:pPr>
            <w:ins w:id="24509" w:author="Author">
              <w:r w:rsidRPr="00E73B40">
                <w:rPr>
                  <w:lang w:val="en-IE"/>
                </w:rPr>
                <w:t>The appearance and function of a program’s UI</w:t>
              </w:r>
            </w:ins>
          </w:p>
        </w:tc>
      </w:tr>
      <w:tr w:rsidR="00BB7D1A" w:rsidRPr="00E73B40" w14:paraId="21FD1FC4" w14:textId="77777777" w:rsidTr="00BB7D1A">
        <w:trPr>
          <w:ins w:id="245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11" w:author="Author"/>
                <w:sz w:val="20"/>
                <w:lang w:val="en-IE"/>
              </w:rPr>
            </w:pPr>
            <w:ins w:id="24512"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3" w:author="Author"/>
                <w:sz w:val="20"/>
                <w:lang w:val="en-IE"/>
              </w:rPr>
            </w:pPr>
            <w:ins w:id="24514" w:author="Author">
              <w:r w:rsidRPr="00E73B40">
                <w:rPr>
                  <w:lang w:val="en-IE"/>
                </w:rPr>
                <w:t>Manage Components</w:t>
              </w:r>
            </w:ins>
          </w:p>
        </w:tc>
      </w:tr>
      <w:tr w:rsidR="00BB7D1A" w:rsidRPr="00E73B40" w14:paraId="57696C91" w14:textId="77777777" w:rsidTr="00BB7D1A">
        <w:trPr>
          <w:ins w:id="245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16" w:author="Author"/>
                <w:sz w:val="20"/>
                <w:lang w:val="en-IE"/>
              </w:rPr>
            </w:pPr>
            <w:ins w:id="24517"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8" w:author="Author"/>
                <w:sz w:val="20"/>
                <w:lang w:val="en-IE"/>
              </w:rPr>
            </w:pPr>
            <w:ins w:id="24519" w:author="Author">
              <w:r w:rsidRPr="00E73B40">
                <w:rPr>
                  <w:lang w:val="en-IE"/>
                </w:rPr>
                <w:t>Multi Channel Campaign Management</w:t>
              </w:r>
            </w:ins>
          </w:p>
        </w:tc>
      </w:tr>
      <w:tr w:rsidR="00BB7D1A" w:rsidRPr="00E73B40" w14:paraId="7F9C17DE" w14:textId="77777777" w:rsidTr="00BB7D1A">
        <w:trPr>
          <w:ins w:id="245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21" w:author="Author"/>
                <w:sz w:val="20"/>
                <w:lang w:val="en-IE"/>
              </w:rPr>
            </w:pPr>
            <w:ins w:id="24522"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3" w:author="Author"/>
                <w:sz w:val="20"/>
                <w:lang w:val="en-IE"/>
              </w:rPr>
            </w:pPr>
            <w:ins w:id="24524" w:author="Author">
              <w:r w:rsidRPr="00E73B40">
                <w:rPr>
                  <w:lang w:val="en-IE"/>
                </w:rPr>
                <w:t>Amdocs Master Enterprise Catalogue, – known in previous versions as EPC</w:t>
              </w:r>
            </w:ins>
          </w:p>
        </w:tc>
      </w:tr>
      <w:tr w:rsidR="00BB7D1A" w:rsidRPr="00E73B40" w14:paraId="7B5044FF" w14:textId="77777777" w:rsidTr="00BB7D1A">
        <w:trPr>
          <w:ins w:id="245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26" w:author="Author"/>
                <w:sz w:val="20"/>
                <w:lang w:val="en-IE"/>
              </w:rPr>
            </w:pPr>
            <w:ins w:id="24527"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8" w:author="Author"/>
                <w:sz w:val="20"/>
                <w:lang w:val="en-IE"/>
              </w:rPr>
            </w:pPr>
            <w:ins w:id="24529" w:author="Author">
              <w:r w:rsidRPr="00E73B40">
                <w:rPr>
                  <w:lang w:val="en-IE"/>
                </w:rPr>
                <w:t>Managed File Transfer</w:t>
              </w:r>
            </w:ins>
          </w:p>
        </w:tc>
      </w:tr>
      <w:tr w:rsidR="00BB7D1A" w:rsidRPr="00E73B40" w14:paraId="7CF069FC" w14:textId="77777777" w:rsidTr="00BB7D1A">
        <w:trPr>
          <w:ins w:id="245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31" w:author="Author"/>
                <w:sz w:val="20"/>
                <w:lang w:val="en-IE"/>
              </w:rPr>
            </w:pPr>
            <w:ins w:id="24532"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3" w:author="Author"/>
                <w:sz w:val="20"/>
                <w:lang w:val="en-IE"/>
              </w:rPr>
            </w:pPr>
            <w:ins w:id="24534" w:author="Author">
              <w:r w:rsidRPr="00E73B40">
                <w:rPr>
                  <w:lang w:val="en-IE"/>
                </w:rPr>
                <w:t>Marketing</w:t>
              </w:r>
            </w:ins>
          </w:p>
        </w:tc>
      </w:tr>
      <w:tr w:rsidR="00BB7D1A" w:rsidRPr="00E73B40" w14:paraId="66BE33A6" w14:textId="77777777" w:rsidTr="00BB7D1A">
        <w:trPr>
          <w:ins w:id="245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36" w:author="Author"/>
                <w:sz w:val="20"/>
                <w:lang w:val="en-IE"/>
              </w:rPr>
            </w:pPr>
            <w:ins w:id="24537"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8" w:author="Author"/>
                <w:sz w:val="20"/>
                <w:lang w:val="en-IE"/>
              </w:rPr>
            </w:pPr>
            <w:ins w:id="24539" w:author="Author">
              <w:r w:rsidRPr="00E73B40">
                <w:rPr>
                  <w:lang w:val="en-IE"/>
                </w:rPr>
                <w:t>Mobile Number Porting</w:t>
              </w:r>
            </w:ins>
          </w:p>
        </w:tc>
      </w:tr>
      <w:tr w:rsidR="00BB7D1A" w:rsidRPr="00E73B40" w14:paraId="7CD957AD" w14:textId="77777777" w:rsidTr="00BB7D1A">
        <w:trPr>
          <w:ins w:id="245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41" w:author="Author"/>
                <w:sz w:val="20"/>
                <w:lang w:val="en-IE"/>
              </w:rPr>
            </w:pPr>
            <w:ins w:id="24542"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3" w:author="Author"/>
                <w:sz w:val="20"/>
                <w:lang w:val="en-IE"/>
              </w:rPr>
            </w:pPr>
            <w:ins w:id="24544" w:author="Author">
              <w:r w:rsidRPr="00E73B40">
                <w:rPr>
                  <w:lang w:val="en-IE"/>
                </w:rPr>
                <w:t>Mobile Subscriber ISDN Number</w:t>
              </w:r>
            </w:ins>
          </w:p>
        </w:tc>
      </w:tr>
      <w:tr w:rsidR="00BB7D1A" w:rsidRPr="00E73B40" w14:paraId="5BE2B5C7" w14:textId="77777777" w:rsidTr="00BB7D1A">
        <w:trPr>
          <w:ins w:id="245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46" w:author="Author"/>
                <w:sz w:val="20"/>
                <w:lang w:val="en-IE"/>
              </w:rPr>
            </w:pPr>
            <w:ins w:id="24547"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8" w:author="Author"/>
                <w:sz w:val="20"/>
                <w:lang w:val="en-IE"/>
              </w:rPr>
            </w:pPr>
            <w:ins w:id="24549" w:author="Author">
              <w:r w:rsidRPr="00E73B40">
                <w:rPr>
                  <w:lang w:val="en-IE"/>
                </w:rPr>
                <w:t>Mobile Virtual Network Enabler</w:t>
              </w:r>
            </w:ins>
          </w:p>
        </w:tc>
      </w:tr>
      <w:tr w:rsidR="00BB7D1A" w:rsidRPr="00E73B40" w14:paraId="3A7C7E0D" w14:textId="77777777" w:rsidTr="00BB7D1A">
        <w:trPr>
          <w:ins w:id="245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51" w:author="Author"/>
                <w:sz w:val="20"/>
                <w:lang w:val="en-IE"/>
              </w:rPr>
            </w:pPr>
            <w:ins w:id="24552"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3" w:author="Author"/>
                <w:sz w:val="20"/>
                <w:lang w:val="en-IE"/>
              </w:rPr>
            </w:pPr>
            <w:ins w:id="24554" w:author="Author">
              <w:r w:rsidRPr="00E73B40">
                <w:rPr>
                  <w:lang w:val="en-IE"/>
                </w:rPr>
                <w:t>Mobile virtual network operator</w:t>
              </w:r>
            </w:ins>
          </w:p>
        </w:tc>
      </w:tr>
      <w:tr w:rsidR="00BB7D1A" w:rsidRPr="00E73B40" w14:paraId="2601403C" w14:textId="77777777" w:rsidTr="00BB7D1A">
        <w:trPr>
          <w:ins w:id="245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56" w:author="Author"/>
                <w:sz w:val="20"/>
                <w:lang w:val="en-IE"/>
              </w:rPr>
            </w:pPr>
            <w:ins w:id="24557"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8" w:author="Author"/>
                <w:sz w:val="20"/>
                <w:lang w:val="en-IE"/>
              </w:rPr>
            </w:pPr>
            <w:ins w:id="24559" w:author="Author">
              <w:r w:rsidRPr="00E73B40">
                <w:rPr>
                  <w:lang w:val="en-IE"/>
                </w:rPr>
                <w:t>Mediation Zone</w:t>
              </w:r>
            </w:ins>
          </w:p>
        </w:tc>
      </w:tr>
      <w:tr w:rsidR="00BB7D1A" w:rsidRPr="00E73B40" w14:paraId="444DE748" w14:textId="77777777" w:rsidTr="00BB7D1A">
        <w:trPr>
          <w:ins w:id="245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61" w:author="Author"/>
                <w:sz w:val="20"/>
                <w:lang w:val="en-IE"/>
              </w:rPr>
            </w:pPr>
            <w:ins w:id="24562"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3" w:author="Author"/>
                <w:sz w:val="20"/>
                <w:lang w:val="en-IE"/>
              </w:rPr>
            </w:pPr>
            <w:ins w:id="24564" w:author="Author">
              <w:r w:rsidRPr="00E73B40">
                <w:rPr>
                  <w:lang w:val="en-IE"/>
                </w:rPr>
                <w:t xml:space="preserve">Network File System - http://en.wikipedia.org/wiki/Network_File_System </w:t>
              </w:r>
            </w:ins>
          </w:p>
        </w:tc>
      </w:tr>
      <w:tr w:rsidR="00BB7D1A" w:rsidRPr="00E73B40" w14:paraId="60FD974E" w14:textId="77777777" w:rsidTr="00BB7D1A">
        <w:trPr>
          <w:ins w:id="245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66" w:author="Author"/>
                <w:sz w:val="20"/>
                <w:lang w:val="en-IE"/>
              </w:rPr>
            </w:pPr>
            <w:ins w:id="24567"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8" w:author="Author"/>
                <w:sz w:val="20"/>
                <w:lang w:val="en-IE"/>
              </w:rPr>
            </w:pPr>
            <w:ins w:id="24569" w:author="Author">
              <w:r w:rsidRPr="00E73B40">
                <w:rPr>
                  <w:lang w:val="en-IE"/>
                </w:rPr>
                <w:t>Next Generation Security Services</w:t>
              </w:r>
            </w:ins>
          </w:p>
        </w:tc>
      </w:tr>
      <w:tr w:rsidR="00BB7D1A" w:rsidRPr="00E73B40" w14:paraId="593980BE" w14:textId="77777777" w:rsidTr="00BB7D1A">
        <w:trPr>
          <w:ins w:id="245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71" w:author="Author"/>
                <w:sz w:val="20"/>
                <w:lang w:val="en-IE"/>
              </w:rPr>
            </w:pPr>
            <w:ins w:id="24572"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3" w:author="Author"/>
                <w:sz w:val="20"/>
                <w:lang w:val="en-IE"/>
              </w:rPr>
            </w:pPr>
            <w:ins w:id="24574" w:author="Author">
              <w:r w:rsidRPr="00E73B40">
                <w:rPr>
                  <w:lang w:val="en-IE"/>
                </w:rPr>
                <w:t>Network Profile Service</w:t>
              </w:r>
            </w:ins>
          </w:p>
        </w:tc>
      </w:tr>
      <w:tr w:rsidR="00BB7D1A" w:rsidRPr="00E73B40" w14:paraId="169933E4" w14:textId="77777777" w:rsidTr="00BB7D1A">
        <w:trPr>
          <w:ins w:id="245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76" w:author="Author"/>
                <w:sz w:val="20"/>
                <w:lang w:val="en-IE"/>
              </w:rPr>
            </w:pPr>
            <w:ins w:id="24577"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8" w:author="Author"/>
                <w:sz w:val="20"/>
                <w:lang w:val="en-IE"/>
              </w:rPr>
            </w:pPr>
            <w:ins w:id="24579" w:author="Author">
              <w:r w:rsidRPr="00E73B40">
                <w:rPr>
                  <w:lang w:val="en-IE"/>
                </w:rPr>
                <w:t>Network Profile Tool</w:t>
              </w:r>
            </w:ins>
          </w:p>
        </w:tc>
      </w:tr>
      <w:tr w:rsidR="00BB7D1A" w:rsidRPr="00E73B40" w14:paraId="072DA87E" w14:textId="77777777" w:rsidTr="00BB7D1A">
        <w:trPr>
          <w:ins w:id="245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81" w:author="Author"/>
                <w:sz w:val="20"/>
                <w:lang w:val="en-IE"/>
              </w:rPr>
            </w:pPr>
            <w:ins w:id="24582"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3" w:author="Author"/>
                <w:sz w:val="20"/>
                <w:lang w:val="en-IE"/>
              </w:rPr>
            </w:pPr>
            <w:ins w:id="24584" w:author="Author">
              <w:r w:rsidRPr="00E73B40">
                <w:rPr>
                  <w:lang w:val="en-IE"/>
                </w:rPr>
                <w:t>Oracle API Gateway</w:t>
              </w:r>
            </w:ins>
          </w:p>
        </w:tc>
      </w:tr>
      <w:tr w:rsidR="00BB7D1A" w:rsidRPr="00E73B40" w14:paraId="1DDFD806" w14:textId="77777777" w:rsidTr="00BB7D1A">
        <w:trPr>
          <w:ins w:id="245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86" w:author="Author"/>
                <w:sz w:val="20"/>
                <w:lang w:val="en-IE"/>
              </w:rPr>
            </w:pPr>
            <w:ins w:id="24587"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8" w:author="Author"/>
                <w:sz w:val="20"/>
                <w:lang w:val="en-IE"/>
              </w:rPr>
            </w:pPr>
            <w:ins w:id="24589" w:author="Author">
              <w:r w:rsidRPr="00E73B40">
                <w:rPr>
                  <w:lang w:val="en-IE"/>
                </w:rPr>
                <w:t>One-Time Charge</w:t>
              </w:r>
            </w:ins>
          </w:p>
        </w:tc>
      </w:tr>
      <w:tr w:rsidR="00BB7D1A" w:rsidRPr="00E73B40" w14:paraId="5AD93FB5" w14:textId="77777777" w:rsidTr="00BB7D1A">
        <w:trPr>
          <w:ins w:id="245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91" w:author="Author"/>
                <w:sz w:val="20"/>
                <w:lang w:val="en-IE"/>
              </w:rPr>
            </w:pPr>
            <w:ins w:id="24592"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3" w:author="Author"/>
                <w:sz w:val="20"/>
                <w:lang w:val="en-IE"/>
              </w:rPr>
            </w:pPr>
            <w:ins w:id="24594" w:author="Author">
              <w:r w:rsidRPr="00E73B40">
                <w:rPr>
                  <w:lang w:val="en-IE"/>
                </w:rPr>
                <w:t>Oracle Data Integrator</w:t>
              </w:r>
            </w:ins>
          </w:p>
        </w:tc>
      </w:tr>
      <w:tr w:rsidR="00BB7D1A" w:rsidRPr="00E73B40" w14:paraId="130F18C9" w14:textId="77777777" w:rsidTr="00BB7D1A">
        <w:trPr>
          <w:ins w:id="245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596" w:author="Author"/>
                <w:sz w:val="20"/>
                <w:lang w:val="en-IE"/>
              </w:rPr>
            </w:pPr>
            <w:ins w:id="24597"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8" w:author="Author"/>
                <w:sz w:val="20"/>
                <w:lang w:val="en-IE"/>
              </w:rPr>
            </w:pPr>
            <w:ins w:id="24599" w:author="Author">
              <w:r w:rsidRPr="00E73B40">
                <w:rPr>
                  <w:lang w:val="en-IE"/>
                </w:rPr>
                <w:t>Originating Intelligent Network Category Key – setting in core network</w:t>
              </w:r>
            </w:ins>
          </w:p>
        </w:tc>
      </w:tr>
      <w:tr w:rsidR="00BB7D1A" w:rsidRPr="00E73B40" w14:paraId="728A935C" w14:textId="77777777" w:rsidTr="00BB7D1A">
        <w:trPr>
          <w:ins w:id="246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601" w:author="Author"/>
                <w:sz w:val="20"/>
                <w:lang w:val="en-IE"/>
              </w:rPr>
            </w:pPr>
            <w:ins w:id="24602"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3" w:author="Author"/>
                <w:sz w:val="20"/>
                <w:lang w:val="en-IE"/>
              </w:rPr>
            </w:pPr>
            <w:ins w:id="24604" w:author="Author">
              <w:r w:rsidRPr="00E73B40">
                <w:rPr>
                  <w:lang w:val="en-IE"/>
                </w:rPr>
                <w:t>Order Management System</w:t>
              </w:r>
            </w:ins>
          </w:p>
        </w:tc>
      </w:tr>
      <w:tr w:rsidR="00BB7D1A" w:rsidRPr="00E73B40" w14:paraId="31CAAA24" w14:textId="77777777" w:rsidTr="00BB7D1A">
        <w:trPr>
          <w:ins w:id="246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06" w:author="Author"/>
                <w:sz w:val="20"/>
                <w:lang w:val="en-IE"/>
              </w:rPr>
            </w:pPr>
            <w:ins w:id="24607"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8" w:author="Author"/>
                <w:sz w:val="20"/>
                <w:lang w:val="en-IE"/>
              </w:rPr>
            </w:pPr>
            <w:ins w:id="24609" w:author="Author">
              <w:r w:rsidRPr="00E73B40">
                <w:rPr>
                  <w:lang w:val="en-IE"/>
                </w:rPr>
                <w:t>Online</w:t>
              </w:r>
            </w:ins>
          </w:p>
        </w:tc>
      </w:tr>
      <w:tr w:rsidR="00BB7D1A" w:rsidRPr="00E73B40" w14:paraId="231CEE44" w14:textId="77777777" w:rsidTr="00BB7D1A">
        <w:trPr>
          <w:ins w:id="246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11" w:author="Author"/>
                <w:sz w:val="20"/>
                <w:lang w:val="en-IE"/>
              </w:rPr>
            </w:pPr>
            <w:ins w:id="24612"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3" w:author="Author"/>
                <w:sz w:val="20"/>
                <w:lang w:val="en-IE"/>
              </w:rPr>
            </w:pPr>
            <w:ins w:id="24614" w:author="Author">
              <w:r w:rsidRPr="00E73B40">
                <w:rPr>
                  <w:lang w:val="en-IE"/>
                </w:rPr>
                <w:t>Out-of-the-box</w:t>
              </w:r>
            </w:ins>
          </w:p>
        </w:tc>
      </w:tr>
      <w:tr w:rsidR="00BB7D1A" w:rsidRPr="00E73B40" w14:paraId="71780552" w14:textId="77777777" w:rsidTr="00BB7D1A">
        <w:trPr>
          <w:ins w:id="246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16" w:author="Author"/>
                <w:sz w:val="20"/>
                <w:lang w:val="en-IE"/>
              </w:rPr>
            </w:pPr>
            <w:ins w:id="24617"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8" w:author="Author"/>
                <w:sz w:val="20"/>
                <w:lang w:val="en-IE"/>
              </w:rPr>
            </w:pPr>
            <w:ins w:id="24619" w:author="Author">
              <w:r w:rsidRPr="00E73B40">
                <w:rPr>
                  <w:lang w:val="en-IE"/>
                </w:rPr>
                <w:t>Point of Sale (Oracle)</w:t>
              </w:r>
            </w:ins>
          </w:p>
        </w:tc>
      </w:tr>
      <w:tr w:rsidR="00BB7D1A" w:rsidRPr="00E73B40" w14:paraId="7587C4C3" w14:textId="77777777" w:rsidTr="00BB7D1A">
        <w:trPr>
          <w:ins w:id="246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21" w:author="Author"/>
                <w:sz w:val="20"/>
                <w:lang w:val="en-IE"/>
              </w:rPr>
            </w:pPr>
            <w:ins w:id="24622"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3" w:author="Author"/>
                <w:sz w:val="20"/>
                <w:lang w:val="en-IE"/>
              </w:rPr>
            </w:pPr>
            <w:ins w:id="24624" w:author="Author">
              <w:r w:rsidRPr="00E73B40">
                <w:rPr>
                  <w:lang w:val="en-IE"/>
                </w:rPr>
                <w:t>Oracle Retail Store Inventory Management</w:t>
              </w:r>
            </w:ins>
          </w:p>
        </w:tc>
      </w:tr>
      <w:tr w:rsidR="00BB7D1A" w:rsidRPr="00E73B40" w14:paraId="26653766" w14:textId="77777777" w:rsidTr="00BB7D1A">
        <w:trPr>
          <w:ins w:id="246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26" w:author="Author"/>
                <w:sz w:val="20"/>
                <w:lang w:val="en-IE"/>
              </w:rPr>
            </w:pPr>
            <w:ins w:id="24627"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8" w:author="Author"/>
                <w:sz w:val="20"/>
                <w:lang w:val="en-IE"/>
              </w:rPr>
            </w:pPr>
            <w:ins w:id="24629" w:author="Author">
              <w:r w:rsidRPr="00E73B40">
                <w:rPr>
                  <w:lang w:val="en-IE"/>
                </w:rPr>
                <w:t>Oracle Service Bus is a middleware layer exposing Equinox Amdocs Core Delivery services</w:t>
              </w:r>
            </w:ins>
          </w:p>
        </w:tc>
      </w:tr>
      <w:tr w:rsidR="00BB7D1A" w:rsidRPr="00E73B40" w14:paraId="3046990B" w14:textId="77777777" w:rsidTr="00BB7D1A">
        <w:trPr>
          <w:ins w:id="246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31" w:author="Author"/>
                <w:sz w:val="20"/>
                <w:lang w:val="en-IE"/>
              </w:rPr>
            </w:pPr>
            <w:ins w:id="24632"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3" w:author="Author"/>
                <w:sz w:val="20"/>
                <w:lang w:val="en-IE"/>
              </w:rPr>
            </w:pPr>
            <w:ins w:id="24634" w:author="Author">
              <w:r w:rsidRPr="00E73B40">
                <w:rPr>
                  <w:lang w:val="en-IE"/>
                </w:rPr>
                <w:t>Operational Support System</w:t>
              </w:r>
            </w:ins>
          </w:p>
        </w:tc>
      </w:tr>
      <w:tr w:rsidR="00BB7D1A" w:rsidRPr="00E73B40" w14:paraId="0924E5BB" w14:textId="77777777" w:rsidTr="00BB7D1A">
        <w:trPr>
          <w:ins w:id="246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36" w:author="Author"/>
                <w:sz w:val="20"/>
                <w:lang w:val="en-IE"/>
              </w:rPr>
            </w:pPr>
            <w:ins w:id="24637"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8" w:author="Author"/>
                <w:sz w:val="20"/>
                <w:lang w:val="en-IE"/>
              </w:rPr>
            </w:pPr>
            <w:ins w:id="24639" w:author="Author">
              <w:r w:rsidRPr="00E73B40">
                <w:rPr>
                  <w:lang w:val="en-IE"/>
                </w:rPr>
                <w:t>Open Web Application Security Project</w:t>
              </w:r>
            </w:ins>
          </w:p>
        </w:tc>
      </w:tr>
      <w:tr w:rsidR="00BB7D1A" w:rsidRPr="00E73B40" w14:paraId="0CE7FB69" w14:textId="77777777" w:rsidTr="00BB7D1A">
        <w:trPr>
          <w:ins w:id="246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41" w:author="Author"/>
                <w:sz w:val="20"/>
                <w:lang w:val="en-IE"/>
              </w:rPr>
            </w:pPr>
            <w:ins w:id="24642"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3" w:author="Author"/>
                <w:sz w:val="20"/>
                <w:lang w:val="en-IE"/>
              </w:rPr>
            </w:pPr>
            <w:ins w:id="24644" w:author="Author">
              <w:r w:rsidRPr="00E73B40">
                <w:rPr>
                  <w:lang w:val="en-IE"/>
                </w:rPr>
                <w:t>Payment Card Industry</w:t>
              </w:r>
            </w:ins>
          </w:p>
        </w:tc>
      </w:tr>
      <w:tr w:rsidR="00BB7D1A" w:rsidRPr="00E73B40" w14:paraId="1C427726" w14:textId="77777777" w:rsidTr="00BB7D1A">
        <w:trPr>
          <w:ins w:id="246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46" w:author="Author"/>
                <w:sz w:val="20"/>
                <w:lang w:val="en-IE"/>
              </w:rPr>
            </w:pPr>
            <w:ins w:id="24647"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8" w:author="Author"/>
                <w:sz w:val="20"/>
                <w:lang w:val="en-IE"/>
              </w:rPr>
            </w:pPr>
            <w:ins w:id="24649" w:author="Author">
              <w:r w:rsidRPr="00E73B40">
                <w:rPr>
                  <w:lang w:val="en-IE"/>
                </w:rPr>
                <w:t>Portable Document Format</w:t>
              </w:r>
            </w:ins>
          </w:p>
        </w:tc>
      </w:tr>
      <w:tr w:rsidR="00BB7D1A" w:rsidRPr="00E73B40" w14:paraId="0DF3CE7C" w14:textId="77777777" w:rsidTr="00BB7D1A">
        <w:trPr>
          <w:ins w:id="246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51" w:author="Author"/>
                <w:sz w:val="20"/>
                <w:lang w:val="en-IE"/>
              </w:rPr>
            </w:pPr>
            <w:ins w:id="24652"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3" w:author="Author"/>
                <w:sz w:val="20"/>
                <w:lang w:val="en-IE"/>
              </w:rPr>
            </w:pPr>
            <w:ins w:id="24654" w:author="Author">
              <w:r w:rsidRPr="00E73B40">
                <w:rPr>
                  <w:lang w:val="en-IE"/>
                </w:rPr>
                <w:t>Point of No Return</w:t>
              </w:r>
            </w:ins>
          </w:p>
        </w:tc>
      </w:tr>
      <w:tr w:rsidR="00BB7D1A" w:rsidRPr="00E73B40" w14:paraId="5317425A" w14:textId="77777777" w:rsidTr="00BB7D1A">
        <w:trPr>
          <w:ins w:id="246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56" w:author="Author"/>
                <w:sz w:val="20"/>
                <w:lang w:val="en-IE"/>
              </w:rPr>
            </w:pPr>
            <w:ins w:id="24657"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8" w:author="Author"/>
                <w:sz w:val="20"/>
                <w:lang w:val="en-IE"/>
              </w:rPr>
            </w:pPr>
            <w:ins w:id="24659" w:author="Author">
              <w:r w:rsidRPr="00E73B40">
                <w:rPr>
                  <w:lang w:val="en-IE"/>
                </w:rPr>
                <w:t>Product Offer</w:t>
              </w:r>
            </w:ins>
          </w:p>
        </w:tc>
      </w:tr>
      <w:tr w:rsidR="00BB7D1A" w:rsidRPr="00E73B40" w14:paraId="6964E1BB" w14:textId="77777777" w:rsidTr="00BB7D1A">
        <w:trPr>
          <w:ins w:id="246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61" w:author="Author"/>
                <w:sz w:val="20"/>
                <w:lang w:val="en-IE"/>
              </w:rPr>
            </w:pPr>
            <w:ins w:id="24662"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3" w:author="Author"/>
                <w:sz w:val="20"/>
                <w:lang w:val="en-IE"/>
              </w:rPr>
            </w:pPr>
            <w:ins w:id="24664" w:author="Author">
              <w:r w:rsidRPr="00E73B40">
                <w:rPr>
                  <w:lang w:val="en-IE"/>
                </w:rPr>
                <w:t>Proof of Concept</w:t>
              </w:r>
            </w:ins>
          </w:p>
        </w:tc>
      </w:tr>
      <w:tr w:rsidR="00BB7D1A" w:rsidRPr="00E73B40" w14:paraId="3725EAB5" w14:textId="77777777" w:rsidTr="00BB7D1A">
        <w:trPr>
          <w:ins w:id="246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66" w:author="Author"/>
                <w:sz w:val="20"/>
                <w:lang w:val="en-IE"/>
              </w:rPr>
            </w:pPr>
            <w:ins w:id="24667"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8" w:author="Author"/>
                <w:sz w:val="20"/>
                <w:lang w:val="en-IE"/>
              </w:rPr>
            </w:pPr>
            <w:ins w:id="24669" w:author="Author">
              <w:r w:rsidRPr="00E73B40">
                <w:rPr>
                  <w:lang w:val="en-IE"/>
                </w:rPr>
                <w:t>Plain-old-java-object</w:t>
              </w:r>
            </w:ins>
          </w:p>
        </w:tc>
      </w:tr>
      <w:tr w:rsidR="00BB7D1A" w:rsidRPr="00E73B40" w14:paraId="300753F5" w14:textId="77777777" w:rsidTr="00BB7D1A">
        <w:trPr>
          <w:ins w:id="246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71" w:author="Author"/>
                <w:sz w:val="20"/>
                <w:lang w:val="en-IE"/>
              </w:rPr>
            </w:pPr>
            <w:ins w:id="24672"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3" w:author="Author"/>
                <w:sz w:val="20"/>
                <w:lang w:val="en-IE"/>
              </w:rPr>
            </w:pPr>
            <w:ins w:id="24674" w:author="Author">
              <w:r w:rsidRPr="00E73B40">
                <w:rPr>
                  <w:lang w:val="en-IE"/>
                </w:rPr>
                <w:t>Point of non-return</w:t>
              </w:r>
            </w:ins>
          </w:p>
        </w:tc>
      </w:tr>
      <w:tr w:rsidR="00BB7D1A" w:rsidRPr="00E73B40" w14:paraId="5695B029" w14:textId="77777777" w:rsidTr="00BB7D1A">
        <w:trPr>
          <w:ins w:id="246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76" w:author="Author"/>
                <w:sz w:val="20"/>
                <w:lang w:val="en-IE"/>
              </w:rPr>
            </w:pPr>
            <w:ins w:id="24677"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8" w:author="Author"/>
                <w:sz w:val="20"/>
                <w:lang w:val="en-IE"/>
              </w:rPr>
            </w:pPr>
            <w:ins w:id="24679" w:author="Author">
              <w:r w:rsidRPr="00E73B40">
                <w:rPr>
                  <w:lang w:val="en-IE"/>
                </w:rPr>
                <w:t>Point of Sales</w:t>
              </w:r>
            </w:ins>
          </w:p>
        </w:tc>
      </w:tr>
      <w:tr w:rsidR="00BB7D1A" w:rsidRPr="00E73B40" w14:paraId="6F24A2F2" w14:textId="77777777" w:rsidTr="00BB7D1A">
        <w:trPr>
          <w:ins w:id="246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81" w:author="Author"/>
                <w:sz w:val="20"/>
                <w:lang w:val="en-IE"/>
              </w:rPr>
            </w:pPr>
            <w:ins w:id="24682"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3" w:author="Author"/>
                <w:sz w:val="20"/>
                <w:lang w:val="en-IE"/>
              </w:rPr>
            </w:pPr>
            <w:ins w:id="24684" w:author="Author">
              <w:r w:rsidRPr="00E73B40">
                <w:rPr>
                  <w:lang w:val="en-IE"/>
                </w:rPr>
                <w:t>Product Specification / Product Spec</w:t>
              </w:r>
            </w:ins>
          </w:p>
        </w:tc>
      </w:tr>
      <w:tr w:rsidR="00BB7D1A" w:rsidRPr="00E73B40" w14:paraId="06E5FD8A" w14:textId="77777777" w:rsidTr="00BB7D1A">
        <w:trPr>
          <w:ins w:id="246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86" w:author="Author"/>
                <w:sz w:val="20"/>
                <w:lang w:val="en-IE"/>
              </w:rPr>
            </w:pPr>
            <w:ins w:id="24687"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8" w:author="Author"/>
                <w:sz w:val="20"/>
                <w:lang w:val="en-IE"/>
              </w:rPr>
            </w:pPr>
            <w:ins w:id="24689" w:author="Author">
              <w:r w:rsidRPr="00E73B40">
                <w:rPr>
                  <w:lang w:val="en-IE"/>
                </w:rPr>
                <w:t>Prime System Integrator</w:t>
              </w:r>
            </w:ins>
          </w:p>
        </w:tc>
      </w:tr>
      <w:tr w:rsidR="00BB7D1A" w:rsidRPr="00E73B40" w14:paraId="2C549C8A" w14:textId="77777777" w:rsidTr="00BB7D1A">
        <w:trPr>
          <w:ins w:id="246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91" w:author="Author"/>
                <w:sz w:val="20"/>
                <w:lang w:val="en-IE"/>
              </w:rPr>
            </w:pPr>
            <w:ins w:id="24692"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3" w:author="Author"/>
                <w:sz w:val="20"/>
                <w:lang w:val="en-IE"/>
              </w:rPr>
            </w:pPr>
            <w:ins w:id="24694" w:author="Author">
              <w:r w:rsidRPr="00E73B40">
                <w:rPr>
                  <w:lang w:val="en-IE"/>
                </w:rPr>
                <w:t>Payment Service Provider</w:t>
              </w:r>
            </w:ins>
          </w:p>
        </w:tc>
      </w:tr>
      <w:tr w:rsidR="00BB7D1A" w:rsidRPr="00E73B40" w14:paraId="79502F42" w14:textId="77777777" w:rsidTr="00BB7D1A">
        <w:trPr>
          <w:ins w:id="246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696" w:author="Author"/>
                <w:sz w:val="20"/>
                <w:lang w:val="en-IE"/>
              </w:rPr>
            </w:pPr>
            <w:ins w:id="24697"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8" w:author="Author"/>
                <w:sz w:val="20"/>
                <w:lang w:val="en-IE"/>
              </w:rPr>
            </w:pPr>
            <w:ins w:id="24699" w:author="Author">
              <w:r w:rsidRPr="00E73B40">
                <w:rPr>
                  <w:lang w:val="en-IE"/>
                </w:rPr>
                <w:t xml:space="preserve">Public Switched Telephone Network </w:t>
              </w:r>
            </w:ins>
          </w:p>
        </w:tc>
      </w:tr>
      <w:tr w:rsidR="00BB7D1A" w:rsidRPr="00E73B40" w14:paraId="5A39E343" w14:textId="77777777" w:rsidTr="00BB7D1A">
        <w:trPr>
          <w:ins w:id="247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701" w:author="Author"/>
                <w:sz w:val="20"/>
                <w:lang w:val="en-IE"/>
              </w:rPr>
            </w:pPr>
            <w:ins w:id="24702"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3" w:author="Author"/>
                <w:sz w:val="20"/>
                <w:lang w:val="en-IE"/>
              </w:rPr>
            </w:pPr>
            <w:ins w:id="24704" w:author="Author">
              <w:r w:rsidRPr="00E73B40">
                <w:rPr>
                  <w:lang w:val="en-IE"/>
                </w:rPr>
                <w:t>Quick Actions</w:t>
              </w:r>
            </w:ins>
          </w:p>
        </w:tc>
      </w:tr>
      <w:tr w:rsidR="00BB7D1A" w:rsidRPr="00E73B40" w14:paraId="24ADF028" w14:textId="77777777" w:rsidTr="00BB7D1A">
        <w:trPr>
          <w:ins w:id="247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06" w:author="Author"/>
                <w:sz w:val="20"/>
                <w:lang w:val="en-IE"/>
              </w:rPr>
            </w:pPr>
            <w:ins w:id="24707"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8" w:author="Author"/>
                <w:sz w:val="20"/>
                <w:lang w:val="en-IE"/>
              </w:rPr>
            </w:pPr>
            <w:ins w:id="24709" w:author="Author">
              <w:r w:rsidRPr="00E73B40">
                <w:rPr>
                  <w:lang w:val="en-IE"/>
                </w:rPr>
                <w:t>Quality of Service</w:t>
              </w:r>
            </w:ins>
          </w:p>
        </w:tc>
      </w:tr>
      <w:tr w:rsidR="00BB7D1A" w:rsidRPr="00E73B40" w14:paraId="6D772311" w14:textId="77777777" w:rsidTr="00BB7D1A">
        <w:trPr>
          <w:ins w:id="247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11" w:author="Author"/>
                <w:sz w:val="20"/>
                <w:lang w:val="en-IE"/>
              </w:rPr>
            </w:pPr>
            <w:ins w:id="24712"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3" w:author="Author"/>
                <w:sz w:val="20"/>
                <w:lang w:val="en-IE"/>
              </w:rPr>
            </w:pPr>
            <w:ins w:id="24714" w:author="Author">
              <w:r w:rsidRPr="00E73B40">
                <w:rPr>
                  <w:lang w:val="en-IE"/>
                </w:rPr>
                <w:t>Rapid Application Development</w:t>
              </w:r>
            </w:ins>
          </w:p>
        </w:tc>
      </w:tr>
      <w:tr w:rsidR="00BB7D1A" w:rsidRPr="00E73B40" w14:paraId="20F59754" w14:textId="77777777" w:rsidTr="00BB7D1A">
        <w:trPr>
          <w:ins w:id="247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16" w:author="Author"/>
                <w:sz w:val="20"/>
                <w:lang w:val="en-IE"/>
              </w:rPr>
            </w:pPr>
            <w:ins w:id="24717"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8" w:author="Author"/>
                <w:sz w:val="20"/>
                <w:lang w:val="en-IE"/>
              </w:rPr>
            </w:pPr>
            <w:ins w:id="24719" w:author="Author">
              <w:r w:rsidRPr="00E73B40">
                <w:rPr>
                  <w:lang w:val="en-IE"/>
                </w:rPr>
                <w:t>Recurring Charge</w:t>
              </w:r>
            </w:ins>
          </w:p>
        </w:tc>
      </w:tr>
      <w:tr w:rsidR="00BB7D1A" w:rsidRPr="00E73B40" w14:paraId="4C996410" w14:textId="77777777" w:rsidTr="00BB7D1A">
        <w:trPr>
          <w:ins w:id="247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21" w:author="Author"/>
                <w:sz w:val="20"/>
                <w:lang w:val="en-IE"/>
              </w:rPr>
            </w:pPr>
            <w:ins w:id="24722"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3" w:author="Author"/>
                <w:sz w:val="20"/>
                <w:lang w:val="en-IE"/>
              </w:rPr>
            </w:pPr>
            <w:ins w:id="24724" w:author="Author">
              <w:r w:rsidRPr="00E73B40">
                <w:rPr>
                  <w:lang w:val="en-IE"/>
                </w:rPr>
                <w:t>Reference Data</w:t>
              </w:r>
            </w:ins>
          </w:p>
        </w:tc>
      </w:tr>
      <w:tr w:rsidR="00BB7D1A" w:rsidRPr="00E73B40" w14:paraId="644A75B2" w14:textId="77777777" w:rsidTr="00BB7D1A">
        <w:trPr>
          <w:ins w:id="247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26" w:author="Author"/>
                <w:sz w:val="20"/>
                <w:lang w:val="en-IE"/>
              </w:rPr>
            </w:pPr>
            <w:ins w:id="24727"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8" w:author="Author"/>
                <w:sz w:val="20"/>
                <w:lang w:val="en-IE"/>
              </w:rPr>
            </w:pPr>
            <w:ins w:id="24729" w:author="Author">
              <w:r w:rsidRPr="00E73B40">
                <w:rPr>
                  <w:lang w:val="en-IE"/>
                </w:rPr>
                <w:t>Representational State Transfer</w:t>
              </w:r>
            </w:ins>
          </w:p>
        </w:tc>
      </w:tr>
      <w:tr w:rsidR="00BB7D1A" w:rsidRPr="00E73B40" w14:paraId="4858C7A5" w14:textId="77777777" w:rsidTr="00BB7D1A">
        <w:trPr>
          <w:ins w:id="247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31" w:author="Author"/>
                <w:sz w:val="20"/>
                <w:lang w:val="en-IE"/>
              </w:rPr>
            </w:pPr>
            <w:ins w:id="24732"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3" w:author="Author"/>
                <w:sz w:val="20"/>
                <w:lang w:val="en-IE"/>
              </w:rPr>
            </w:pPr>
            <w:ins w:id="24734" w:author="Author">
              <w:r w:rsidRPr="00E73B40">
                <w:rPr>
                  <w:lang w:val="en-IE"/>
                </w:rPr>
                <w:t>Resource Facing services</w:t>
              </w:r>
            </w:ins>
          </w:p>
        </w:tc>
      </w:tr>
      <w:tr w:rsidR="00BB7D1A" w:rsidRPr="00E73B40" w14:paraId="704A6234" w14:textId="77777777" w:rsidTr="00BB7D1A">
        <w:trPr>
          <w:ins w:id="247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36" w:author="Author"/>
                <w:sz w:val="20"/>
                <w:lang w:val="en-IE"/>
              </w:rPr>
            </w:pPr>
            <w:ins w:id="24737"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8" w:author="Author"/>
                <w:sz w:val="20"/>
                <w:lang w:val="en-IE"/>
              </w:rPr>
            </w:pPr>
            <w:ins w:id="24739" w:author="Author">
              <w:r w:rsidRPr="00E73B40">
                <w:rPr>
                  <w:lang w:val="en-IE"/>
                </w:rPr>
                <w:t>Amdocs Replenishment Manager</w:t>
              </w:r>
            </w:ins>
          </w:p>
        </w:tc>
      </w:tr>
      <w:tr w:rsidR="00BB7D1A" w:rsidRPr="00E73B40" w14:paraId="29B8EB19" w14:textId="77777777" w:rsidTr="00BB7D1A">
        <w:trPr>
          <w:ins w:id="247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41" w:author="Author"/>
                <w:sz w:val="20"/>
                <w:lang w:val="en-IE"/>
              </w:rPr>
            </w:pPr>
            <w:ins w:id="24742"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3" w:author="Author"/>
                <w:sz w:val="20"/>
                <w:lang w:val="en-IE"/>
              </w:rPr>
            </w:pPr>
            <w:ins w:id="24744" w:author="Author">
              <w:r w:rsidRPr="00E73B40">
                <w:rPr>
                  <w:lang w:val="en-IE"/>
                </w:rPr>
                <w:t>Repair Request</w:t>
              </w:r>
            </w:ins>
          </w:p>
        </w:tc>
      </w:tr>
      <w:tr w:rsidR="00BB7D1A" w:rsidRPr="00E73B40" w14:paraId="5D27D425" w14:textId="77777777" w:rsidTr="00BB7D1A">
        <w:trPr>
          <w:ins w:id="247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46" w:author="Author"/>
                <w:sz w:val="20"/>
                <w:lang w:val="en-IE"/>
              </w:rPr>
            </w:pPr>
            <w:ins w:id="24747"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8" w:author="Author"/>
                <w:sz w:val="20"/>
                <w:lang w:val="en-IE"/>
              </w:rPr>
            </w:pPr>
            <w:ins w:id="24749" w:author="Author">
              <w:r w:rsidRPr="00E73B40">
                <w:rPr>
                  <w:lang w:val="en-IE"/>
                </w:rPr>
                <w:t xml:space="preserve">Storage Area Network - http://en.wikipedia.org/wiki/Storage_area_network </w:t>
              </w:r>
            </w:ins>
          </w:p>
        </w:tc>
      </w:tr>
      <w:tr w:rsidR="00BB7D1A" w:rsidRPr="00E73B40" w14:paraId="714A547E" w14:textId="77777777" w:rsidTr="00BB7D1A">
        <w:trPr>
          <w:ins w:id="247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51" w:author="Author"/>
                <w:sz w:val="20"/>
                <w:lang w:val="en-IE"/>
              </w:rPr>
            </w:pPr>
            <w:ins w:id="24752"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3" w:author="Author"/>
                <w:sz w:val="20"/>
                <w:lang w:val="en-IE"/>
              </w:rPr>
            </w:pPr>
            <w:ins w:id="24754" w:author="Author">
              <w:r w:rsidRPr="00E73B40">
                <w:rPr>
                  <w:lang w:val="en-IE"/>
                </w:rPr>
                <w:t>ERP System</w:t>
              </w:r>
            </w:ins>
          </w:p>
        </w:tc>
      </w:tr>
      <w:tr w:rsidR="00BB7D1A" w:rsidRPr="00E73B40" w14:paraId="745A86BF" w14:textId="77777777" w:rsidTr="00BB7D1A">
        <w:trPr>
          <w:ins w:id="247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56" w:author="Author"/>
                <w:sz w:val="20"/>
                <w:lang w:val="en-IE"/>
              </w:rPr>
            </w:pPr>
            <w:ins w:id="24757"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8" w:author="Author"/>
                <w:sz w:val="20"/>
                <w:lang w:val="en-IE"/>
              </w:rPr>
            </w:pPr>
            <w:ins w:id="24759" w:author="Author">
              <w:r w:rsidRPr="00E73B40">
                <w:rPr>
                  <w:lang w:val="en-IE"/>
                </w:rPr>
                <w:t>Software Development Kit</w:t>
              </w:r>
            </w:ins>
          </w:p>
        </w:tc>
      </w:tr>
      <w:tr w:rsidR="00BB7D1A" w:rsidRPr="00E73B40" w14:paraId="5DC00FDB" w14:textId="77777777" w:rsidTr="00BB7D1A">
        <w:trPr>
          <w:ins w:id="247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61" w:author="Author"/>
                <w:sz w:val="20"/>
                <w:lang w:val="en-IE"/>
              </w:rPr>
            </w:pPr>
            <w:ins w:id="24762"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3" w:author="Author"/>
                <w:sz w:val="20"/>
                <w:lang w:val="en-IE"/>
              </w:rPr>
            </w:pPr>
            <w:ins w:id="24764" w:author="Author">
              <w:r w:rsidRPr="00E73B40">
                <w:rPr>
                  <w:lang w:val="en-IE"/>
                </w:rPr>
                <w:t>Microsoft Security Development Lifecycle</w:t>
              </w:r>
            </w:ins>
          </w:p>
        </w:tc>
      </w:tr>
      <w:tr w:rsidR="00BB7D1A" w:rsidRPr="00E73B40" w14:paraId="46F862C1" w14:textId="77777777" w:rsidTr="00BB7D1A">
        <w:trPr>
          <w:ins w:id="247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66" w:author="Author"/>
                <w:sz w:val="20"/>
                <w:lang w:val="en-IE"/>
              </w:rPr>
            </w:pPr>
            <w:ins w:id="24767"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8" w:author="Author"/>
                <w:sz w:val="20"/>
                <w:lang w:val="en-IE"/>
              </w:rPr>
            </w:pPr>
            <w:ins w:id="24769" w:author="Author">
              <w:r w:rsidRPr="00E73B40">
                <w:rPr>
                  <w:lang w:val="en-IE"/>
                </w:rPr>
                <w:t>Amdocs Security Development Life Cycle methodology</w:t>
              </w:r>
            </w:ins>
          </w:p>
        </w:tc>
      </w:tr>
      <w:tr w:rsidR="00BB7D1A" w:rsidRPr="00E73B40" w14:paraId="1EF8E353" w14:textId="77777777" w:rsidTr="00BB7D1A">
        <w:trPr>
          <w:ins w:id="247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71" w:author="Author"/>
                <w:sz w:val="20"/>
                <w:lang w:val="en-IE"/>
              </w:rPr>
            </w:pPr>
            <w:ins w:id="24772"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3" w:author="Author"/>
                <w:sz w:val="20"/>
                <w:lang w:val="en-IE"/>
              </w:rPr>
            </w:pPr>
            <w:ins w:id="24774" w:author="Author">
              <w:r w:rsidRPr="00E73B40">
                <w:rPr>
                  <w:lang w:val="en-IE"/>
                </w:rPr>
                <w:t>Single Euro Payments Area</w:t>
              </w:r>
            </w:ins>
          </w:p>
        </w:tc>
      </w:tr>
      <w:tr w:rsidR="00BB7D1A" w:rsidRPr="00E73B40" w14:paraId="6F997088" w14:textId="77777777" w:rsidTr="00BB7D1A">
        <w:trPr>
          <w:ins w:id="247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76" w:author="Author"/>
                <w:sz w:val="20"/>
                <w:lang w:val="en-IE"/>
              </w:rPr>
            </w:pPr>
            <w:ins w:id="24777"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8" w:author="Author"/>
                <w:sz w:val="20"/>
                <w:lang w:val="en-IE"/>
              </w:rPr>
            </w:pPr>
            <w:ins w:id="24779" w:author="Author">
              <w:r w:rsidRPr="00E73B40">
                <w:rPr>
                  <w:lang w:val="en-IE"/>
                </w:rPr>
                <w:t>System Integrator</w:t>
              </w:r>
            </w:ins>
          </w:p>
        </w:tc>
      </w:tr>
      <w:tr w:rsidR="00BB7D1A" w:rsidRPr="00E73B40" w14:paraId="365C86A2" w14:textId="77777777" w:rsidTr="00BB7D1A">
        <w:trPr>
          <w:ins w:id="247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81" w:author="Author"/>
                <w:sz w:val="20"/>
                <w:lang w:val="en-IE"/>
              </w:rPr>
            </w:pPr>
            <w:ins w:id="24782"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3" w:author="Author"/>
                <w:sz w:val="20"/>
                <w:lang w:val="en-IE"/>
              </w:rPr>
            </w:pPr>
            <w:ins w:id="24784" w:author="Author">
              <w:r w:rsidRPr="00E73B40">
                <w:rPr>
                  <w:lang w:val="en-IE"/>
                </w:rPr>
                <w:t>Shared Information/ Data Model</w:t>
              </w:r>
            </w:ins>
          </w:p>
        </w:tc>
      </w:tr>
      <w:tr w:rsidR="00BB7D1A" w:rsidRPr="00E73B40" w14:paraId="014C88A6" w14:textId="77777777" w:rsidTr="00BB7D1A">
        <w:trPr>
          <w:ins w:id="247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86" w:author="Author"/>
                <w:sz w:val="20"/>
                <w:lang w:val="en-IE"/>
              </w:rPr>
            </w:pPr>
            <w:ins w:id="24787"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8" w:author="Author"/>
                <w:sz w:val="20"/>
                <w:lang w:val="en-IE"/>
              </w:rPr>
            </w:pPr>
            <w:ins w:id="24789" w:author="Author">
              <w:r w:rsidRPr="00E73B40">
                <w:rPr>
                  <w:lang w:val="en-IE"/>
                </w:rPr>
                <w:t>Subscriber Identity Module</w:t>
              </w:r>
            </w:ins>
          </w:p>
        </w:tc>
      </w:tr>
      <w:tr w:rsidR="00BB7D1A" w:rsidRPr="00E73B40" w14:paraId="3BE9F064" w14:textId="77777777" w:rsidTr="00BB7D1A">
        <w:trPr>
          <w:ins w:id="247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91" w:author="Author"/>
                <w:sz w:val="20"/>
                <w:lang w:val="en-IE"/>
              </w:rPr>
            </w:pPr>
            <w:ins w:id="24792"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3" w:author="Author"/>
                <w:sz w:val="20"/>
                <w:lang w:val="en-IE"/>
              </w:rPr>
            </w:pPr>
            <w:ins w:id="24794" w:author="Author">
              <w:r w:rsidRPr="00E73B40">
                <w:rPr>
                  <w:lang w:val="en-IE"/>
                </w:rPr>
                <w:t>Service Level Agreement</w:t>
              </w:r>
            </w:ins>
          </w:p>
        </w:tc>
      </w:tr>
      <w:tr w:rsidR="00BB7D1A" w:rsidRPr="00E73B40" w14:paraId="7C5FABCD" w14:textId="77777777" w:rsidTr="00BB7D1A">
        <w:trPr>
          <w:ins w:id="247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796" w:author="Author"/>
                <w:sz w:val="20"/>
                <w:lang w:val="en-IE"/>
              </w:rPr>
            </w:pPr>
            <w:ins w:id="24797"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8" w:author="Author"/>
                <w:sz w:val="20"/>
                <w:lang w:val="en-IE"/>
              </w:rPr>
            </w:pPr>
            <w:ins w:id="24799" w:author="Author">
              <w:r w:rsidRPr="00E73B40">
                <w:rPr>
                  <w:lang w:val="en-IE"/>
                </w:rPr>
                <w:t>Success Message</w:t>
              </w:r>
            </w:ins>
          </w:p>
        </w:tc>
      </w:tr>
      <w:tr w:rsidR="00BB7D1A" w:rsidRPr="00E73B40" w14:paraId="3357D076" w14:textId="77777777" w:rsidTr="00BB7D1A">
        <w:trPr>
          <w:ins w:id="248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801" w:author="Author"/>
                <w:sz w:val="20"/>
                <w:lang w:val="en-IE"/>
              </w:rPr>
            </w:pPr>
            <w:ins w:id="24802"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3" w:author="Author"/>
                <w:sz w:val="20"/>
                <w:lang w:val="en-IE"/>
              </w:rPr>
            </w:pPr>
            <w:ins w:id="24804" w:author="Author">
              <w:r w:rsidRPr="00E73B40">
                <w:rPr>
                  <w:lang w:val="en-IE"/>
                </w:rPr>
                <w:t>Small Medium Enterprise</w:t>
              </w:r>
            </w:ins>
          </w:p>
        </w:tc>
      </w:tr>
      <w:tr w:rsidR="00BB7D1A" w:rsidRPr="00E73B40" w14:paraId="491B99D7" w14:textId="77777777" w:rsidTr="00BB7D1A">
        <w:trPr>
          <w:ins w:id="248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06" w:author="Author"/>
                <w:sz w:val="20"/>
                <w:lang w:val="en-IE"/>
              </w:rPr>
            </w:pPr>
            <w:ins w:id="24807"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8" w:author="Author"/>
                <w:sz w:val="20"/>
                <w:lang w:val="en-IE"/>
              </w:rPr>
            </w:pPr>
            <w:ins w:id="24809" w:author="Author">
              <w:r w:rsidRPr="00E73B40">
                <w:rPr>
                  <w:lang w:val="en-IE"/>
                </w:rPr>
                <w:t>Service-oriented architecture</w:t>
              </w:r>
            </w:ins>
          </w:p>
        </w:tc>
      </w:tr>
      <w:tr w:rsidR="00BB7D1A" w:rsidRPr="00E73B40" w14:paraId="2FB2DB23" w14:textId="77777777" w:rsidTr="00BB7D1A">
        <w:trPr>
          <w:ins w:id="248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11" w:author="Author"/>
                <w:sz w:val="20"/>
                <w:lang w:val="en-IE"/>
              </w:rPr>
            </w:pPr>
            <w:ins w:id="24812"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3" w:author="Author"/>
                <w:sz w:val="20"/>
                <w:lang w:val="en-IE"/>
              </w:rPr>
            </w:pPr>
            <w:ins w:id="24814" w:author="Author">
              <w:r w:rsidRPr="00E73B40">
                <w:rPr>
                  <w:lang w:val="en-IE"/>
                </w:rPr>
                <w:t>Simple Object Access Protocol</w:t>
              </w:r>
            </w:ins>
          </w:p>
        </w:tc>
      </w:tr>
      <w:tr w:rsidR="00BB7D1A" w:rsidRPr="00E73B40" w14:paraId="0A46DDA6" w14:textId="77777777" w:rsidTr="00BB7D1A">
        <w:trPr>
          <w:ins w:id="248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16" w:author="Author"/>
                <w:sz w:val="20"/>
                <w:lang w:val="en-IE"/>
              </w:rPr>
            </w:pPr>
            <w:ins w:id="24817"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8" w:author="Author"/>
                <w:sz w:val="20"/>
                <w:lang w:val="en-IE"/>
              </w:rPr>
            </w:pPr>
            <w:ins w:id="24819" w:author="Author">
              <w:r w:rsidRPr="00E73B40">
                <w:rPr>
                  <w:lang w:val="en-IE"/>
                </w:rPr>
                <w:t>Small Office/ Home Office</w:t>
              </w:r>
            </w:ins>
          </w:p>
        </w:tc>
      </w:tr>
      <w:tr w:rsidR="00BB7D1A" w:rsidRPr="00E73B40" w14:paraId="378885B6" w14:textId="77777777" w:rsidTr="00BB7D1A">
        <w:trPr>
          <w:ins w:id="248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21" w:author="Author"/>
                <w:sz w:val="20"/>
                <w:lang w:val="en-IE"/>
              </w:rPr>
            </w:pPr>
            <w:ins w:id="24822"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3" w:author="Author"/>
                <w:sz w:val="20"/>
                <w:lang w:val="en-IE"/>
              </w:rPr>
            </w:pPr>
            <w:ins w:id="24824" w:author="Author">
              <w:r w:rsidRPr="00E73B40">
                <w:rPr>
                  <w:lang w:val="en-IE"/>
                </w:rPr>
                <w:t>Amdocs Service Order Manager</w:t>
              </w:r>
            </w:ins>
          </w:p>
        </w:tc>
      </w:tr>
      <w:tr w:rsidR="00BB7D1A" w:rsidRPr="00E73B40" w14:paraId="202F482C" w14:textId="77777777" w:rsidTr="00BB7D1A">
        <w:trPr>
          <w:ins w:id="248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26" w:author="Author"/>
                <w:sz w:val="20"/>
                <w:lang w:val="en-IE"/>
              </w:rPr>
            </w:pPr>
            <w:ins w:id="24827"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8" w:author="Author"/>
                <w:sz w:val="20"/>
                <w:lang w:val="en-IE"/>
              </w:rPr>
            </w:pPr>
            <w:ins w:id="24829" w:author="Author">
              <w:r w:rsidRPr="00E73B40">
                <w:rPr>
                  <w:lang w:val="en-IE"/>
                </w:rPr>
                <w:t>Simple Product Specification</w:t>
              </w:r>
            </w:ins>
          </w:p>
        </w:tc>
      </w:tr>
      <w:tr w:rsidR="00BB7D1A" w:rsidRPr="00E73B40" w14:paraId="76619729" w14:textId="77777777" w:rsidTr="00BB7D1A">
        <w:trPr>
          <w:ins w:id="2483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31" w:author="Author"/>
                <w:sz w:val="20"/>
                <w:lang w:val="en-IE"/>
              </w:rPr>
            </w:pPr>
            <w:ins w:id="24832"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3" w:author="Author"/>
                <w:sz w:val="20"/>
                <w:lang w:val="en-IE"/>
              </w:rPr>
            </w:pPr>
            <w:ins w:id="24834" w:author="Author">
              <w:r w:rsidRPr="00E73B40">
                <w:rPr>
                  <w:lang w:val="en-IE"/>
                </w:rPr>
                <w:t>Subscriber Resource Manager</w:t>
              </w:r>
            </w:ins>
          </w:p>
        </w:tc>
      </w:tr>
      <w:tr w:rsidR="00BB7D1A" w:rsidRPr="00E73B40" w14:paraId="2C8B2F89" w14:textId="77777777" w:rsidTr="00BB7D1A">
        <w:trPr>
          <w:ins w:id="2483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36" w:author="Author"/>
                <w:sz w:val="20"/>
                <w:lang w:val="en-IE"/>
              </w:rPr>
            </w:pPr>
            <w:ins w:id="24837"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8" w:author="Author"/>
                <w:sz w:val="20"/>
                <w:lang w:val="en-IE"/>
              </w:rPr>
            </w:pPr>
            <w:ins w:id="24839" w:author="Author">
              <w:r w:rsidRPr="00E73B40">
                <w:rPr>
                  <w:lang w:val="en-IE"/>
                </w:rPr>
                <w:t>Single Sign-On</w:t>
              </w:r>
            </w:ins>
          </w:p>
        </w:tc>
      </w:tr>
      <w:tr w:rsidR="00BB7D1A" w:rsidRPr="00E73B40" w14:paraId="551DC53F" w14:textId="77777777" w:rsidTr="00BB7D1A">
        <w:trPr>
          <w:ins w:id="2484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41" w:author="Author"/>
                <w:sz w:val="20"/>
                <w:lang w:val="en-IE"/>
              </w:rPr>
            </w:pPr>
            <w:ins w:id="24842"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3" w:author="Author"/>
                <w:sz w:val="20"/>
                <w:lang w:val="en-IE"/>
              </w:rPr>
            </w:pPr>
            <w:ins w:id="24844" w:author="Author">
              <w:r w:rsidRPr="00E73B40">
                <w:rPr>
                  <w:lang w:val="en-IE"/>
                </w:rPr>
                <w:t>Transferred Account Procedure</w:t>
              </w:r>
            </w:ins>
          </w:p>
        </w:tc>
      </w:tr>
      <w:tr w:rsidR="00BB7D1A" w:rsidRPr="00E73B40" w14:paraId="67B3035A" w14:textId="77777777" w:rsidTr="00BB7D1A">
        <w:trPr>
          <w:ins w:id="2484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46" w:author="Author"/>
                <w:sz w:val="20"/>
                <w:lang w:val="en-IE"/>
              </w:rPr>
            </w:pPr>
            <w:ins w:id="24847"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8" w:author="Author"/>
                <w:sz w:val="20"/>
                <w:lang w:val="en-IE"/>
              </w:rPr>
            </w:pPr>
            <w:ins w:id="24849" w:author="Author">
              <w:r w:rsidRPr="00E73B40">
                <w:rPr>
                  <w:lang w:val="en-IE"/>
                </w:rPr>
                <w:t>To be defined</w:t>
              </w:r>
            </w:ins>
          </w:p>
        </w:tc>
      </w:tr>
      <w:tr w:rsidR="00BB7D1A" w:rsidRPr="00E73B40" w14:paraId="3B406209" w14:textId="77777777" w:rsidTr="00BB7D1A">
        <w:trPr>
          <w:ins w:id="2485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51" w:author="Author"/>
                <w:sz w:val="20"/>
                <w:lang w:val="en-IE"/>
              </w:rPr>
            </w:pPr>
            <w:ins w:id="24852"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3" w:author="Author"/>
                <w:sz w:val="20"/>
                <w:lang w:val="en-IE"/>
              </w:rPr>
            </w:pPr>
            <w:ins w:id="24854" w:author="Author">
              <w:r w:rsidRPr="00E73B40">
                <w:rPr>
                  <w:lang w:val="en-IE"/>
                </w:rPr>
                <w:t>The Logic Group is vendor of PCI Zone</w:t>
              </w:r>
            </w:ins>
          </w:p>
        </w:tc>
      </w:tr>
      <w:tr w:rsidR="00BB7D1A" w:rsidRPr="00E73B40" w14:paraId="687A74B4" w14:textId="77777777" w:rsidTr="00BB7D1A">
        <w:trPr>
          <w:ins w:id="2485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56" w:author="Author"/>
                <w:sz w:val="20"/>
                <w:lang w:val="en-IE"/>
              </w:rPr>
            </w:pPr>
            <w:ins w:id="24857"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8" w:author="Author"/>
                <w:sz w:val="20"/>
                <w:lang w:val="en-IE"/>
              </w:rPr>
            </w:pPr>
            <w:ins w:id="24859" w:author="Author">
              <w:r w:rsidRPr="00E73B40">
                <w:rPr>
                  <w:lang w:val="en-IE"/>
                </w:rPr>
                <w:t>TeleManagement Forum</w:t>
              </w:r>
            </w:ins>
          </w:p>
        </w:tc>
      </w:tr>
      <w:tr w:rsidR="00BB7D1A" w:rsidRPr="00E73B40" w14:paraId="0BBA1063" w14:textId="77777777" w:rsidTr="00BB7D1A">
        <w:trPr>
          <w:ins w:id="2486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61" w:author="Author"/>
                <w:sz w:val="20"/>
                <w:lang w:val="en-IE"/>
              </w:rPr>
            </w:pPr>
            <w:ins w:id="24862"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3" w:author="Author"/>
                <w:sz w:val="20"/>
                <w:lang w:val="en-IE"/>
              </w:rPr>
            </w:pPr>
            <w:ins w:id="24864" w:author="Author">
              <w:r w:rsidRPr="00E73B40">
                <w:rPr>
                  <w:lang w:val="en-IE"/>
                </w:rPr>
                <w:t>Transfer Subscription</w:t>
              </w:r>
            </w:ins>
          </w:p>
        </w:tc>
      </w:tr>
      <w:tr w:rsidR="00BB7D1A" w:rsidRPr="00E73B40" w14:paraId="2977F290" w14:textId="77777777" w:rsidTr="00BB7D1A">
        <w:trPr>
          <w:ins w:id="2486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66" w:author="Author"/>
                <w:sz w:val="20"/>
                <w:lang w:val="en-IE"/>
              </w:rPr>
            </w:pPr>
            <w:ins w:id="24867"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8" w:author="Author"/>
                <w:sz w:val="20"/>
                <w:lang w:val="en-IE"/>
              </w:rPr>
            </w:pPr>
            <w:ins w:id="24869" w:author="Author">
              <w:r w:rsidRPr="00E73B40">
                <w:rPr>
                  <w:lang w:val="en-IE"/>
                </w:rPr>
                <w:t>Universal Access Code - 8-digit number that identifies the phone line.</w:t>
              </w:r>
            </w:ins>
          </w:p>
        </w:tc>
      </w:tr>
      <w:tr w:rsidR="00BB7D1A" w:rsidRPr="00E73B40" w14:paraId="34E9533E" w14:textId="77777777" w:rsidTr="00BB7D1A">
        <w:trPr>
          <w:ins w:id="2487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71" w:author="Author"/>
                <w:sz w:val="20"/>
                <w:lang w:val="en-IE"/>
              </w:rPr>
            </w:pPr>
            <w:ins w:id="24872"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3" w:author="Author"/>
                <w:sz w:val="20"/>
                <w:lang w:val="en-IE"/>
              </w:rPr>
            </w:pPr>
            <w:ins w:id="24874" w:author="Author">
              <w:r w:rsidRPr="00E73B40">
                <w:rPr>
                  <w:lang w:val="en-IE"/>
                </w:rPr>
                <w:t>Unified Front-end</w:t>
              </w:r>
            </w:ins>
          </w:p>
        </w:tc>
      </w:tr>
      <w:tr w:rsidR="00BB7D1A" w:rsidRPr="00E73B40" w14:paraId="08E79419" w14:textId="77777777" w:rsidTr="00BB7D1A">
        <w:trPr>
          <w:ins w:id="2487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76" w:author="Author"/>
                <w:sz w:val="20"/>
                <w:lang w:val="en-IE"/>
              </w:rPr>
            </w:pPr>
            <w:ins w:id="24877"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8" w:author="Author"/>
                <w:sz w:val="20"/>
                <w:lang w:val="en-IE"/>
              </w:rPr>
            </w:pPr>
            <w:ins w:id="24879" w:author="Author">
              <w:r w:rsidRPr="00E73B40">
                <w:rPr>
                  <w:lang w:val="en-IE"/>
                </w:rPr>
                <w:t>User Interface, see also GUI</w:t>
              </w:r>
            </w:ins>
          </w:p>
        </w:tc>
      </w:tr>
      <w:tr w:rsidR="00BB7D1A" w:rsidRPr="00E73B40" w14:paraId="0BF7D589" w14:textId="77777777" w:rsidTr="00BB7D1A">
        <w:trPr>
          <w:ins w:id="2488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81" w:author="Author"/>
                <w:sz w:val="20"/>
                <w:lang w:val="en-IE"/>
              </w:rPr>
            </w:pPr>
            <w:ins w:id="24882"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3" w:author="Author"/>
                <w:sz w:val="20"/>
                <w:lang w:val="en-IE"/>
              </w:rPr>
            </w:pPr>
            <w:ins w:id="24884" w:author="Author">
              <w:r w:rsidRPr="00E73B40">
                <w:rPr>
                  <w:lang w:val="en-IE"/>
                </w:rPr>
                <w:t>Amdocs Unified Service Manager</w:t>
              </w:r>
            </w:ins>
          </w:p>
        </w:tc>
      </w:tr>
      <w:tr w:rsidR="00BB7D1A" w:rsidRPr="00E73B40" w14:paraId="137E352C" w14:textId="77777777" w:rsidTr="00BB7D1A">
        <w:trPr>
          <w:ins w:id="2488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86" w:author="Author"/>
                <w:sz w:val="20"/>
                <w:lang w:val="en-IE"/>
              </w:rPr>
            </w:pPr>
            <w:ins w:id="24887"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8" w:author="Author"/>
                <w:sz w:val="20"/>
                <w:lang w:val="en-IE"/>
              </w:rPr>
            </w:pPr>
            <w:ins w:id="24889" w:author="Author">
              <w:r w:rsidRPr="00E73B40">
                <w:rPr>
                  <w:lang w:val="en-IE"/>
                </w:rPr>
                <w:t>Version Control System</w:t>
              </w:r>
            </w:ins>
          </w:p>
        </w:tc>
      </w:tr>
      <w:tr w:rsidR="00BB7D1A" w:rsidRPr="00E73B40" w14:paraId="24DE2DA1" w14:textId="77777777" w:rsidTr="00BB7D1A">
        <w:trPr>
          <w:ins w:id="2489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91" w:author="Author"/>
                <w:sz w:val="20"/>
                <w:lang w:val="en-IE"/>
              </w:rPr>
            </w:pPr>
            <w:ins w:id="24892"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3" w:author="Author"/>
                <w:sz w:val="20"/>
                <w:lang w:val="en-IE"/>
              </w:rPr>
            </w:pPr>
            <w:ins w:id="24894" w:author="Author">
              <w:r w:rsidRPr="00E73B40">
                <w:rPr>
                  <w:lang w:val="en-IE"/>
                </w:rPr>
                <w:t>Vodafone Enterprise Project Management</w:t>
              </w:r>
            </w:ins>
          </w:p>
        </w:tc>
      </w:tr>
      <w:tr w:rsidR="00BB7D1A" w:rsidRPr="00E73B40" w14:paraId="010FAB53" w14:textId="77777777" w:rsidTr="00BB7D1A">
        <w:trPr>
          <w:ins w:id="2489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896" w:author="Author"/>
                <w:sz w:val="20"/>
                <w:lang w:val="en-IE"/>
              </w:rPr>
            </w:pPr>
            <w:ins w:id="24897"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8" w:author="Author"/>
                <w:sz w:val="20"/>
                <w:lang w:val="en-IE"/>
              </w:rPr>
            </w:pPr>
            <w:ins w:id="24899" w:author="Author">
              <w:r w:rsidRPr="00E73B40">
                <w:rPr>
                  <w:lang w:val="en-IE"/>
                </w:rPr>
                <w:t>Amdocs Voucher Manager</w:t>
              </w:r>
            </w:ins>
          </w:p>
        </w:tc>
      </w:tr>
      <w:tr w:rsidR="00BB7D1A" w:rsidRPr="00E73B40" w14:paraId="3007B585" w14:textId="77777777" w:rsidTr="00BB7D1A">
        <w:trPr>
          <w:ins w:id="2490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901" w:author="Author"/>
                <w:sz w:val="20"/>
                <w:lang w:val="en-IE"/>
              </w:rPr>
            </w:pPr>
            <w:ins w:id="24902"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3" w:author="Author"/>
                <w:sz w:val="20"/>
                <w:lang w:val="en-IE"/>
              </w:rPr>
            </w:pPr>
            <w:ins w:id="24904" w:author="Author">
              <w:r w:rsidRPr="00E73B40">
                <w:rPr>
                  <w:lang w:val="en-IE"/>
                </w:rPr>
                <w:t>Voice over LTE (Long-Term Evolution) – Voice calls in the 4G network</w:t>
              </w:r>
            </w:ins>
          </w:p>
        </w:tc>
      </w:tr>
      <w:tr w:rsidR="00BB7D1A" w:rsidRPr="00E73B40" w14:paraId="51D76CD8" w14:textId="77777777" w:rsidTr="00BB7D1A">
        <w:trPr>
          <w:ins w:id="2490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06" w:author="Author"/>
                <w:sz w:val="20"/>
                <w:lang w:val="en-IE"/>
              </w:rPr>
            </w:pPr>
            <w:ins w:id="24907"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8" w:author="Author"/>
                <w:sz w:val="20"/>
                <w:lang w:val="en-IE"/>
              </w:rPr>
            </w:pPr>
            <w:ins w:id="24909" w:author="Author">
              <w:r w:rsidRPr="00E73B40">
                <w:rPr>
                  <w:lang w:val="en-IE"/>
                </w:rPr>
                <w:t>Virtual Private Network</w:t>
              </w:r>
            </w:ins>
          </w:p>
        </w:tc>
      </w:tr>
      <w:tr w:rsidR="00BB7D1A" w:rsidRPr="00E73B40" w14:paraId="5F4C5AA9" w14:textId="77777777" w:rsidTr="00BB7D1A">
        <w:trPr>
          <w:ins w:id="2491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11" w:author="Author"/>
                <w:sz w:val="20"/>
                <w:lang w:val="en-IE"/>
              </w:rPr>
            </w:pPr>
            <w:ins w:id="24912"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3" w:author="Author"/>
                <w:sz w:val="20"/>
                <w:lang w:val="en-IE"/>
              </w:rPr>
            </w:pPr>
            <w:ins w:id="24914" w:author="Author">
              <w:r w:rsidRPr="00E73B40">
                <w:rPr>
                  <w:lang w:val="en-IE"/>
                </w:rPr>
                <w:t>Vodafone Technical</w:t>
              </w:r>
            </w:ins>
          </w:p>
        </w:tc>
      </w:tr>
      <w:tr w:rsidR="00BB7D1A" w:rsidRPr="00E73B40" w14:paraId="04215DC7" w14:textId="77777777" w:rsidTr="00BB7D1A">
        <w:trPr>
          <w:ins w:id="2491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16" w:author="Author"/>
                <w:sz w:val="20"/>
                <w:lang w:val="en-IE"/>
              </w:rPr>
            </w:pPr>
            <w:ins w:id="24917"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8" w:author="Author"/>
                <w:sz w:val="20"/>
                <w:lang w:val="en-IE"/>
              </w:rPr>
            </w:pPr>
            <w:ins w:id="24919" w:author="Author">
              <w:r w:rsidRPr="00E73B40">
                <w:rPr>
                  <w:lang w:val="en-IE"/>
                </w:rPr>
                <w:t>Oracle WebCenter Sites</w:t>
              </w:r>
            </w:ins>
          </w:p>
        </w:tc>
      </w:tr>
      <w:tr w:rsidR="00BB7D1A" w:rsidRPr="00E73B40" w14:paraId="690DCD4A" w14:textId="77777777" w:rsidTr="00BB7D1A">
        <w:trPr>
          <w:ins w:id="24920"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21" w:author="Author"/>
                <w:sz w:val="20"/>
                <w:lang w:val="en-IE"/>
              </w:rPr>
            </w:pPr>
            <w:ins w:id="24922"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3" w:author="Author"/>
                <w:sz w:val="20"/>
                <w:lang w:val="en-IE"/>
              </w:rPr>
            </w:pPr>
            <w:ins w:id="24924" w:author="Author">
              <w:r w:rsidRPr="00E73B40">
                <w:rPr>
                  <w:lang w:val="en-IE"/>
                </w:rPr>
                <w:t>Workforce Identity &amp; Access Management</w:t>
              </w:r>
            </w:ins>
          </w:p>
        </w:tc>
      </w:tr>
      <w:tr w:rsidR="00BB7D1A" w:rsidRPr="00E73B40" w14:paraId="2F9830D8" w14:textId="77777777" w:rsidTr="00BB7D1A">
        <w:trPr>
          <w:ins w:id="24925"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26" w:author="Author"/>
                <w:sz w:val="20"/>
                <w:lang w:val="en-IE"/>
              </w:rPr>
            </w:pPr>
            <w:ins w:id="24927"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8" w:author="Author"/>
                <w:sz w:val="20"/>
                <w:lang w:val="en-IE"/>
              </w:rPr>
            </w:pPr>
            <w:ins w:id="24929"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30" w:name="_Toc471233009"/>
      <w:r w:rsidRPr="00E73B40">
        <w:rPr>
          <w:lang w:val="en-IE"/>
        </w:rPr>
        <w:t>Annex</w:t>
      </w:r>
      <w:bookmarkEnd w:id="24930"/>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31"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899235" r:id="rId101"/>
              </w:object>
            </w:r>
          </w:p>
        </w:tc>
      </w:tr>
      <w:tr w:rsidR="00950721" w:rsidRPr="00E73B40" w14:paraId="58D1876E" w14:textId="77777777" w:rsidTr="00B6106B">
        <w:trPr>
          <w:ins w:id="24932"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3" w:author="Author"/>
                <w:b w:val="0"/>
                <w:sz w:val="20"/>
                <w:lang w:val="en-IE"/>
              </w:rPr>
            </w:pPr>
            <w:ins w:id="24934"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35" w:author="Author"/>
                <w:sz w:val="20"/>
                <w:lang w:val="en-IE"/>
              </w:rPr>
            </w:pPr>
            <w:ins w:id="24936" w:author="Author">
              <w:r>
                <w:object w:dxaOrig="9675" w:dyaOrig="4005" w14:anchorId="10C10A10">
                  <v:shape id="_x0000_i1027" type="#_x0000_t75" style="width:399pt;height:165.75pt" o:ole="">
                    <v:imagedata r:id="rId102" o:title=""/>
                  </v:shape>
                  <o:OLEObject Type="Embed" ProgID="PBrush" ShapeID="_x0000_i1027" DrawAspect="Content" ObjectID="_1547899236"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37" w:name="_Toc471233010"/>
      <w:r w:rsidRPr="00E73B40">
        <w:rPr>
          <w:lang w:val="en-IE"/>
        </w:rPr>
        <w:t>Referenced Documents</w:t>
      </w:r>
      <w:bookmarkEnd w:id="24937"/>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38"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39" w:author="Author"/>
                <w:lang w:val="en-IE"/>
              </w:rPr>
            </w:pPr>
            <w:ins w:id="24940"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41" w:author="Author"/>
                <w:lang w:val="en-IE"/>
              </w:rPr>
            </w:pPr>
            <w:ins w:id="24942"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3" w:author="Author"/>
                <w:sz w:val="20"/>
                <w:lang w:val="en-IE"/>
              </w:rPr>
            </w:pPr>
            <w:ins w:id="24944"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45" w:author="Author"/>
                <w:sz w:val="20"/>
                <w:lang w:val="en-IE"/>
              </w:rPr>
            </w:pPr>
            <w:ins w:id="24946" w:author="Author">
              <w:r>
                <w:rPr>
                  <w:b w:val="0"/>
                  <w:sz w:val="20"/>
                  <w:lang w:val="en-IE"/>
                </w:rPr>
                <w:t>Describes the returns and swaps.</w:t>
              </w:r>
            </w:ins>
          </w:p>
        </w:tc>
      </w:tr>
      <w:tr w:rsidR="00093B5B" w:rsidRPr="00E73B40" w14:paraId="4CD0D180" w14:textId="77777777" w:rsidTr="000E39E6">
        <w:trPr>
          <w:ins w:id="24947"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48" w:author="Author"/>
                <w:lang w:val="en-IE"/>
              </w:rPr>
            </w:pPr>
            <w:ins w:id="24949" w:author="Author">
              <w:r>
                <w:rPr>
                  <w:lang w:val="en-IE"/>
                </w:rPr>
                <w:t>[11]</w:t>
              </w:r>
            </w:ins>
          </w:p>
        </w:tc>
        <w:tc>
          <w:tcPr>
            <w:tcW w:w="2477" w:type="pct"/>
          </w:tcPr>
          <w:p w14:paraId="01A34118" w14:textId="02020035" w:rsidR="00093B5B" w:rsidRPr="000A36FB" w:rsidRDefault="00093B5B" w:rsidP="000E39E6">
            <w:pPr>
              <w:spacing w:before="120"/>
              <w:jc w:val="left"/>
              <w:rPr>
                <w:ins w:id="24950" w:author="Author"/>
                <w:lang w:val="en-IE"/>
              </w:rPr>
            </w:pPr>
            <w:ins w:id="24951"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2" w:author="Author"/>
                <w:sz w:val="20"/>
                <w:lang w:val="en-IE"/>
              </w:rPr>
            </w:pPr>
            <w:ins w:id="24953"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54" w:author="Author"/>
                <w:b w:val="0"/>
                <w:sz w:val="20"/>
                <w:lang w:val="en-IE"/>
              </w:rPr>
            </w:pPr>
            <w:ins w:id="24955" w:author="Author">
              <w:r>
                <w:rPr>
                  <w:b w:val="0"/>
                  <w:sz w:val="20"/>
                  <w:lang w:val="en-IE"/>
                </w:rPr>
                <w:t>Describes all process involving the customer 360 components.</w:t>
              </w:r>
            </w:ins>
          </w:p>
        </w:tc>
      </w:tr>
      <w:tr w:rsidR="000F4703" w:rsidRPr="00E73B40" w14:paraId="77672D09" w14:textId="77777777" w:rsidTr="000E39E6">
        <w:trPr>
          <w:ins w:id="24956"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57" w:author="Author"/>
                <w:lang w:val="en-IE"/>
              </w:rPr>
            </w:pPr>
            <w:ins w:id="24958" w:author="Author">
              <w:r>
                <w:rPr>
                  <w:lang w:val="en-IE"/>
                </w:rPr>
                <w:t>[12]</w:t>
              </w:r>
            </w:ins>
          </w:p>
        </w:tc>
        <w:tc>
          <w:tcPr>
            <w:tcW w:w="2477" w:type="pct"/>
          </w:tcPr>
          <w:p w14:paraId="503376D9" w14:textId="0861575B" w:rsidR="000F4703" w:rsidRPr="00E73B40" w:rsidRDefault="000F4703" w:rsidP="000F4703">
            <w:pPr>
              <w:spacing w:before="120"/>
              <w:jc w:val="left"/>
              <w:rPr>
                <w:ins w:id="24959" w:author="Author"/>
                <w:sz w:val="20"/>
                <w:szCs w:val="20"/>
                <w:lang w:val="en-IE"/>
              </w:rPr>
            </w:pPr>
            <w:ins w:id="24960"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61" w:author="Author"/>
                <w:sz w:val="20"/>
                <w:lang w:val="en-IE"/>
              </w:rPr>
            </w:pPr>
            <w:ins w:id="24962"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3" w:author="Author"/>
                <w:b w:val="0"/>
                <w:sz w:val="20"/>
                <w:lang w:val="en-IE"/>
              </w:rPr>
            </w:pPr>
            <w:ins w:id="24964" w:author="Author">
              <w:r w:rsidRPr="000F4703">
                <w:rPr>
                  <w:b w:val="0"/>
                  <w:sz w:val="20"/>
                  <w:lang w:val="en-IE"/>
                </w:rPr>
                <w:t>Describes all process of click and collect</w:t>
              </w:r>
            </w:ins>
          </w:p>
        </w:tc>
      </w:tr>
      <w:tr w:rsidR="00903687" w:rsidRPr="00E73B40" w14:paraId="17F9D809" w14:textId="77777777" w:rsidTr="000E39E6">
        <w:trPr>
          <w:ins w:id="24965"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66" w:author="Author"/>
                <w:lang w:val="en-IE"/>
              </w:rPr>
            </w:pPr>
            <w:ins w:id="24967" w:author="Author">
              <w:r>
                <w:rPr>
                  <w:lang w:val="en-IE"/>
                </w:rPr>
                <w:t>[13]</w:t>
              </w:r>
            </w:ins>
          </w:p>
        </w:tc>
        <w:tc>
          <w:tcPr>
            <w:tcW w:w="2477" w:type="pct"/>
          </w:tcPr>
          <w:p w14:paraId="18A52431" w14:textId="41446070" w:rsidR="00903687" w:rsidRPr="000F4703" w:rsidRDefault="00903687" w:rsidP="000F4703">
            <w:pPr>
              <w:spacing w:before="120"/>
              <w:jc w:val="left"/>
              <w:rPr>
                <w:ins w:id="24968" w:author="Author"/>
                <w:sz w:val="20"/>
                <w:szCs w:val="20"/>
                <w:lang w:val="en-IE"/>
              </w:rPr>
            </w:pPr>
            <w:ins w:id="24969"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70" w:author="Author"/>
                <w:sz w:val="20"/>
                <w:lang w:val="en-IE"/>
              </w:rPr>
            </w:pPr>
            <w:ins w:id="24971"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2" w:author="Author"/>
                <w:b w:val="0"/>
                <w:sz w:val="20"/>
                <w:lang w:val="en-IE"/>
              </w:rPr>
            </w:pPr>
            <w:ins w:id="24973"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74"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75" w:author="Author"/>
                <w:lang w:val="en-IE"/>
              </w:rPr>
            </w:pPr>
            <w:ins w:id="24976" w:author="Author">
              <w:r>
                <w:rPr>
                  <w:lang w:val="en-IE"/>
                </w:rPr>
                <w:t>[14]</w:t>
              </w:r>
            </w:ins>
          </w:p>
        </w:tc>
        <w:tc>
          <w:tcPr>
            <w:tcW w:w="2477" w:type="pct"/>
          </w:tcPr>
          <w:p w14:paraId="54E916AF" w14:textId="785575F0" w:rsidR="006A7520" w:rsidRPr="00903687" w:rsidRDefault="00F5560B" w:rsidP="000F4703">
            <w:pPr>
              <w:spacing w:before="120"/>
              <w:jc w:val="left"/>
              <w:rPr>
                <w:ins w:id="24977" w:author="Author"/>
                <w:sz w:val="20"/>
                <w:szCs w:val="20"/>
                <w:lang w:val="en-IE"/>
              </w:rPr>
            </w:pPr>
            <w:ins w:id="24978"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79" w:author="Author"/>
                <w:sz w:val="20"/>
                <w:lang w:val="en-IE"/>
              </w:rPr>
            </w:pPr>
            <w:ins w:id="24980"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81" w:author="Author"/>
                <w:b w:val="0"/>
                <w:sz w:val="20"/>
                <w:lang w:val="en-IE"/>
              </w:rPr>
            </w:pPr>
            <w:ins w:id="24982"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3" w:name="_Toc471233011"/>
      <w:r w:rsidRPr="00E73B40">
        <w:rPr>
          <w:lang w:val="en-IE"/>
        </w:rPr>
        <w:t>Document Control</w:t>
      </w:r>
      <w:bookmarkEnd w:id="24983"/>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84" w:name="_Toc471233012"/>
      <w:r w:rsidRPr="00E73B40">
        <w:rPr>
          <w:lang w:val="en-IE"/>
        </w:rPr>
        <w:t>Required Sign-Offs</w:t>
      </w:r>
      <w:bookmarkEnd w:id="24984"/>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85" w:name="_Toc471233013"/>
      <w:r w:rsidRPr="00E73B40">
        <w:rPr>
          <w:lang w:val="en-IE"/>
        </w:rPr>
        <w:t>Revision History</w:t>
      </w:r>
      <w:bookmarkEnd w:id="24985"/>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86"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87"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88" w:author="Author"/>
                <w:sz w:val="20"/>
                <w:lang w:val="en-IE"/>
              </w:rPr>
            </w:pPr>
            <w:ins w:id="24989"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90" w:author="Author"/>
                <w:sz w:val="20"/>
                <w:lang w:val="en-IE"/>
              </w:rPr>
            </w:pPr>
            <w:ins w:id="24991"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2" w:author="Author"/>
                <w:sz w:val="20"/>
                <w:lang w:val="en-IE"/>
              </w:rPr>
            </w:pPr>
            <w:ins w:id="24993"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94"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86"/>
      <w:tr w:rsidR="00985987" w:rsidRPr="00E73B40" w14:paraId="6F6B0BFD" w14:textId="77777777" w:rsidTr="00B6106B">
        <w:trPr>
          <w:trHeight w:val="471"/>
          <w:ins w:id="24995"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4996" w:author="Author"/>
                <w:sz w:val="20"/>
                <w:lang w:val="en-IE"/>
              </w:rPr>
            </w:pPr>
            <w:ins w:id="24997"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4998" w:author="Author"/>
                <w:sz w:val="20"/>
                <w:lang w:val="en-IE"/>
              </w:rPr>
            </w:pPr>
            <w:ins w:id="24999"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5000" w:author="Author"/>
                <w:sz w:val="20"/>
                <w:lang w:val="en-IE"/>
              </w:rPr>
            </w:pPr>
            <w:ins w:id="25001"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2" w:author="Author"/>
                <w:sz w:val="20"/>
                <w:lang w:val="en-IE"/>
              </w:rPr>
            </w:pPr>
            <w:ins w:id="25003"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04" w:author="Author"/>
                <w:sz w:val="20"/>
                <w:lang w:val="en-IE"/>
              </w:rPr>
            </w:pPr>
            <w:ins w:id="25005"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06" w:author="Author"/>
                <w:sz w:val="20"/>
                <w:lang w:val="en-IE"/>
              </w:rPr>
            </w:pPr>
            <w:ins w:id="25007"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08" w:author="Author"/>
                <w:sz w:val="20"/>
                <w:lang w:val="en-IE"/>
              </w:rPr>
            </w:pPr>
            <w:ins w:id="25009"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10" w:author="Author"/>
                <w:sz w:val="20"/>
                <w:lang w:val="en-IE"/>
              </w:rPr>
            </w:pPr>
            <w:ins w:id="25011"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2" w:author="Author"/>
                <w:sz w:val="20"/>
                <w:lang w:val="en-IE"/>
              </w:rPr>
            </w:pPr>
            <w:ins w:id="25013"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14" w:author="Author"/>
                <w:sz w:val="20"/>
                <w:lang w:val="en-IE"/>
              </w:rPr>
            </w:pPr>
            <w:ins w:id="25015"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16" w:author="Author"/>
                <w:sz w:val="20"/>
                <w:lang w:val="en-IE"/>
              </w:rPr>
            </w:pPr>
            <w:ins w:id="25017"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18" w:author="Author"/>
                <w:sz w:val="20"/>
                <w:lang w:val="en-IE"/>
              </w:rPr>
            </w:pPr>
            <w:ins w:id="25019"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20" w:author="Author"/>
                <w:sz w:val="20"/>
                <w:lang w:val="en-IE"/>
              </w:rPr>
            </w:pPr>
            <w:ins w:id="25021"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2" w:author="Author"/>
                <w:sz w:val="20"/>
                <w:lang w:val="en-IE"/>
              </w:rPr>
            </w:pPr>
            <w:ins w:id="25023" w:author="Author">
              <w:r w:rsidRPr="00E73B40">
                <w:rPr>
                  <w:b w:val="0"/>
                  <w:sz w:val="20"/>
                  <w:lang w:val="en-IE"/>
                </w:rPr>
                <w:t>Celfocus</w:t>
              </w:r>
            </w:ins>
          </w:p>
        </w:tc>
      </w:tr>
      <w:tr w:rsidR="00C9251A" w:rsidRPr="00E73B40" w14:paraId="1307F035" w14:textId="77777777" w:rsidTr="00B6106B">
        <w:trPr>
          <w:trHeight w:val="471"/>
          <w:ins w:id="25024"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25" w:author="Author"/>
                <w:sz w:val="20"/>
                <w:lang w:val="en-IE"/>
              </w:rPr>
            </w:pPr>
            <w:ins w:id="25026"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27" w:author="Author"/>
                <w:sz w:val="20"/>
                <w:lang w:val="en-IE"/>
              </w:rPr>
            </w:pPr>
            <w:ins w:id="25028"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29" w:author="Author"/>
                <w:sz w:val="20"/>
                <w:lang w:val="en-IE"/>
              </w:rPr>
            </w:pPr>
            <w:ins w:id="25030"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31" w:author="Author"/>
                <w:sz w:val="20"/>
                <w:lang w:val="en-IE"/>
              </w:rPr>
            </w:pPr>
            <w:ins w:id="25032"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3" w:author="Author"/>
                <w:sz w:val="20"/>
                <w:lang w:val="en-IE"/>
              </w:rPr>
            </w:pPr>
            <w:ins w:id="25034"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35" w:author="Author"/>
                <w:b w:val="0"/>
                <w:sz w:val="20"/>
                <w:lang w:val="en-IE"/>
              </w:rPr>
            </w:pPr>
            <w:ins w:id="25036" w:author="Author">
              <w:r w:rsidRPr="00E73B40">
                <w:rPr>
                  <w:b w:val="0"/>
                  <w:sz w:val="20"/>
                  <w:lang w:val="en-IE"/>
                </w:rPr>
                <w:t>Celfocus</w:t>
              </w:r>
            </w:ins>
          </w:p>
        </w:tc>
      </w:tr>
      <w:tr w:rsidR="00B5247F" w:rsidRPr="00E73B40" w14:paraId="378C8ABB" w14:textId="77777777" w:rsidTr="00B6106B">
        <w:trPr>
          <w:trHeight w:val="471"/>
          <w:ins w:id="25037"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38" w:author="Author"/>
                <w:sz w:val="20"/>
                <w:lang w:val="en-IE"/>
              </w:rPr>
            </w:pPr>
            <w:ins w:id="25039"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40" w:author="Author"/>
                <w:sz w:val="20"/>
                <w:lang w:val="en-IE"/>
              </w:rPr>
            </w:pPr>
            <w:ins w:id="25041"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2" w:author="Author"/>
                <w:sz w:val="20"/>
                <w:lang w:val="en-IE"/>
              </w:rPr>
            </w:pPr>
            <w:ins w:id="25043"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44" w:author="Author"/>
                <w:sz w:val="20"/>
                <w:lang w:val="en-IE"/>
              </w:rPr>
            </w:pPr>
            <w:ins w:id="25045" w:author="Author">
              <w:r>
                <w:rPr>
                  <w:sz w:val="20"/>
                  <w:lang w:val="en-IE"/>
                </w:rPr>
                <w:t>Added service IDs</w:t>
              </w:r>
            </w:ins>
          </w:p>
          <w:p w14:paraId="1EB9FEB0" w14:textId="75E972D5" w:rsidR="007C7C78" w:rsidRDefault="007C7C78" w:rsidP="00FE10FD">
            <w:pPr>
              <w:pStyle w:val="Left"/>
              <w:numPr>
                <w:ilvl w:val="0"/>
                <w:numId w:val="57"/>
              </w:numPr>
              <w:spacing w:before="120"/>
              <w:rPr>
                <w:ins w:id="25046" w:author="Author"/>
                <w:sz w:val="20"/>
                <w:lang w:val="en-IE"/>
              </w:rPr>
            </w:pPr>
            <w:ins w:id="25047"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48" w:author="Author"/>
                <w:b w:val="0"/>
                <w:sz w:val="20"/>
                <w:lang w:val="en-IE"/>
              </w:rPr>
            </w:pPr>
            <w:ins w:id="25049" w:author="Author">
              <w:r>
                <w:rPr>
                  <w:b w:val="0"/>
                  <w:sz w:val="20"/>
                  <w:lang w:val="en-IE"/>
                </w:rPr>
                <w:t>Celfocus</w:t>
              </w:r>
            </w:ins>
          </w:p>
        </w:tc>
      </w:tr>
      <w:tr w:rsidR="00D50A3D" w:rsidRPr="00E73B40" w14:paraId="0776C50A" w14:textId="77777777" w:rsidTr="00B6106B">
        <w:trPr>
          <w:trHeight w:val="471"/>
          <w:ins w:id="25050"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51" w:author="Author"/>
                <w:sz w:val="20"/>
                <w:lang w:val="en-IE"/>
              </w:rPr>
            </w:pPr>
            <w:ins w:id="25052"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3" w:author="Author"/>
                <w:sz w:val="20"/>
                <w:lang w:val="en-IE"/>
              </w:rPr>
            </w:pPr>
            <w:ins w:id="25054"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55" w:author="Author"/>
                <w:sz w:val="20"/>
                <w:lang w:val="en-IE"/>
              </w:rPr>
            </w:pPr>
            <w:ins w:id="25056" w:author="Author">
              <w:r>
                <w:rPr>
                  <w:sz w:val="20"/>
                  <w:lang w:val="en-IE"/>
                </w:rPr>
                <w:t>CPM removed</w:t>
              </w:r>
            </w:ins>
          </w:p>
          <w:p w14:paraId="215EA83A" w14:textId="77777777" w:rsidR="00D50A3D" w:rsidRDefault="00D50A3D" w:rsidP="00FE10FD">
            <w:pPr>
              <w:pStyle w:val="Left"/>
              <w:numPr>
                <w:ilvl w:val="0"/>
                <w:numId w:val="57"/>
              </w:numPr>
              <w:spacing w:before="120"/>
              <w:rPr>
                <w:ins w:id="25057" w:author="Author"/>
                <w:sz w:val="20"/>
                <w:lang w:val="en-IE"/>
              </w:rPr>
            </w:pPr>
            <w:ins w:id="25058"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59" w:author="Author"/>
                <w:sz w:val="20"/>
                <w:lang w:val="en-IE"/>
              </w:rPr>
            </w:pPr>
            <w:ins w:id="25060"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61" w:author="Author"/>
                <w:sz w:val="20"/>
                <w:lang w:val="en-IE"/>
              </w:rPr>
            </w:pPr>
            <w:ins w:id="25062"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3" w:author="Author"/>
                <w:sz w:val="20"/>
                <w:lang w:val="en-IE"/>
              </w:rPr>
            </w:pPr>
            <w:ins w:id="25064"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65" w:author="Author"/>
                <w:b w:val="0"/>
                <w:sz w:val="20"/>
                <w:lang w:val="en-IE"/>
              </w:rPr>
            </w:pPr>
            <w:ins w:id="25066" w:author="Author">
              <w:r>
                <w:rPr>
                  <w:b w:val="0"/>
                  <w:sz w:val="20"/>
                  <w:lang w:val="en-IE"/>
                </w:rPr>
                <w:t>Celfocus</w:t>
              </w:r>
            </w:ins>
          </w:p>
        </w:tc>
      </w:tr>
      <w:tr w:rsidR="000A09A0" w:rsidRPr="00E73B40" w14:paraId="2DF7CE69" w14:textId="77777777" w:rsidTr="00B6106B">
        <w:trPr>
          <w:trHeight w:val="471"/>
          <w:ins w:id="25067"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68" w:author="Author"/>
                <w:sz w:val="20"/>
                <w:lang w:val="en-IE"/>
              </w:rPr>
            </w:pPr>
            <w:ins w:id="25069"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70" w:author="Author"/>
                <w:sz w:val="20"/>
                <w:lang w:val="en-IE"/>
              </w:rPr>
            </w:pPr>
            <w:ins w:id="25071"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2" w:author="Author"/>
                <w:sz w:val="20"/>
                <w:lang w:val="en-IE"/>
              </w:rPr>
            </w:pPr>
            <w:ins w:id="25073"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74" w:author="Author"/>
                <w:b w:val="0"/>
                <w:sz w:val="20"/>
                <w:lang w:val="en-IE"/>
              </w:rPr>
            </w:pPr>
            <w:ins w:id="25075" w:author="Author">
              <w:r>
                <w:rPr>
                  <w:b w:val="0"/>
                  <w:sz w:val="20"/>
                  <w:lang w:val="en-IE"/>
                </w:rPr>
                <w:t>Celfocus</w:t>
              </w:r>
            </w:ins>
          </w:p>
        </w:tc>
      </w:tr>
      <w:tr w:rsidR="00965337" w:rsidRPr="00E73B40" w14:paraId="3B706EC4" w14:textId="77777777" w:rsidTr="00B6106B">
        <w:trPr>
          <w:trHeight w:val="471"/>
          <w:ins w:id="25076"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77" w:author="Author"/>
                <w:sz w:val="20"/>
                <w:lang w:val="en-IE"/>
              </w:rPr>
            </w:pPr>
            <w:ins w:id="25078"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79" w:author="Author"/>
                <w:sz w:val="20"/>
                <w:lang w:val="en-IE"/>
              </w:rPr>
            </w:pPr>
            <w:ins w:id="25080"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81" w:author="Author"/>
                <w:sz w:val="20"/>
                <w:lang w:val="en-IE"/>
              </w:rPr>
            </w:pPr>
            <w:ins w:id="25082"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3" w:author="Author"/>
                <w:sz w:val="20"/>
                <w:lang w:val="en-IE"/>
              </w:rPr>
            </w:pPr>
            <w:ins w:id="25084"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85" w:author="Author"/>
                <w:sz w:val="20"/>
                <w:lang w:val="en-IE"/>
              </w:rPr>
            </w:pPr>
            <w:ins w:id="25086"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87" w:author="Author"/>
                <w:b w:val="0"/>
                <w:sz w:val="20"/>
                <w:lang w:val="en-IE"/>
              </w:rPr>
            </w:pPr>
            <w:ins w:id="25088" w:author="Author">
              <w:r>
                <w:rPr>
                  <w:b w:val="0"/>
                  <w:sz w:val="20"/>
                  <w:lang w:val="en-IE"/>
                </w:rPr>
                <w:t>Celfocus</w:t>
              </w:r>
            </w:ins>
          </w:p>
        </w:tc>
      </w:tr>
      <w:tr w:rsidR="00B57092" w:rsidRPr="00E73B40" w14:paraId="211A35CC" w14:textId="77777777" w:rsidTr="00B6106B">
        <w:trPr>
          <w:trHeight w:val="471"/>
          <w:ins w:id="25089"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90" w:author="Author"/>
                <w:sz w:val="20"/>
                <w:lang w:val="en-IE"/>
              </w:rPr>
            </w:pPr>
            <w:ins w:id="25091"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2" w:author="Author"/>
                <w:sz w:val="20"/>
                <w:lang w:val="en-IE"/>
              </w:rPr>
            </w:pPr>
            <w:ins w:id="25093"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94" w:author="Author"/>
                <w:sz w:val="20"/>
                <w:lang w:val="en-IE"/>
              </w:rPr>
            </w:pPr>
            <w:ins w:id="25095"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096" w:author="Author"/>
                <w:sz w:val="20"/>
                <w:lang w:val="en-IE"/>
              </w:rPr>
            </w:pPr>
            <w:ins w:id="25097"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098" w:author="Author"/>
                <w:sz w:val="20"/>
                <w:lang w:val="en-IE"/>
              </w:rPr>
            </w:pPr>
            <w:ins w:id="25099"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100" w:author="Author"/>
                <w:sz w:val="20"/>
                <w:lang w:val="en-IE"/>
              </w:rPr>
            </w:pPr>
            <w:ins w:id="25101"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2" w:author="Author"/>
                <w:sz w:val="20"/>
                <w:lang w:val="en-IE"/>
              </w:rPr>
            </w:pPr>
            <w:ins w:id="25103"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04" w:author="Author"/>
                <w:sz w:val="20"/>
                <w:lang w:val="en-IE"/>
              </w:rPr>
            </w:pPr>
            <w:ins w:id="25105"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06" w:author="Author"/>
                <w:sz w:val="20"/>
                <w:lang w:val="en-IE"/>
              </w:rPr>
            </w:pPr>
            <w:ins w:id="25107"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08" w:author="Author"/>
                <w:sz w:val="20"/>
                <w:lang w:val="en-IE"/>
              </w:rPr>
            </w:pPr>
            <w:ins w:id="25109"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10" w:author="Author"/>
                <w:sz w:val="20"/>
                <w:lang w:val="en-IE"/>
              </w:rPr>
            </w:pPr>
            <w:ins w:id="25111"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2" w:author="Author"/>
                <w:sz w:val="20"/>
                <w:lang w:val="en-IE"/>
              </w:rPr>
            </w:pPr>
            <w:ins w:id="25113"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14" w:author="Author"/>
                <w:b w:val="0"/>
                <w:sz w:val="20"/>
                <w:lang w:val="en-IE"/>
              </w:rPr>
            </w:pPr>
            <w:ins w:id="25115" w:author="Author">
              <w:r>
                <w:rPr>
                  <w:b w:val="0"/>
                  <w:sz w:val="20"/>
                  <w:lang w:val="en-IE"/>
                </w:rPr>
                <w:t>Celfocus</w:t>
              </w:r>
            </w:ins>
          </w:p>
        </w:tc>
      </w:tr>
      <w:tr w:rsidR="00C35181" w:rsidRPr="00E73B40" w14:paraId="43CC68D1" w14:textId="77777777" w:rsidTr="00B6106B">
        <w:trPr>
          <w:trHeight w:val="471"/>
          <w:ins w:id="25116"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17" w:author="Author"/>
                <w:sz w:val="20"/>
                <w:lang w:val="en-IE"/>
              </w:rPr>
            </w:pPr>
            <w:ins w:id="25118"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19" w:author="Author"/>
                <w:sz w:val="20"/>
                <w:lang w:val="en-IE"/>
              </w:rPr>
            </w:pPr>
            <w:ins w:id="25120"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21" w:author="Author"/>
                <w:sz w:val="20"/>
                <w:lang w:val="en-IE"/>
              </w:rPr>
            </w:pPr>
            <w:ins w:id="25122"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3" w:author="Author"/>
                <w:sz w:val="20"/>
                <w:lang w:val="en-IE"/>
              </w:rPr>
            </w:pPr>
            <w:ins w:id="25124"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25" w:author="Author"/>
                <w:sz w:val="20"/>
                <w:lang w:val="en-IE"/>
              </w:rPr>
            </w:pPr>
            <w:ins w:id="25126"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27" w:author="Author"/>
                <w:sz w:val="20"/>
                <w:lang w:val="en-IE"/>
              </w:rPr>
            </w:pPr>
            <w:ins w:id="25128"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29" w:author="Author"/>
                <w:b w:val="0"/>
                <w:sz w:val="20"/>
                <w:lang w:val="en-IE"/>
              </w:rPr>
            </w:pPr>
            <w:ins w:id="25130" w:author="Author">
              <w:r>
                <w:rPr>
                  <w:b w:val="0"/>
                  <w:sz w:val="20"/>
                  <w:lang w:val="en-IE"/>
                </w:rPr>
                <w:t>Celfocus</w:t>
              </w:r>
            </w:ins>
          </w:p>
        </w:tc>
      </w:tr>
      <w:tr w:rsidR="00B47E6C" w:rsidRPr="00E73B40" w14:paraId="38694589" w14:textId="77777777" w:rsidTr="00B6106B">
        <w:trPr>
          <w:trHeight w:val="471"/>
          <w:ins w:id="25131"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2" w:author="Author"/>
                <w:sz w:val="20"/>
                <w:lang w:val="en-IE"/>
              </w:rPr>
            </w:pPr>
            <w:ins w:id="25133"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34" w:author="Author"/>
                <w:sz w:val="20"/>
                <w:lang w:val="en-IE"/>
              </w:rPr>
            </w:pPr>
            <w:ins w:id="25135"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36" w:author="Author"/>
                <w:sz w:val="20"/>
                <w:lang w:val="en-IE"/>
              </w:rPr>
            </w:pPr>
            <w:ins w:id="25137"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38" w:author="Author"/>
                <w:sz w:val="20"/>
                <w:lang w:val="en-IE"/>
              </w:rPr>
            </w:pPr>
            <w:ins w:id="25139"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40" w:author="Author"/>
                <w:sz w:val="20"/>
                <w:lang w:val="en-IE"/>
              </w:rPr>
            </w:pPr>
            <w:ins w:id="25141"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2" w:author="Author"/>
                <w:sz w:val="20"/>
                <w:lang w:val="en-IE"/>
              </w:rPr>
            </w:pPr>
            <w:ins w:id="25143"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44" w:author="Author"/>
                <w:sz w:val="20"/>
                <w:lang w:val="en-IE"/>
              </w:rPr>
            </w:pPr>
            <w:ins w:id="25145" w:author="Author">
              <w:r>
                <w:rPr>
                  <w:sz w:val="20"/>
                  <w:lang w:val="en-IE"/>
                </w:rPr>
                <w:t>Added VIP Customers.</w:t>
              </w:r>
            </w:ins>
          </w:p>
          <w:p w14:paraId="1B8686DE" w14:textId="4F36698D" w:rsidR="002211C7" w:rsidRDefault="002211C7" w:rsidP="00FE10FD">
            <w:pPr>
              <w:pStyle w:val="Left"/>
              <w:numPr>
                <w:ilvl w:val="0"/>
                <w:numId w:val="57"/>
              </w:numPr>
              <w:spacing w:before="120"/>
              <w:rPr>
                <w:ins w:id="25146" w:author="Author"/>
                <w:sz w:val="20"/>
                <w:lang w:val="en-IE"/>
              </w:rPr>
            </w:pPr>
            <w:ins w:id="25147"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48" w:author="Author"/>
                <w:b w:val="0"/>
                <w:sz w:val="20"/>
                <w:lang w:val="en-IE"/>
              </w:rPr>
            </w:pPr>
            <w:ins w:id="25149" w:author="Author">
              <w:r>
                <w:rPr>
                  <w:b w:val="0"/>
                  <w:sz w:val="20"/>
                  <w:lang w:val="en-IE"/>
                </w:rPr>
                <w:t>Celfocus</w:t>
              </w:r>
            </w:ins>
          </w:p>
        </w:tc>
      </w:tr>
      <w:tr w:rsidR="00E90EB7" w:rsidRPr="00E73B40" w14:paraId="76E27199" w14:textId="77777777" w:rsidTr="00B6106B">
        <w:trPr>
          <w:trHeight w:val="471"/>
          <w:ins w:id="25150"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51" w:author="Author"/>
                <w:sz w:val="20"/>
                <w:lang w:val="en-IE"/>
              </w:rPr>
            </w:pPr>
            <w:ins w:id="25152"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3" w:author="Author"/>
                <w:sz w:val="20"/>
                <w:lang w:val="en-IE"/>
              </w:rPr>
            </w:pPr>
            <w:ins w:id="25154"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55" w:author="Author"/>
                <w:sz w:val="20"/>
                <w:lang w:val="en-IE"/>
              </w:rPr>
            </w:pPr>
            <w:ins w:id="25156"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57" w:author="Author"/>
                <w:sz w:val="20"/>
                <w:lang w:val="en-IE"/>
              </w:rPr>
            </w:pPr>
            <w:ins w:id="25158"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59" w:author="Author"/>
                <w:sz w:val="20"/>
                <w:lang w:val="en-IE"/>
              </w:rPr>
            </w:pPr>
            <w:ins w:id="25160"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61" w:author="Author"/>
                <w:sz w:val="20"/>
                <w:lang w:val="en-IE"/>
              </w:rPr>
            </w:pPr>
            <w:ins w:id="25162"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3" w:author="Author"/>
                <w:sz w:val="20"/>
                <w:lang w:val="en-IE"/>
              </w:rPr>
            </w:pPr>
            <w:ins w:id="25164"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65" w:author="Author"/>
                <w:sz w:val="20"/>
                <w:lang w:val="en-IE"/>
              </w:rPr>
            </w:pPr>
            <w:ins w:id="25166"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67" w:author="Author"/>
                <w:sz w:val="20"/>
                <w:lang w:val="en-IE"/>
              </w:rPr>
            </w:pPr>
            <w:ins w:id="25168" w:author="Author">
              <w:r>
                <w:rPr>
                  <w:b w:val="0"/>
                  <w:sz w:val="20"/>
                  <w:lang w:val="en-IE"/>
                </w:rPr>
                <w:t>Celfocus</w:t>
              </w:r>
            </w:ins>
          </w:p>
        </w:tc>
      </w:tr>
      <w:tr w:rsidR="00D3335C" w:rsidRPr="00E73B40" w14:paraId="2EB1CF1C" w14:textId="77777777" w:rsidTr="00B6106B">
        <w:trPr>
          <w:trHeight w:val="471"/>
          <w:ins w:id="25169"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70" w:author="Author"/>
                <w:sz w:val="20"/>
                <w:lang w:val="en-IE"/>
              </w:rPr>
            </w:pPr>
            <w:ins w:id="25171"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2" w:author="Author"/>
                <w:sz w:val="20"/>
                <w:lang w:val="en-IE"/>
              </w:rPr>
            </w:pPr>
            <w:ins w:id="25173"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74" w:author="Author"/>
                <w:sz w:val="20"/>
                <w:lang w:val="en-IE"/>
              </w:rPr>
            </w:pPr>
            <w:ins w:id="25175"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76" w:author="Author"/>
                <w:sz w:val="20"/>
                <w:lang w:val="en-IE"/>
              </w:rPr>
            </w:pPr>
            <w:ins w:id="25177"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78" w:author="Author"/>
                <w:sz w:val="20"/>
                <w:lang w:val="en-IE"/>
              </w:rPr>
            </w:pPr>
            <w:ins w:id="25179" w:author="Author">
              <w:r>
                <w:rPr>
                  <w:b w:val="0"/>
                  <w:sz w:val="20"/>
                  <w:lang w:val="en-IE"/>
                </w:rPr>
                <w:t>Celfocus</w:t>
              </w:r>
            </w:ins>
          </w:p>
        </w:tc>
      </w:tr>
      <w:tr w:rsidR="005F7A86" w:rsidRPr="00E73B40" w14:paraId="09ABD192" w14:textId="77777777" w:rsidTr="00B6106B">
        <w:trPr>
          <w:trHeight w:val="471"/>
          <w:ins w:id="25180"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81" w:author="Author"/>
                <w:sz w:val="20"/>
                <w:lang w:val="en-IE"/>
              </w:rPr>
            </w:pPr>
            <w:ins w:id="25182"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3" w:author="Author"/>
                <w:sz w:val="20"/>
                <w:lang w:val="en-IE"/>
              </w:rPr>
            </w:pPr>
            <w:ins w:id="25184"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85" w:author="Author"/>
                <w:sz w:val="20"/>
                <w:lang w:val="en-IE"/>
              </w:rPr>
            </w:pPr>
            <w:ins w:id="25186"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87" w:author="Author"/>
                <w:sz w:val="20"/>
                <w:lang w:val="en-IE"/>
              </w:rPr>
            </w:pPr>
            <w:ins w:id="25188"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89" w:author="Author"/>
                <w:sz w:val="20"/>
                <w:lang w:val="en-IE"/>
              </w:rPr>
            </w:pPr>
            <w:ins w:id="25190"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91" w:author="Author"/>
                <w:sz w:val="20"/>
                <w:lang w:val="en-IE"/>
              </w:rPr>
            </w:pPr>
            <w:ins w:id="25192"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3" w:author="Author"/>
                <w:b w:val="0"/>
                <w:sz w:val="20"/>
                <w:lang w:val="en-IE"/>
              </w:rPr>
            </w:pPr>
            <w:ins w:id="25194" w:author="Author">
              <w:r w:rsidRPr="005F7A86">
                <w:rPr>
                  <w:b w:val="0"/>
                  <w:sz w:val="20"/>
                  <w:lang w:val="en-IE"/>
                </w:rPr>
                <w:t>Celfocus</w:t>
              </w:r>
            </w:ins>
          </w:p>
        </w:tc>
      </w:tr>
      <w:tr w:rsidR="00946E33" w:rsidRPr="00E73B40" w14:paraId="5C1CEA25" w14:textId="77777777" w:rsidTr="00B6106B">
        <w:trPr>
          <w:trHeight w:val="471"/>
          <w:ins w:id="25195"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196" w:author="Author"/>
                <w:sz w:val="20"/>
                <w:lang w:val="en-IE"/>
              </w:rPr>
            </w:pPr>
            <w:ins w:id="25197"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198" w:author="Author"/>
                <w:sz w:val="20"/>
                <w:lang w:val="en-IE"/>
              </w:rPr>
            </w:pPr>
            <w:ins w:id="25199"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200" w:author="Author"/>
                <w:sz w:val="20"/>
                <w:lang w:val="en-IE"/>
              </w:rPr>
            </w:pPr>
            <w:ins w:id="25201"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2" w:author="Author"/>
                <w:sz w:val="20"/>
                <w:lang w:val="en-IE"/>
              </w:rPr>
            </w:pPr>
            <w:ins w:id="25203"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04" w:author="Author"/>
                <w:sz w:val="20"/>
                <w:lang w:val="en-IE"/>
              </w:rPr>
            </w:pPr>
            <w:ins w:id="25205"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06" w:author="Author"/>
                <w:sz w:val="20"/>
                <w:lang w:val="en-IE"/>
              </w:rPr>
            </w:pPr>
            <w:ins w:id="25207"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08" w:author="Author"/>
                <w:sz w:val="20"/>
                <w:lang w:val="en-IE"/>
              </w:rPr>
            </w:pPr>
            <w:ins w:id="25209"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10" w:author="Author"/>
                <w:sz w:val="20"/>
                <w:lang w:val="en-IE"/>
              </w:rPr>
            </w:pPr>
            <w:ins w:id="25211"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2" w:author="Author"/>
                <w:sz w:val="20"/>
                <w:lang w:val="en-IE"/>
              </w:rPr>
            </w:pPr>
            <w:ins w:id="25213"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14" w:author="Author"/>
                <w:sz w:val="20"/>
                <w:lang w:val="en-IE"/>
              </w:rPr>
            </w:pPr>
            <w:ins w:id="25215"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16" w:author="Author"/>
                <w:sz w:val="20"/>
                <w:lang w:val="en-IE"/>
              </w:rPr>
            </w:pPr>
            <w:ins w:id="25217"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18" w:author="Author"/>
                <w:sz w:val="20"/>
                <w:lang w:val="en-IE"/>
              </w:rPr>
            </w:pPr>
            <w:ins w:id="25219"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20" w:author="Author"/>
                <w:sz w:val="20"/>
                <w:lang w:val="en-IE"/>
              </w:rPr>
            </w:pPr>
            <w:ins w:id="25221" w:author="Author">
              <w:r w:rsidRPr="005F7A86">
                <w:rPr>
                  <w:b w:val="0"/>
                  <w:sz w:val="20"/>
                  <w:lang w:val="en-IE"/>
                </w:rPr>
                <w:t>Celfocus</w:t>
              </w:r>
            </w:ins>
          </w:p>
        </w:tc>
      </w:tr>
      <w:tr w:rsidR="0079252F" w:rsidRPr="00E73B40" w14:paraId="300FCC40" w14:textId="77777777" w:rsidTr="00B6106B">
        <w:trPr>
          <w:trHeight w:val="471"/>
          <w:ins w:id="25222"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3" w:author="Author"/>
                <w:sz w:val="20"/>
                <w:lang w:val="en-IE"/>
              </w:rPr>
            </w:pPr>
            <w:ins w:id="25224"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25" w:author="Author"/>
                <w:sz w:val="20"/>
                <w:lang w:val="en-IE"/>
              </w:rPr>
            </w:pPr>
            <w:ins w:id="25226"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27" w:author="Author"/>
                <w:sz w:val="20"/>
                <w:lang w:val="en-IE"/>
              </w:rPr>
            </w:pPr>
            <w:ins w:id="25228"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29" w:author="Author"/>
                <w:sz w:val="20"/>
                <w:lang w:val="en-IE"/>
              </w:rPr>
            </w:pPr>
            <w:ins w:id="25230"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31" w:author="Author"/>
                <w:sz w:val="20"/>
                <w:lang w:val="en-IE"/>
              </w:rPr>
            </w:pPr>
            <w:ins w:id="25232"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3" w:author="Author"/>
                <w:sz w:val="20"/>
                <w:lang w:val="en-IE"/>
              </w:rPr>
            </w:pPr>
            <w:ins w:id="25234"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35" w:author="Author"/>
                <w:sz w:val="20"/>
                <w:lang w:val="en-IE"/>
              </w:rPr>
            </w:pPr>
            <w:ins w:id="25236"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37" w:author="Author"/>
                <w:sz w:val="20"/>
                <w:lang w:val="en-IE"/>
              </w:rPr>
            </w:pPr>
            <w:ins w:id="25238" w:author="Author">
              <w:r w:rsidRPr="005F7A86">
                <w:rPr>
                  <w:b w:val="0"/>
                  <w:sz w:val="20"/>
                  <w:lang w:val="en-IE"/>
                </w:rPr>
                <w:t>Celfocus</w:t>
              </w:r>
            </w:ins>
          </w:p>
        </w:tc>
      </w:tr>
      <w:tr w:rsidR="007748A9" w:rsidRPr="00E73B40" w14:paraId="441572A0" w14:textId="77777777" w:rsidTr="00B6106B">
        <w:trPr>
          <w:trHeight w:val="471"/>
          <w:ins w:id="25239"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40" w:author="Author"/>
                <w:sz w:val="20"/>
                <w:lang w:val="en-IE"/>
              </w:rPr>
            </w:pPr>
            <w:ins w:id="25241"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2" w:author="Author"/>
                <w:sz w:val="20"/>
                <w:lang w:val="en-IE"/>
              </w:rPr>
            </w:pPr>
            <w:ins w:id="25243"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44" w:author="Author"/>
                <w:sz w:val="20"/>
                <w:lang w:val="en-IE"/>
              </w:rPr>
            </w:pPr>
            <w:ins w:id="25245"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46" w:author="Author"/>
                <w:sz w:val="20"/>
                <w:lang w:val="en-IE"/>
              </w:rPr>
            </w:pPr>
            <w:ins w:id="25247"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48" w:author="Author"/>
                <w:sz w:val="20"/>
                <w:lang w:val="en-IE"/>
              </w:rPr>
            </w:pPr>
            <w:ins w:id="25249"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50" w:author="Author"/>
                <w:sz w:val="20"/>
                <w:lang w:val="en-IE"/>
              </w:rPr>
            </w:pPr>
            <w:ins w:id="25251"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2" w:author="Author"/>
                <w:sz w:val="20"/>
                <w:lang w:val="en-IE"/>
              </w:rPr>
            </w:pPr>
            <w:ins w:id="25253"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54" w:author="Author"/>
                <w:sz w:val="20"/>
                <w:lang w:val="en-IE"/>
              </w:rPr>
            </w:pPr>
            <w:ins w:id="25255"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56" w:author="Author"/>
                <w:b w:val="0"/>
                <w:sz w:val="20"/>
                <w:lang w:val="en-IE"/>
              </w:rPr>
            </w:pPr>
            <w:ins w:id="25257" w:author="Author">
              <w:r w:rsidRPr="005F7A86">
                <w:rPr>
                  <w:b w:val="0"/>
                  <w:sz w:val="20"/>
                  <w:lang w:val="en-IE"/>
                </w:rPr>
                <w:t>Celfocus</w:t>
              </w:r>
            </w:ins>
          </w:p>
        </w:tc>
      </w:tr>
      <w:tr w:rsidR="00DA40D4" w:rsidRPr="00E73B40" w14:paraId="2D12CA27" w14:textId="77777777" w:rsidTr="00B6106B">
        <w:trPr>
          <w:trHeight w:val="471"/>
          <w:ins w:id="25258"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59" w:author="Author"/>
                <w:sz w:val="20"/>
                <w:lang w:val="en-IE"/>
              </w:rPr>
            </w:pPr>
            <w:ins w:id="25260"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61" w:author="Author"/>
                <w:sz w:val="20"/>
                <w:lang w:val="en-IE"/>
              </w:rPr>
            </w:pPr>
            <w:ins w:id="25262"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3" w:author="Author"/>
                <w:sz w:val="20"/>
                <w:lang w:val="en-IE"/>
              </w:rPr>
            </w:pPr>
            <w:ins w:id="25264"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65" w:author="Author"/>
                <w:sz w:val="20"/>
                <w:lang w:val="en-IE"/>
              </w:rPr>
            </w:pPr>
            <w:ins w:id="25266"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67" w:author="Author"/>
                <w:sz w:val="20"/>
                <w:lang w:val="en-IE"/>
              </w:rPr>
            </w:pPr>
            <w:ins w:id="25268"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69" w:author="Author"/>
                <w:sz w:val="20"/>
                <w:lang w:val="en-IE"/>
              </w:rPr>
            </w:pPr>
            <w:ins w:id="25270"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71" w:author="Author"/>
                <w:sz w:val="20"/>
                <w:lang w:val="en-IE"/>
              </w:rPr>
            </w:pPr>
            <w:ins w:id="25272"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3" w:author="Author"/>
                <w:sz w:val="20"/>
                <w:lang w:val="en-IE"/>
              </w:rPr>
            </w:pPr>
            <w:ins w:id="25274"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75" w:author="Author"/>
                <w:sz w:val="20"/>
                <w:lang w:val="en-IE"/>
              </w:rPr>
            </w:pPr>
            <w:ins w:id="25276"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77" w:author="Author"/>
                <w:sz w:val="20"/>
                <w:lang w:val="en-IE"/>
              </w:rPr>
            </w:pPr>
            <w:ins w:id="25278"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79" w:author="Author"/>
                <w:sz w:val="20"/>
                <w:lang w:val="en-IE"/>
              </w:rPr>
            </w:pPr>
            <w:ins w:id="25280" w:author="Author">
              <w:r w:rsidRPr="005F7A86">
                <w:rPr>
                  <w:b w:val="0"/>
                  <w:sz w:val="20"/>
                  <w:lang w:val="en-IE"/>
                </w:rPr>
                <w:t>Celfocus</w:t>
              </w:r>
            </w:ins>
          </w:p>
        </w:tc>
      </w:tr>
      <w:tr w:rsidR="005539B9" w:rsidRPr="00E73B40" w14:paraId="4339387E" w14:textId="77777777" w:rsidTr="00B6106B">
        <w:trPr>
          <w:trHeight w:val="471"/>
          <w:ins w:id="25281"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2" w:author="Author"/>
                <w:sz w:val="20"/>
                <w:lang w:val="en-IE"/>
              </w:rPr>
            </w:pPr>
            <w:ins w:id="25283"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84" w:author="Author"/>
                <w:sz w:val="20"/>
                <w:lang w:val="en-IE"/>
              </w:rPr>
            </w:pPr>
            <w:ins w:id="25285"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86" w:author="Author"/>
                <w:sz w:val="20"/>
                <w:lang w:val="en-IE"/>
              </w:rPr>
            </w:pPr>
            <w:ins w:id="25287"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88" w:author="Author"/>
                <w:sz w:val="20"/>
                <w:lang w:val="en-IE"/>
              </w:rPr>
            </w:pPr>
            <w:ins w:id="25289"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90" w:author="Author"/>
                <w:sz w:val="20"/>
                <w:lang w:val="en-IE"/>
              </w:rPr>
            </w:pPr>
            <w:ins w:id="25291"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2" w:author="Author"/>
                <w:sz w:val="20"/>
                <w:lang w:val="en-IE"/>
              </w:rPr>
            </w:pPr>
            <w:ins w:id="25293"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94" w:author="Author"/>
                <w:sz w:val="20"/>
                <w:lang w:val="en-IE"/>
              </w:rPr>
            </w:pPr>
            <w:ins w:id="25295" w:author="Author">
              <w:r w:rsidRPr="005F7A86">
                <w:rPr>
                  <w:b w:val="0"/>
                  <w:sz w:val="20"/>
                  <w:lang w:val="en-IE"/>
                </w:rPr>
                <w:t>Celfocus</w:t>
              </w:r>
            </w:ins>
          </w:p>
        </w:tc>
      </w:tr>
      <w:tr w:rsidR="00735132" w:rsidRPr="00E73B40" w14:paraId="0FECA95E" w14:textId="77777777" w:rsidTr="00B6106B">
        <w:trPr>
          <w:trHeight w:val="471"/>
          <w:ins w:id="25296"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297" w:author="Author"/>
                <w:sz w:val="20"/>
                <w:lang w:val="en-IE"/>
              </w:rPr>
            </w:pPr>
            <w:ins w:id="25298"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299" w:author="Author"/>
                <w:sz w:val="20"/>
                <w:lang w:val="en-IE"/>
              </w:rPr>
            </w:pPr>
            <w:ins w:id="25300"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301" w:author="Author"/>
                <w:sz w:val="20"/>
                <w:lang w:val="en-IE"/>
              </w:rPr>
            </w:pPr>
            <w:ins w:id="25302"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3" w:author="Author"/>
                <w:sz w:val="20"/>
                <w:lang w:val="en-IE"/>
              </w:rPr>
            </w:pPr>
            <w:ins w:id="25304"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05" w:author="Author"/>
                <w:sz w:val="20"/>
                <w:lang w:val="en-IE"/>
              </w:rPr>
            </w:pPr>
            <w:ins w:id="25306"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07" w:author="Author"/>
                <w:sz w:val="20"/>
                <w:lang w:val="en-IE"/>
              </w:rPr>
            </w:pPr>
            <w:ins w:id="25308"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09" w:author="Author"/>
                <w:sz w:val="20"/>
                <w:lang w:val="en-IE"/>
              </w:rPr>
            </w:pPr>
            <w:ins w:id="25310"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11" w:author="Author"/>
                <w:sz w:val="20"/>
                <w:lang w:val="en-IE"/>
              </w:rPr>
            </w:pPr>
            <w:ins w:id="25312"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3" w:author="Author"/>
                <w:b w:val="0"/>
                <w:sz w:val="20"/>
                <w:lang w:val="en-IE"/>
              </w:rPr>
            </w:pPr>
            <w:ins w:id="25314" w:author="Author">
              <w:r>
                <w:rPr>
                  <w:b w:val="0"/>
                  <w:sz w:val="20"/>
                  <w:lang w:val="en-IE"/>
                </w:rPr>
                <w:t>Celfocus</w:t>
              </w:r>
            </w:ins>
          </w:p>
        </w:tc>
      </w:tr>
      <w:tr w:rsidR="00D7239E" w:rsidRPr="00E73B40" w14:paraId="5464A7ED" w14:textId="77777777" w:rsidTr="00B6106B">
        <w:trPr>
          <w:trHeight w:val="471"/>
          <w:ins w:id="25315"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16" w:author="Author"/>
                <w:sz w:val="20"/>
                <w:lang w:val="en-IE"/>
              </w:rPr>
            </w:pPr>
            <w:ins w:id="25317"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18" w:author="Author"/>
                <w:sz w:val="20"/>
                <w:lang w:val="en-IE"/>
              </w:rPr>
            </w:pPr>
            <w:ins w:id="25319"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20" w:author="Author"/>
                <w:sz w:val="20"/>
                <w:lang w:val="en-IE"/>
              </w:rPr>
            </w:pPr>
            <w:ins w:id="25321" w:author="Author">
              <w:r>
                <w:rPr>
                  <w:sz w:val="20"/>
                  <w:lang w:val="en-IE"/>
                </w:rPr>
                <w:t xml:space="preserve">Fixed some </w:t>
              </w:r>
              <w:del w:id="25322"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3" w:author="Author"/>
                <w:sz w:val="20"/>
                <w:lang w:val="en-IE"/>
              </w:rPr>
            </w:pPr>
            <w:ins w:id="25324" w:author="Author">
              <w:r>
                <w:rPr>
                  <w:sz w:val="20"/>
                  <w:lang w:val="en-IE"/>
                </w:rPr>
                <w:t>.</w:t>
              </w:r>
            </w:ins>
          </w:p>
          <w:p w14:paraId="6B21FD91" w14:textId="77777777" w:rsidR="00BF3DEE" w:rsidRDefault="00BF3DEE" w:rsidP="00FE10FD">
            <w:pPr>
              <w:pStyle w:val="Left"/>
              <w:numPr>
                <w:ilvl w:val="0"/>
                <w:numId w:val="57"/>
              </w:numPr>
              <w:spacing w:before="120"/>
              <w:rPr>
                <w:ins w:id="25325" w:author="Author"/>
                <w:sz w:val="20"/>
                <w:lang w:val="en-IE"/>
              </w:rPr>
            </w:pPr>
            <w:ins w:id="25326"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27" w:author="Author"/>
                <w:sz w:val="20"/>
                <w:lang w:val="en-IE"/>
              </w:rPr>
            </w:pPr>
            <w:ins w:id="25328"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29" w:author="Author"/>
                <w:sz w:val="20"/>
                <w:lang w:val="en-IE"/>
              </w:rPr>
            </w:pPr>
            <w:ins w:id="25330"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31" w:author="Author"/>
                <w:sz w:val="20"/>
                <w:lang w:val="en-IE"/>
              </w:rPr>
            </w:pPr>
            <w:ins w:id="25332"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3" w:author="Author"/>
                <w:sz w:val="20"/>
                <w:lang w:val="en-IE"/>
              </w:rPr>
            </w:pPr>
            <w:ins w:id="25334"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35" w:author="Author"/>
                <w:sz w:val="20"/>
                <w:lang w:val="en-IE"/>
              </w:rPr>
            </w:pPr>
            <w:ins w:id="25336"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37" w:author="Author"/>
                <w:sz w:val="20"/>
                <w:lang w:val="en-IE"/>
              </w:rPr>
            </w:pPr>
            <w:ins w:id="25338" w:author="Author">
              <w:r>
                <w:rPr>
                  <w:sz w:val="20"/>
                  <w:lang w:val="en-IE"/>
                </w:rPr>
                <w:t>Validate port in number integration service changed. Open item concerning the usage for fixed portability</w:t>
              </w:r>
              <w:r w:rsidR="007F3215">
                <w:rPr>
                  <w:sz w:val="20"/>
                  <w:lang w:val="en-IE"/>
                </w:rPr>
                <w:t>.</w:t>
              </w:r>
              <w:del w:id="25339"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40" w:author="Author"/>
                <w:sz w:val="20"/>
                <w:lang w:val="en-IE"/>
              </w:rPr>
            </w:pPr>
            <w:ins w:id="25341" w:author="Author">
              <w:r>
                <w:rPr>
                  <w:b w:val="0"/>
                  <w:sz w:val="20"/>
                  <w:lang w:val="en-IE"/>
                </w:rPr>
                <w:t>Celfocus</w:t>
              </w:r>
            </w:ins>
          </w:p>
        </w:tc>
      </w:tr>
      <w:tr w:rsidR="007F3215" w:rsidRPr="00E73B40" w14:paraId="01DD618F" w14:textId="77777777" w:rsidTr="00B6106B">
        <w:trPr>
          <w:trHeight w:val="471"/>
          <w:ins w:id="25342"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3" w:author="Author"/>
                <w:sz w:val="20"/>
                <w:lang w:val="en-IE"/>
              </w:rPr>
            </w:pPr>
            <w:ins w:id="25344"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45" w:author="Author"/>
                <w:sz w:val="20"/>
                <w:lang w:val="en-IE"/>
              </w:rPr>
            </w:pPr>
            <w:ins w:id="25346"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47" w:author="Author"/>
                <w:sz w:val="20"/>
                <w:lang w:val="en-IE"/>
              </w:rPr>
            </w:pPr>
            <w:ins w:id="25348"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49" w:author="Author"/>
                <w:sz w:val="20"/>
                <w:lang w:val="en-IE"/>
              </w:rPr>
            </w:pPr>
            <w:ins w:id="25350"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51" w:author="Author"/>
                <w:sz w:val="20"/>
                <w:lang w:val="en-IE"/>
              </w:rPr>
            </w:pPr>
            <w:ins w:id="25352"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3" w:author="Author"/>
                <w:sz w:val="20"/>
                <w:lang w:val="en-IE"/>
              </w:rPr>
            </w:pPr>
            <w:ins w:id="25354"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55" w:author="Author"/>
                <w:sz w:val="20"/>
                <w:lang w:val="en-IE"/>
              </w:rPr>
            </w:pPr>
            <w:ins w:id="25356" w:author="Author">
              <w:r>
                <w:rPr>
                  <w:sz w:val="20"/>
                  <w:lang w:val="en-IE"/>
                </w:rPr>
                <w:t>CSM TBD described</w:t>
              </w:r>
            </w:ins>
          </w:p>
          <w:p w14:paraId="72275290" w14:textId="77777777" w:rsidR="00276D7B" w:rsidRDefault="00276D7B" w:rsidP="00FE10FD">
            <w:pPr>
              <w:pStyle w:val="Left"/>
              <w:numPr>
                <w:ilvl w:val="1"/>
                <w:numId w:val="57"/>
              </w:numPr>
              <w:spacing w:before="120"/>
              <w:rPr>
                <w:ins w:id="25357" w:author="Author"/>
                <w:sz w:val="20"/>
                <w:lang w:val="en-IE"/>
              </w:rPr>
            </w:pPr>
            <w:ins w:id="25358"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59" w:author="Author"/>
                <w:sz w:val="20"/>
                <w:lang w:val="en-IE"/>
              </w:rPr>
            </w:pPr>
            <w:ins w:id="25360" w:author="Author">
              <w:r>
                <w:rPr>
                  <w:sz w:val="20"/>
                  <w:lang w:val="en-IE"/>
                </w:rPr>
                <w:t>BS#1 step 9 rephrased</w:t>
              </w:r>
            </w:ins>
          </w:p>
          <w:p w14:paraId="55BC8CD1" w14:textId="007F4192" w:rsidR="00276D7B" w:rsidRDefault="00276D7B" w:rsidP="00FE10FD">
            <w:pPr>
              <w:pStyle w:val="Left"/>
              <w:numPr>
                <w:ilvl w:val="1"/>
                <w:numId w:val="57"/>
              </w:numPr>
              <w:spacing w:before="120"/>
              <w:rPr>
                <w:ins w:id="25361" w:author="Author"/>
                <w:sz w:val="20"/>
                <w:lang w:val="en-IE"/>
              </w:rPr>
            </w:pPr>
            <w:ins w:id="25362"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3" w:author="Author"/>
                <w:sz w:val="20"/>
                <w:lang w:val="en-IE"/>
              </w:rPr>
            </w:pPr>
            <w:ins w:id="25364"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65" w:author="Author"/>
                <w:sz w:val="20"/>
                <w:lang w:val="en-IE"/>
              </w:rPr>
            </w:pPr>
            <w:ins w:id="25366"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67" w:author="Author"/>
                <w:sz w:val="20"/>
                <w:lang w:val="en-IE"/>
              </w:rPr>
            </w:pPr>
            <w:ins w:id="25368"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69" w:author="Author"/>
                <w:sz w:val="20"/>
                <w:lang w:val="en-IE"/>
              </w:rPr>
            </w:pPr>
            <w:ins w:id="25370"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71" w:author="Author"/>
                <w:sz w:val="20"/>
                <w:lang w:val="en-IE"/>
              </w:rPr>
            </w:pPr>
            <w:ins w:id="25372"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3" w:author="Author"/>
                <w:sz w:val="20"/>
                <w:lang w:val="en-IE"/>
              </w:rPr>
            </w:pPr>
            <w:ins w:id="25374"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75" w:author="Author"/>
                <w:sz w:val="20"/>
                <w:lang w:val="en-IE"/>
              </w:rPr>
            </w:pPr>
            <w:ins w:id="25376"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77" w:author="Author"/>
                <w:sz w:val="20"/>
                <w:lang w:val="en-IE"/>
              </w:rPr>
            </w:pPr>
            <w:ins w:id="25378"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79" w:author="Author"/>
                <w:sz w:val="20"/>
                <w:lang w:val="en-IE"/>
              </w:rPr>
            </w:pPr>
            <w:ins w:id="25380"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81" w:author="Author"/>
                <w:sz w:val="20"/>
                <w:lang w:val="en-IE"/>
              </w:rPr>
            </w:pPr>
            <w:ins w:id="25382"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3" w:author="Author"/>
                <w:b w:val="0"/>
                <w:sz w:val="20"/>
                <w:lang w:val="en-IE"/>
              </w:rPr>
            </w:pPr>
            <w:ins w:id="25384" w:author="Author">
              <w:r>
                <w:rPr>
                  <w:b w:val="0"/>
                  <w:sz w:val="20"/>
                  <w:lang w:val="en-IE"/>
                </w:rPr>
                <w:t>Celfocus</w:t>
              </w:r>
            </w:ins>
          </w:p>
        </w:tc>
      </w:tr>
      <w:tr w:rsidR="005B244E" w:rsidRPr="00E73B40" w14:paraId="12F104FC" w14:textId="77777777" w:rsidTr="00366D8B">
        <w:trPr>
          <w:trHeight w:val="14444"/>
          <w:ins w:id="25385"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86" w:author="Author"/>
                <w:sz w:val="20"/>
                <w:lang w:val="en-IE"/>
              </w:rPr>
            </w:pPr>
            <w:ins w:id="25387"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88" w:author="Author"/>
                <w:sz w:val="20"/>
                <w:lang w:val="en-IE"/>
              </w:rPr>
            </w:pPr>
            <w:ins w:id="25389"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90" w:author="Author"/>
                <w:sz w:val="20"/>
                <w:lang w:val="en-IE"/>
              </w:rPr>
            </w:pPr>
            <w:ins w:id="25391"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2" w:author="Author"/>
                <w:sz w:val="20"/>
                <w:lang w:val="en-IE"/>
              </w:rPr>
            </w:pPr>
            <w:ins w:id="25393"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94" w:author="Author"/>
                <w:sz w:val="20"/>
                <w:lang w:val="en-IE"/>
              </w:rPr>
            </w:pPr>
            <w:ins w:id="25395"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396" w:author="Author"/>
                <w:sz w:val="20"/>
                <w:lang w:val="en-IE"/>
              </w:rPr>
            </w:pPr>
            <w:ins w:id="25397"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398" w:author="Author"/>
                <w:sz w:val="20"/>
                <w:lang w:val="en-IE"/>
              </w:rPr>
            </w:pPr>
            <w:ins w:id="25399"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400" w:author="Author"/>
                <w:sz w:val="20"/>
                <w:lang w:val="en-IE"/>
              </w:rPr>
            </w:pPr>
            <w:ins w:id="25401"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2" w:author="Author"/>
                <w:sz w:val="20"/>
                <w:lang w:val="en-IE"/>
              </w:rPr>
            </w:pPr>
            <w:ins w:id="25403"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04" w:author="Author"/>
                <w:sz w:val="20"/>
                <w:lang w:val="en-IE"/>
              </w:rPr>
            </w:pPr>
            <w:ins w:id="25405"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06" w:author="Author"/>
                <w:sz w:val="20"/>
                <w:lang w:val="en-IE"/>
              </w:rPr>
            </w:pPr>
            <w:ins w:id="25407"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08" w:author="Author"/>
                <w:sz w:val="20"/>
                <w:lang w:val="en-IE"/>
              </w:rPr>
            </w:pPr>
            <w:ins w:id="25409"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10" w:author="Author"/>
                <w:sz w:val="20"/>
                <w:lang w:val="en-IE"/>
              </w:rPr>
            </w:pPr>
            <w:ins w:id="25411"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2" w:author="Author"/>
                <w:sz w:val="20"/>
                <w:lang w:val="en-IE"/>
              </w:rPr>
            </w:pPr>
            <w:ins w:id="25413"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14" w:author="Author"/>
                <w:sz w:val="20"/>
                <w:lang w:val="en-IE"/>
              </w:rPr>
            </w:pPr>
            <w:ins w:id="25415"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16" w:author="Author"/>
                <w:sz w:val="20"/>
                <w:lang w:val="en-IE"/>
              </w:rPr>
            </w:pPr>
            <w:ins w:id="25417"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18" w:author="Author"/>
                <w:sz w:val="20"/>
                <w:lang w:val="en-IE"/>
              </w:rPr>
            </w:pPr>
            <w:ins w:id="25419"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20" w:author="Author"/>
                <w:sz w:val="20"/>
                <w:lang w:val="en-IE"/>
              </w:rPr>
            </w:pPr>
            <w:ins w:id="25421"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2" w:author="Author"/>
                <w:sz w:val="20"/>
                <w:lang w:val="en-IE"/>
              </w:rPr>
            </w:pPr>
            <w:ins w:id="25423"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24" w:author="Author"/>
                <w:sz w:val="20"/>
                <w:lang w:val="en-IE"/>
              </w:rPr>
            </w:pPr>
            <w:ins w:id="25425"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26" w:author="Author"/>
                <w:sz w:val="20"/>
                <w:lang w:val="en-IE"/>
              </w:rPr>
            </w:pPr>
            <w:ins w:id="25427"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28" w:author="Author"/>
                <w:sz w:val="20"/>
                <w:lang w:val="en-IE"/>
              </w:rPr>
            </w:pPr>
            <w:ins w:id="25429"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30" w:author="Author"/>
                <w:sz w:val="20"/>
                <w:lang w:val="en-IE"/>
              </w:rPr>
            </w:pPr>
            <w:ins w:id="25431"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2" w:author="Author"/>
                <w:sz w:val="20"/>
                <w:lang w:val="en-IE"/>
              </w:rPr>
            </w:pPr>
            <w:ins w:id="25433"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34" w:author="Author"/>
                <w:sz w:val="20"/>
                <w:lang w:val="en-IE"/>
              </w:rPr>
            </w:pPr>
            <w:ins w:id="25435"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36" w:author="Author"/>
                <w:b w:val="0"/>
                <w:sz w:val="20"/>
                <w:lang w:val="en-IE"/>
              </w:rPr>
            </w:pPr>
            <w:ins w:id="25437" w:author="Author">
              <w:r>
                <w:rPr>
                  <w:b w:val="0"/>
                  <w:sz w:val="20"/>
                  <w:lang w:val="en-IE"/>
                </w:rPr>
                <w:t>Celfocus</w:t>
              </w:r>
            </w:ins>
          </w:p>
        </w:tc>
      </w:tr>
      <w:tr w:rsidR="005B244E" w:rsidRPr="00E73B40" w14:paraId="332BF54B" w14:textId="77777777" w:rsidTr="00B6106B">
        <w:trPr>
          <w:trHeight w:val="471"/>
          <w:ins w:id="25438"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39"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40"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41" w:author="Author"/>
                <w:sz w:val="20"/>
                <w:lang w:val="en-IE"/>
              </w:rPr>
            </w:pPr>
            <w:ins w:id="25442"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3" w:author="Author"/>
                <w:sz w:val="20"/>
                <w:lang w:val="en-IE"/>
              </w:rPr>
            </w:pPr>
            <w:ins w:id="25444"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45" w:author="Author"/>
                <w:sz w:val="20"/>
                <w:lang w:val="en-IE"/>
              </w:rPr>
            </w:pPr>
            <w:ins w:id="25446"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47" w:author="Author"/>
                <w:sz w:val="20"/>
                <w:lang w:val="en-IE"/>
              </w:rPr>
            </w:pPr>
            <w:ins w:id="25448"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49" w:author="Author"/>
                <w:sz w:val="20"/>
                <w:lang w:val="en-IE"/>
              </w:rPr>
            </w:pPr>
            <w:ins w:id="25450"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51" w:author="Author"/>
                <w:sz w:val="20"/>
                <w:lang w:val="en-IE"/>
              </w:rPr>
            </w:pPr>
            <w:ins w:id="25452"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3" w:author="Author"/>
                <w:sz w:val="20"/>
                <w:lang w:val="en-IE"/>
              </w:rPr>
            </w:pPr>
            <w:ins w:id="25454"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55" w:author="Author"/>
                <w:sz w:val="20"/>
                <w:lang w:val="en-IE"/>
              </w:rPr>
            </w:pPr>
            <w:ins w:id="25456"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57" w:author="Author"/>
                <w:sz w:val="20"/>
                <w:lang w:val="en-IE"/>
              </w:rPr>
            </w:pPr>
            <w:ins w:id="25458"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59" w:author="Author"/>
                <w:sz w:val="20"/>
                <w:lang w:val="en-IE"/>
              </w:rPr>
            </w:pPr>
            <w:ins w:id="25460"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61" w:author="Author"/>
                <w:sz w:val="20"/>
                <w:lang w:val="en-IE"/>
              </w:rPr>
            </w:pPr>
            <w:ins w:id="25462"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3" w:author="Author"/>
                <w:sz w:val="20"/>
                <w:lang w:val="en-IE"/>
              </w:rPr>
            </w:pPr>
            <w:ins w:id="25464"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65" w:author="Author"/>
                <w:sz w:val="20"/>
                <w:lang w:val="en-IE"/>
              </w:rPr>
            </w:pPr>
            <w:ins w:id="25466"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67" w:author="Author"/>
                <w:sz w:val="20"/>
                <w:lang w:val="en-IE"/>
              </w:rPr>
            </w:pPr>
            <w:ins w:id="25468"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69" w:author="Author"/>
                <w:sz w:val="20"/>
                <w:lang w:val="en-IE"/>
              </w:rPr>
            </w:pPr>
            <w:ins w:id="25470"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71" w:author="Author"/>
                <w:sz w:val="20"/>
                <w:lang w:val="en-IE"/>
              </w:rPr>
            </w:pPr>
            <w:ins w:id="25472"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3" w:author="Author"/>
                <w:sz w:val="20"/>
                <w:lang w:val="en-IE"/>
              </w:rPr>
            </w:pPr>
            <w:ins w:id="25474"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75" w:author="Author"/>
                <w:sz w:val="20"/>
                <w:lang w:val="en-IE"/>
              </w:rPr>
            </w:pPr>
            <w:ins w:id="25476"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77" w:author="Author"/>
                <w:sz w:val="20"/>
                <w:lang w:val="en-IE"/>
              </w:rPr>
            </w:pPr>
            <w:ins w:id="25478"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79" w:author="Author"/>
                <w:sz w:val="20"/>
                <w:lang w:val="en-IE"/>
              </w:rPr>
            </w:pPr>
            <w:ins w:id="25480"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81" w:author="Author"/>
                <w:sz w:val="20"/>
                <w:lang w:val="en-IE"/>
              </w:rPr>
            </w:pPr>
            <w:ins w:id="25482"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3" w:author="Author"/>
                <w:sz w:val="20"/>
                <w:lang w:val="en-IE"/>
              </w:rPr>
            </w:pPr>
            <w:ins w:id="25484"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85" w:author="Author"/>
                <w:sz w:val="20"/>
                <w:lang w:val="en-IE"/>
              </w:rPr>
            </w:pPr>
            <w:ins w:id="25486"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87" w:author="Author"/>
                <w:del w:id="25488" w:author="Author"/>
                <w:sz w:val="20"/>
                <w:lang w:val="en-IE"/>
              </w:rPr>
            </w:pPr>
            <w:ins w:id="25489"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90" w:author="Author"/>
                <w:del w:id="25491" w:author="Author"/>
                <w:sz w:val="20"/>
                <w:lang w:val="en-IE"/>
              </w:rPr>
            </w:pPr>
            <w:ins w:id="25492" w:author="Author">
              <w:del w:id="25493"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94" w:author="Author"/>
                <w:sz w:val="20"/>
                <w:lang w:val="en-IE"/>
              </w:rPr>
            </w:pPr>
            <w:ins w:id="25495" w:author="Author">
              <w:del w:id="25496"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497" w:author="Author"/>
                <w:sz w:val="20"/>
                <w:lang w:val="en-IE"/>
              </w:rPr>
            </w:pPr>
          </w:p>
        </w:tc>
      </w:tr>
      <w:tr w:rsidR="005B244E" w:rsidRPr="00E73B40" w14:paraId="1D003779" w14:textId="77777777" w:rsidTr="00B6106B">
        <w:trPr>
          <w:trHeight w:val="471"/>
          <w:ins w:id="25498"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499"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500"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501" w:author="Author"/>
                <w:sz w:val="20"/>
                <w:lang w:val="en-IE"/>
              </w:rPr>
            </w:pPr>
            <w:ins w:id="25502"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3" w:author="Author"/>
                <w:sz w:val="20"/>
                <w:lang w:val="en-IE"/>
              </w:rPr>
            </w:pPr>
            <w:ins w:id="25504"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05" w:author="Author"/>
                <w:sz w:val="20"/>
                <w:lang w:val="en-IE"/>
              </w:rPr>
            </w:pPr>
            <w:ins w:id="25506"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07" w:author="Author"/>
                <w:sz w:val="20"/>
                <w:lang w:val="en-IE"/>
              </w:rPr>
            </w:pPr>
            <w:ins w:id="25508"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09" w:author="Author"/>
                <w:sz w:val="20"/>
                <w:lang w:val="en-IE"/>
              </w:rPr>
            </w:pPr>
            <w:ins w:id="25510"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11" w:author="Author"/>
                <w:sz w:val="20"/>
                <w:lang w:val="en-IE"/>
              </w:rPr>
            </w:pPr>
            <w:ins w:id="25512"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3" w:author="Author"/>
                <w:sz w:val="20"/>
                <w:lang w:val="en-IE"/>
              </w:rPr>
            </w:pPr>
            <w:ins w:id="25514"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15" w:author="Author"/>
                <w:sz w:val="20"/>
                <w:lang w:val="en-IE"/>
              </w:rPr>
            </w:pPr>
            <w:ins w:id="25516"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17" w:author="Author"/>
                <w:sz w:val="20"/>
                <w:lang w:val="en-IE"/>
              </w:rPr>
            </w:pPr>
            <w:ins w:id="25518"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19" w:author="Author"/>
                <w:sz w:val="20"/>
                <w:lang w:val="en-IE"/>
              </w:rPr>
            </w:pPr>
            <w:ins w:id="25520"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21" w:author="Author"/>
                <w:sz w:val="20"/>
                <w:lang w:val="en-IE"/>
              </w:rPr>
            </w:pPr>
            <w:ins w:id="25522"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3" w:author="Author"/>
                <w:sz w:val="20"/>
                <w:lang w:val="en-IE"/>
              </w:rPr>
            </w:pPr>
            <w:ins w:id="25524"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25" w:author="Author"/>
                <w:sz w:val="20"/>
                <w:lang w:val="en-IE"/>
              </w:rPr>
            </w:pPr>
            <w:ins w:id="25526"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27" w:author="Author"/>
                <w:sz w:val="20"/>
                <w:lang w:val="en-IE"/>
              </w:rPr>
            </w:pPr>
            <w:ins w:id="25528"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29" w:author="Author"/>
                <w:sz w:val="20"/>
                <w:lang w:val="en-IE"/>
              </w:rPr>
            </w:pPr>
            <w:ins w:id="25530"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31" w:author="Author"/>
                <w:sz w:val="20"/>
                <w:lang w:val="en-IE"/>
              </w:rPr>
            </w:pPr>
            <w:ins w:id="25532"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3" w:author="Author"/>
                <w:sz w:val="20"/>
                <w:lang w:val="en-IE"/>
              </w:rPr>
            </w:pPr>
            <w:ins w:id="25534"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35" w:author="Author"/>
                <w:sz w:val="20"/>
                <w:lang w:val="en-IE"/>
              </w:rPr>
            </w:pPr>
            <w:ins w:id="25536"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37" w:author="Author"/>
                <w:sz w:val="20"/>
                <w:lang w:val="en-IE"/>
              </w:rPr>
            </w:pPr>
            <w:ins w:id="25538"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39" w:author="Author"/>
                <w:sz w:val="20"/>
                <w:lang w:val="en-IE"/>
              </w:rPr>
            </w:pPr>
            <w:ins w:id="25540"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41" w:author="Author"/>
                <w:sz w:val="20"/>
                <w:lang w:val="en-IE"/>
              </w:rPr>
            </w:pPr>
            <w:ins w:id="25542"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3" w:author="Author"/>
                <w:sz w:val="20"/>
                <w:lang w:val="en-IE"/>
              </w:rPr>
            </w:pPr>
          </w:p>
        </w:tc>
      </w:tr>
      <w:tr w:rsidR="002F462F" w:rsidRPr="00E73B40" w14:paraId="21C02A5D" w14:textId="77777777" w:rsidTr="00B6106B">
        <w:trPr>
          <w:trHeight w:val="471"/>
          <w:ins w:id="25544"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45" w:author="Author"/>
                <w:sz w:val="20"/>
                <w:lang w:val="en-IE"/>
              </w:rPr>
            </w:pPr>
            <w:ins w:id="25546"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47" w:author="Author"/>
                <w:sz w:val="20"/>
                <w:lang w:val="en-IE"/>
              </w:rPr>
            </w:pPr>
            <w:ins w:id="25548"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49" w:author="Author"/>
                <w:sz w:val="20"/>
                <w:lang w:val="en-IE"/>
              </w:rPr>
            </w:pPr>
            <w:ins w:id="25550"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51" w:author="Author"/>
                <w:sz w:val="20"/>
                <w:lang w:val="en-IE"/>
              </w:rPr>
            </w:pPr>
            <w:ins w:id="25552"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3" w:author="Author"/>
                <w:sz w:val="20"/>
                <w:lang w:val="en-IE"/>
              </w:rPr>
            </w:pPr>
            <w:ins w:id="25554"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55" w:author="Author"/>
                <w:sz w:val="20"/>
                <w:lang w:val="en-IE"/>
              </w:rPr>
            </w:pPr>
            <w:ins w:id="25556"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57" w:author="Author"/>
                <w:sz w:val="20"/>
                <w:lang w:val="en-IE"/>
              </w:rPr>
            </w:pPr>
            <w:ins w:id="25558"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59" w:author="Author"/>
                <w:sz w:val="20"/>
                <w:lang w:val="en-IE"/>
              </w:rPr>
            </w:pPr>
            <w:ins w:id="25560"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61" w:author="Author"/>
                <w:sz w:val="20"/>
                <w:lang w:val="en-IE"/>
              </w:rPr>
            </w:pPr>
            <w:ins w:id="25562"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3" w:author="Author"/>
                <w:sz w:val="20"/>
                <w:lang w:val="en-IE"/>
              </w:rPr>
            </w:pPr>
            <w:ins w:id="25564"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65" w:author="Author"/>
                <w:sz w:val="20"/>
                <w:lang w:val="en-IE"/>
              </w:rPr>
            </w:pPr>
            <w:ins w:id="25566"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67" w:author="Author"/>
                <w:sz w:val="20"/>
                <w:lang w:val="en-IE"/>
              </w:rPr>
            </w:pPr>
            <w:ins w:id="25568"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69" w:author="Author"/>
                <w:sz w:val="20"/>
                <w:lang w:val="en-IE"/>
              </w:rPr>
            </w:pPr>
            <w:ins w:id="25570"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71" w:author="Author"/>
                <w:sz w:val="20"/>
                <w:lang w:val="en-IE"/>
              </w:rPr>
            </w:pPr>
            <w:ins w:id="25572"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3" w:author="Author"/>
                <w:sz w:val="20"/>
                <w:lang w:val="en-IE"/>
              </w:rPr>
            </w:pPr>
            <w:ins w:id="25574"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75" w:author="Author"/>
                <w:sz w:val="20"/>
                <w:lang w:val="en-IE"/>
              </w:rPr>
            </w:pPr>
            <w:ins w:id="25576"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77" w:author="Author"/>
                <w:sz w:val="20"/>
                <w:lang w:val="en-IE"/>
              </w:rPr>
            </w:pPr>
            <w:ins w:id="25578"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79" w:author="Author"/>
                <w:sz w:val="20"/>
                <w:lang w:val="en-IE"/>
              </w:rPr>
            </w:pPr>
            <w:ins w:id="25580"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81" w:author="Author"/>
                <w:sz w:val="20"/>
                <w:lang w:val="en-IE"/>
              </w:rPr>
            </w:pPr>
            <w:ins w:id="25582" w:author="Author">
              <w:r>
                <w:rPr>
                  <w:b w:val="0"/>
                  <w:sz w:val="20"/>
                  <w:lang w:val="en-IE"/>
                </w:rPr>
                <w:t>Celfocus</w:t>
              </w:r>
            </w:ins>
          </w:p>
        </w:tc>
      </w:tr>
      <w:tr w:rsidR="000E1CAE" w:rsidRPr="00E73B40" w14:paraId="634AF5D9" w14:textId="77777777" w:rsidTr="00B6106B">
        <w:trPr>
          <w:trHeight w:val="471"/>
          <w:ins w:id="25583"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84" w:author="Author"/>
                <w:sz w:val="20"/>
                <w:lang w:val="en-IE"/>
              </w:rPr>
            </w:pPr>
            <w:ins w:id="25585"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86" w:author="Author"/>
                <w:sz w:val="20"/>
                <w:lang w:val="en-IE"/>
              </w:rPr>
            </w:pPr>
            <w:ins w:id="25587"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88" w:author="Author"/>
                <w:sz w:val="20"/>
                <w:lang w:val="en-IE"/>
              </w:rPr>
            </w:pPr>
            <w:ins w:id="25589"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90" w:author="Author"/>
                <w:sz w:val="20"/>
                <w:lang w:val="en-IE"/>
              </w:rPr>
            </w:pPr>
            <w:ins w:id="25591"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2" w:author="Author"/>
                <w:sz w:val="20"/>
                <w:lang w:val="en-IE"/>
              </w:rPr>
            </w:pPr>
            <w:ins w:id="25593"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94" w:author="Author"/>
                <w:sz w:val="20"/>
                <w:lang w:val="en-IE"/>
              </w:rPr>
            </w:pPr>
            <w:ins w:id="25595"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596" w:author="Author"/>
                <w:sz w:val="20"/>
                <w:lang w:val="en-IE"/>
              </w:rPr>
            </w:pPr>
            <w:ins w:id="25597"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598" w:author="Author"/>
                <w:sz w:val="20"/>
                <w:lang w:val="en-IE"/>
              </w:rPr>
            </w:pPr>
            <w:ins w:id="25599"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600" w:author="Author"/>
                <w:sz w:val="20"/>
                <w:lang w:val="en-IE"/>
              </w:rPr>
            </w:pPr>
            <w:ins w:id="25601"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2" w:author="Author"/>
                <w:sz w:val="20"/>
                <w:lang w:val="en-IE"/>
              </w:rPr>
            </w:pPr>
            <w:ins w:id="25603"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04" w:author="Author"/>
                <w:sz w:val="20"/>
                <w:lang w:val="en-IE"/>
              </w:rPr>
            </w:pPr>
            <w:ins w:id="25605"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06" w:author="Author"/>
                <w:sz w:val="20"/>
                <w:lang w:val="en-IE"/>
              </w:rPr>
            </w:pPr>
            <w:ins w:id="25607"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08" w:author="Author"/>
                <w:sz w:val="20"/>
                <w:lang w:val="en-IE"/>
              </w:rPr>
            </w:pPr>
            <w:ins w:id="25609"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10" w:author="Author"/>
                <w:sz w:val="20"/>
                <w:lang w:val="en-IE"/>
              </w:rPr>
            </w:pPr>
            <w:ins w:id="25611"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2" w:author="Author"/>
                <w:sz w:val="20"/>
                <w:lang w:val="en-IE"/>
              </w:rPr>
            </w:pPr>
            <w:ins w:id="25613"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14" w:author="Author"/>
                <w:sz w:val="20"/>
                <w:lang w:val="en-IE"/>
              </w:rPr>
            </w:pPr>
            <w:ins w:id="25615"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16" w:author="Author"/>
                <w:sz w:val="20"/>
                <w:lang w:val="en-IE"/>
              </w:rPr>
            </w:pPr>
            <w:ins w:id="25617"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18" w:author="Author"/>
                <w:sz w:val="20"/>
                <w:lang w:val="en-IE"/>
              </w:rPr>
            </w:pPr>
            <w:ins w:id="25619"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20" w:author="Author"/>
                <w:sz w:val="20"/>
                <w:lang w:val="en-IE"/>
              </w:rPr>
            </w:pPr>
            <w:ins w:id="25621"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2" w:author="Author"/>
                <w:sz w:val="20"/>
                <w:lang w:val="en-IE"/>
              </w:rPr>
            </w:pPr>
            <w:ins w:id="25623"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24"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25" w:author="Author"/>
                <w:sz w:val="20"/>
                <w:lang w:val="en-IE"/>
              </w:rPr>
            </w:pPr>
            <w:ins w:id="25626"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27" w:author="Author"/>
                <w:sz w:val="20"/>
                <w:lang w:val="en-IE"/>
              </w:rPr>
            </w:pPr>
            <w:ins w:id="25628"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29" w:author="Author"/>
                <w:sz w:val="20"/>
                <w:lang w:val="en-US"/>
              </w:rPr>
            </w:pPr>
            <w:ins w:id="25630"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31" w:author="Author"/>
                <w:sz w:val="20"/>
                <w:lang w:val="en-US"/>
              </w:rPr>
            </w:pPr>
            <w:ins w:id="25632"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3"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34" w:author="Author"/>
                <w:sz w:val="20"/>
                <w:lang w:val="en-US"/>
              </w:rPr>
            </w:pPr>
            <w:ins w:id="25635"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36" w:author="Author"/>
                <w:sz w:val="20"/>
                <w:lang w:val="en-US"/>
              </w:rPr>
            </w:pPr>
            <w:ins w:id="25637" w:author="Author">
              <w:r>
                <w:rPr>
                  <w:sz w:val="20"/>
                  <w:lang w:val="en-US"/>
                </w:rPr>
                <w:t>Removed note from validate port in number for mobile scenario (BS#1 Activity 8)</w:t>
              </w:r>
              <w:del w:id="25638"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39" w:author="Author"/>
                <w:sz w:val="20"/>
                <w:lang w:val="en-US"/>
              </w:rPr>
            </w:pPr>
            <w:ins w:id="25640"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41" w:author="Author"/>
                <w:sz w:val="20"/>
                <w:lang w:val="en-US"/>
              </w:rPr>
            </w:pPr>
            <w:ins w:id="25642"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3" w:author="Author"/>
                <w:sz w:val="20"/>
                <w:lang w:val="en-US"/>
              </w:rPr>
            </w:pPr>
            <w:ins w:id="25644"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45" w:author="Author"/>
                <w:sz w:val="20"/>
                <w:lang w:val="en-US"/>
              </w:rPr>
            </w:pPr>
            <w:ins w:id="25646"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47" w:author="Author"/>
                <w:sz w:val="20"/>
                <w:lang w:val="en-US"/>
              </w:rPr>
            </w:pPr>
            <w:ins w:id="25648"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49" w:author="Author"/>
                <w:sz w:val="20"/>
                <w:lang w:val="en-US"/>
              </w:rPr>
            </w:pPr>
            <w:ins w:id="25650"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51" w:author="Author"/>
                <w:sz w:val="20"/>
                <w:lang w:val="en-US"/>
              </w:rPr>
            </w:pPr>
            <w:ins w:id="25652"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3" w:author="Author"/>
                <w:del w:id="25654" w:author="Author"/>
                <w:sz w:val="20"/>
                <w:lang w:val="en-US"/>
              </w:rPr>
            </w:pPr>
          </w:p>
          <w:p w14:paraId="2F00E0FB" w14:textId="77777777" w:rsidR="00646932" w:rsidRDefault="00646932" w:rsidP="00646932">
            <w:pPr>
              <w:pStyle w:val="Left"/>
              <w:numPr>
                <w:ilvl w:val="0"/>
                <w:numId w:val="57"/>
              </w:numPr>
              <w:spacing w:before="120"/>
              <w:rPr>
                <w:ins w:id="25655" w:author="Author"/>
                <w:sz w:val="20"/>
                <w:lang w:val="en-US"/>
              </w:rPr>
            </w:pPr>
            <w:ins w:id="25656"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57" w:author="Author"/>
                <w:sz w:val="20"/>
                <w:lang w:val="en-US"/>
              </w:rPr>
            </w:pPr>
            <w:ins w:id="25658"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59" w:author="Author"/>
                <w:sz w:val="20"/>
                <w:lang w:val="en-US"/>
              </w:rPr>
            </w:pPr>
            <w:ins w:id="25660"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61" w:author="Author"/>
                <w:sz w:val="20"/>
                <w:lang w:val="en-US"/>
              </w:rPr>
            </w:pPr>
            <w:ins w:id="25662"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3" w:author="Author"/>
                <w:sz w:val="20"/>
                <w:lang w:val="en-US"/>
              </w:rPr>
            </w:pPr>
            <w:ins w:id="25664"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65" w:author="Author"/>
                <w:sz w:val="20"/>
                <w:lang w:val="en-US"/>
              </w:rPr>
            </w:pPr>
            <w:ins w:id="25666"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67" w:author="Author"/>
                <w:sz w:val="20"/>
                <w:lang w:val="en-US"/>
              </w:rPr>
            </w:pPr>
            <w:ins w:id="25668"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69" w:author="Author"/>
                <w:b w:val="0"/>
                <w:sz w:val="20"/>
                <w:lang w:val="en-US"/>
              </w:rPr>
            </w:pPr>
            <w:ins w:id="25670"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71" w:author="Author"/>
          <w:lang w:val="en-US" w:eastAsia="pt-PT"/>
        </w:rPr>
      </w:pPr>
    </w:p>
    <w:p w14:paraId="620F4D6A" w14:textId="3AB37535" w:rsidR="001702E7" w:rsidRPr="00646932" w:rsidDel="00F53DC5" w:rsidRDefault="001702E7">
      <w:pPr>
        <w:tabs>
          <w:tab w:val="clear" w:pos="567"/>
        </w:tabs>
        <w:spacing w:before="0" w:after="0"/>
        <w:jc w:val="left"/>
        <w:rPr>
          <w:del w:id="25672"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146E9" w14:textId="77777777" w:rsidR="00BF5E25" w:rsidRPr="00697EED" w:rsidRDefault="00BF5E25" w:rsidP="00697EED">
      <w:pPr>
        <w:spacing w:before="0" w:after="0"/>
      </w:pPr>
      <w:r>
        <w:separator/>
      </w:r>
    </w:p>
  </w:endnote>
  <w:endnote w:type="continuationSeparator" w:id="0">
    <w:p w14:paraId="7B759D13" w14:textId="77777777" w:rsidR="00BF5E25" w:rsidRPr="00697EED" w:rsidRDefault="00BF5E25" w:rsidP="00697EED">
      <w:pPr>
        <w:spacing w:before="0" w:after="0"/>
      </w:pPr>
      <w:r>
        <w:continuationSeparator/>
      </w:r>
    </w:p>
  </w:endnote>
  <w:endnote w:type="continuationNotice" w:id="1">
    <w:p w14:paraId="320D6EC3" w14:textId="77777777" w:rsidR="00BF5E25" w:rsidRDefault="00BF5E2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BF5E25"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fldChar w:fldCharType="begin"/>
    </w:r>
    <w:r>
      <w:instrText xml:space="preserve"> STYLEREF  "Heading 1"  \* MERGEFORMAT </w:instrText>
    </w:r>
    <w:r>
      <w:fldChar w:fldCharType="separate"/>
    </w:r>
    <w:r w:rsidR="00B20C08">
      <w:t>Business Scenarios &amp; Features</w:t>
    </w:r>
    <w:r>
      <w:fldChar w:fldCharType="end"/>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B20C08">
      <w:t>42</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B20C08">
      <w:t>378</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BF5E25"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B20C08">
      <w:t>398</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9A986B" w14:textId="77777777" w:rsidR="00BF5E25" w:rsidRPr="007437F9" w:rsidRDefault="00BF5E25" w:rsidP="000A1B29">
      <w:pPr>
        <w:spacing w:before="0" w:after="0"/>
      </w:pPr>
      <w:r>
        <w:separator/>
      </w:r>
    </w:p>
  </w:footnote>
  <w:footnote w:type="continuationSeparator" w:id="0">
    <w:p w14:paraId="00F00E90" w14:textId="77777777" w:rsidR="00BF5E25" w:rsidRPr="007437F9" w:rsidRDefault="00BF5E25" w:rsidP="000A1B29">
      <w:pPr>
        <w:spacing w:before="0" w:after="0"/>
      </w:pPr>
      <w:r>
        <w:continuationSeparator/>
      </w:r>
    </w:p>
  </w:footnote>
  <w:footnote w:type="continuationNotice" w:id="1">
    <w:p w14:paraId="74C36E05" w14:textId="77777777" w:rsidR="00BF5E25" w:rsidRDefault="00BF5E25">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C0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5E25"/>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678B1"/>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5473"/>
    <w:rsid w:val="00DD5CE7"/>
    <w:rsid w:val="00DF716C"/>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60B5F0-F645-4FEF-BCAA-4B188191CD84}">
  <ds:schemaRefs>
    <ds:schemaRef ds:uri="http://schemas.openxmlformats.org/officeDocument/2006/bibliography"/>
  </ds:schemaRefs>
</ds:datastoreItem>
</file>

<file path=customXml/itemProps3.xml><?xml version="1.0" encoding="utf-8"?>
<ds:datastoreItem xmlns:ds="http://schemas.openxmlformats.org/officeDocument/2006/customXml" ds:itemID="{196DAE45-9009-4331-A2A8-5A84CF38F659}">
  <ds:schemaRefs>
    <ds:schemaRef ds:uri="http://schemas.openxmlformats.org/officeDocument/2006/bibliography"/>
  </ds:schemaRefs>
</ds:datastoreItem>
</file>

<file path=customXml/itemProps4.xml><?xml version="1.0" encoding="utf-8"?>
<ds:datastoreItem xmlns:ds="http://schemas.openxmlformats.org/officeDocument/2006/customXml" ds:itemID="{70DF653A-386A-422F-B4AC-4D4EF8CD1FCF}">
  <ds:schemaRefs>
    <ds:schemaRef ds:uri="http://schemas.openxmlformats.org/officeDocument/2006/bibliography"/>
  </ds:schemaRefs>
</ds:datastoreItem>
</file>

<file path=customXml/itemProps5.xml><?xml version="1.0" encoding="utf-8"?>
<ds:datastoreItem xmlns:ds="http://schemas.openxmlformats.org/officeDocument/2006/customXml" ds:itemID="{DE78360D-6D29-47E9-A012-7906F790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185</Pages>
  <Words>73380</Words>
  <Characters>396254</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468697</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